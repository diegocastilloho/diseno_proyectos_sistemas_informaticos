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4EABB" w14:textId="34ABF7C9" w:rsidR="004870D1" w:rsidRDefault="1611A11D" w:rsidP="694AC31A">
      <w:pPr>
        <w:rPr>
          <w:rFonts w:ascii="Arial" w:eastAsia="Arial" w:hAnsi="Arial" w:cs="Arial"/>
          <w:b/>
          <w:bCs/>
          <w:color w:val="0070C0"/>
        </w:rPr>
      </w:pPr>
      <w:r w:rsidRPr="694AC31A">
        <w:rPr>
          <w:rFonts w:ascii="Arial" w:eastAsia="Arial" w:hAnsi="Arial" w:cs="Arial"/>
          <w:b/>
          <w:bCs/>
          <w:color w:val="0070C0"/>
        </w:rPr>
        <w:t>INSTITUTO POLITÉCNICO NACIONAL</w:t>
      </w:r>
    </w:p>
    <w:p w14:paraId="745B8C32" w14:textId="2F91A227" w:rsidR="00252D78" w:rsidRPr="00722B25" w:rsidRDefault="1611A11D" w:rsidP="694AC31A">
      <w:pPr>
        <w:rPr>
          <w:rFonts w:ascii="Arial" w:eastAsia="Arial" w:hAnsi="Arial" w:cs="Arial"/>
          <w:b/>
          <w:bCs/>
          <w:color w:val="0070C0"/>
        </w:rPr>
      </w:pPr>
      <w:r w:rsidRPr="694AC31A">
        <w:rPr>
          <w:rFonts w:ascii="Arial" w:eastAsia="Arial" w:hAnsi="Arial" w:cs="Arial"/>
          <w:b/>
          <w:bCs/>
          <w:color w:val="0070C0"/>
        </w:rPr>
        <w:t>Unidad Profesional Interdisciplinaria de Ingeniería y Ciencias Sociales y Administrativas</w:t>
      </w:r>
    </w:p>
    <w:p w14:paraId="61D9AE8E" w14:textId="77777777" w:rsidR="00252D78" w:rsidRDefault="00252D78" w:rsidP="694AC31A">
      <w:pPr>
        <w:rPr>
          <w:rFonts w:ascii="Arial" w:eastAsia="Arial" w:hAnsi="Arial" w:cs="Arial"/>
          <w:b/>
          <w:bCs/>
          <w:color w:val="0070C0"/>
        </w:rPr>
      </w:pPr>
    </w:p>
    <w:p w14:paraId="66C4D2F8" w14:textId="54A75F66" w:rsidR="004870D1" w:rsidRPr="00722B25" w:rsidRDefault="032BB622" w:rsidP="694AC31A">
      <w:pPr>
        <w:rPr>
          <w:rFonts w:ascii="Arial" w:eastAsia="Arial" w:hAnsi="Arial" w:cs="Arial"/>
          <w:b/>
          <w:bCs/>
          <w:color w:val="0070C0"/>
          <w:lang w:val="es-ES"/>
        </w:rPr>
      </w:pPr>
      <w:r w:rsidRPr="694AC31A">
        <w:rPr>
          <w:rFonts w:ascii="Arial" w:eastAsia="Arial" w:hAnsi="Arial" w:cs="Arial"/>
          <w:b/>
          <w:bCs/>
          <w:color w:val="0070C0"/>
          <w:lang w:val="es-ES"/>
        </w:rPr>
        <w:t>Libro digital:</w:t>
      </w:r>
      <w:r w:rsidR="5FAD210E" w:rsidRPr="694AC31A">
        <w:rPr>
          <w:rFonts w:ascii="Arial" w:eastAsia="Arial" w:hAnsi="Arial" w:cs="Arial"/>
          <w:b/>
          <w:bCs/>
          <w:color w:val="0070C0"/>
          <w:lang w:val="es-ES"/>
        </w:rPr>
        <w:t xml:space="preserve"> Diseño de proyectos de sistemas informáticos</w:t>
      </w:r>
    </w:p>
    <w:p w14:paraId="13006BCD" w14:textId="77777777" w:rsidR="004870D1" w:rsidRDefault="004870D1" w:rsidP="694AC31A">
      <w:pPr>
        <w:rPr>
          <w:rFonts w:ascii="Arial" w:eastAsia="Arial" w:hAnsi="Arial" w:cs="Arial"/>
        </w:rPr>
      </w:pPr>
    </w:p>
    <w:p w14:paraId="2ECFE9A5" w14:textId="77777777" w:rsidR="004870D1" w:rsidRPr="004870D1" w:rsidRDefault="5538B758" w:rsidP="694AC31A">
      <w:pPr>
        <w:rPr>
          <w:rFonts w:ascii="Arial" w:eastAsia="Arial" w:hAnsi="Arial" w:cs="Arial"/>
          <w:color w:val="0070C0"/>
          <w:highlight w:val="cyan"/>
          <w:lang w:val="es-MX"/>
        </w:rPr>
      </w:pPr>
      <w:r w:rsidRPr="694AC31A">
        <w:rPr>
          <w:rFonts w:ascii="Arial" w:eastAsia="Arial" w:hAnsi="Arial" w:cs="Arial"/>
          <w:b/>
          <w:bCs/>
          <w:color w:val="0070C0"/>
          <w:highlight w:val="cyan"/>
          <w:lang w:val="es-MX"/>
        </w:rPr>
        <w:t>Bienvenida</w:t>
      </w:r>
    </w:p>
    <w:p w14:paraId="79431D6E" w14:textId="77777777" w:rsidR="004870D1" w:rsidRPr="004870D1" w:rsidRDefault="004870D1" w:rsidP="694AC31A">
      <w:pPr>
        <w:rPr>
          <w:rFonts w:ascii="Arial" w:eastAsia="Arial" w:hAnsi="Arial" w:cs="Arial"/>
          <w:lang w:val="es-MX"/>
        </w:rPr>
      </w:pPr>
    </w:p>
    <w:p w14:paraId="6518431F" w14:textId="199DBB59" w:rsidR="1C95FA38" w:rsidRDefault="4C125D07" w:rsidP="694AC31A">
      <w:pPr>
        <w:jc w:val="both"/>
        <w:rPr>
          <w:rFonts w:ascii="Arial" w:eastAsia="Arial" w:hAnsi="Arial" w:cs="Arial"/>
          <w:lang w:val="es-MX"/>
        </w:rPr>
      </w:pPr>
      <w:r w:rsidRPr="694AC31A">
        <w:rPr>
          <w:rFonts w:ascii="Arial" w:eastAsia="Arial" w:hAnsi="Arial" w:cs="Arial"/>
          <w:lang w:val="es-MX"/>
        </w:rPr>
        <w:t xml:space="preserve">Bienvenido a este recurso didáctico digital correspondiente a la unidad de aprendizaje </w:t>
      </w:r>
      <w:r w:rsidRPr="694AC31A">
        <w:rPr>
          <w:rFonts w:ascii="Arial" w:eastAsia="Arial" w:hAnsi="Arial" w:cs="Arial"/>
          <w:b/>
          <w:bCs/>
          <w:lang w:val="es-MX"/>
        </w:rPr>
        <w:t>Diseño de proyectos de sistemas informáticos</w:t>
      </w:r>
      <w:r w:rsidRPr="694AC31A">
        <w:rPr>
          <w:rFonts w:ascii="Arial" w:eastAsia="Arial" w:hAnsi="Arial" w:cs="Arial"/>
          <w:lang w:val="es-MX"/>
        </w:rPr>
        <w:t xml:space="preserve"> que se imparte en el octavo semestre del programa académico de la Licenciatura en Ciencias de la Informática de la UPIICSA del Instituto Politécnico Nacional. </w:t>
      </w:r>
    </w:p>
    <w:p w14:paraId="67014316" w14:textId="0B015B15"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AB2E248" w14:textId="402F57E1" w:rsidR="1C95FA38" w:rsidRDefault="15573A1F" w:rsidP="694AC31A">
      <w:pPr>
        <w:jc w:val="both"/>
        <w:rPr>
          <w:rFonts w:ascii="Arial" w:eastAsia="Arial" w:hAnsi="Arial" w:cs="Arial"/>
          <w:lang w:val="es-MX"/>
        </w:rPr>
      </w:pPr>
      <w:r w:rsidRPr="694AC31A">
        <w:rPr>
          <w:rFonts w:ascii="Arial" w:eastAsia="Arial" w:hAnsi="Arial" w:cs="Arial"/>
          <w:color w:val="000000" w:themeColor="text1"/>
          <w:lang w:val="es-MX"/>
        </w:rPr>
        <w:t>Este es un recurso de apoyo para tu proceso de aprendizaje presencial, el cual integra las bases teóricas que podrás consultar previamente a la sesión presencial, así mismo cuentas con un estudio de caso para resolución autónoma. Tu profesor te guiará y orientará sobre los contenidos durante la clase presencial y en asesorías.</w:t>
      </w:r>
    </w:p>
    <w:p w14:paraId="7031DAA2" w14:textId="32864976" w:rsidR="1C95FA38" w:rsidRDefault="1C95FA38" w:rsidP="694AC31A">
      <w:pPr>
        <w:jc w:val="both"/>
        <w:rPr>
          <w:rFonts w:ascii="Arial" w:eastAsia="Arial" w:hAnsi="Arial" w:cs="Arial"/>
          <w:lang w:val="es-MX"/>
        </w:rPr>
      </w:pPr>
    </w:p>
    <w:p w14:paraId="63A02E5A" w14:textId="0DF0220A" w:rsidR="19147524" w:rsidRDefault="19147524" w:rsidP="694AC31A">
      <w:pPr>
        <w:jc w:val="both"/>
        <w:rPr>
          <w:rFonts w:ascii="Arial" w:eastAsia="Arial" w:hAnsi="Arial" w:cs="Arial"/>
          <w:lang w:val="es-MX"/>
        </w:rPr>
      </w:pPr>
      <w:r w:rsidRPr="694AC31A">
        <w:rPr>
          <w:rFonts w:ascii="Arial" w:eastAsia="Arial" w:hAnsi="Arial" w:cs="Arial"/>
          <w:color w:val="000000" w:themeColor="text1"/>
          <w:lang w:val="es-MX"/>
        </w:rPr>
        <w:t>Los contenidos de este recurso te permitirán adquirir conocimientos previos de los temas y realizar las prácticas establecidas en la Unidad de Aprendizaje y con ello estarás en posibilidades de ser participativo y plantear tus dudas en las sesiones presenciales.</w:t>
      </w:r>
    </w:p>
    <w:p w14:paraId="05B34769" w14:textId="498C3A49"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BA89DBE" w14:textId="174F8F25" w:rsidR="1C95FA38" w:rsidRDefault="4C125D07" w:rsidP="694AC31A">
      <w:pPr>
        <w:jc w:val="both"/>
        <w:rPr>
          <w:rFonts w:ascii="Arial" w:eastAsia="Arial" w:hAnsi="Arial" w:cs="Arial"/>
          <w:lang w:val="es-MX"/>
        </w:rPr>
      </w:pPr>
      <w:r w:rsidRPr="694AC31A">
        <w:rPr>
          <w:rFonts w:ascii="Arial" w:eastAsia="Arial" w:hAnsi="Arial" w:cs="Arial"/>
          <w:lang w:val="es-MX"/>
        </w:rPr>
        <w:t>Durante el estudio de los contenidos adquirirás las competencias para documentar y desarrollar un sistema de información con base en una metodología de desarrollo. Así mismo te recordamos que est</w:t>
      </w:r>
      <w:r w:rsidR="1D81584E" w:rsidRPr="694AC31A">
        <w:rPr>
          <w:rFonts w:ascii="Arial" w:eastAsia="Arial" w:hAnsi="Arial" w:cs="Arial"/>
          <w:lang w:val="es-MX"/>
        </w:rPr>
        <w:t>e recurso didáctico digital</w:t>
      </w:r>
      <w:r w:rsidRPr="694AC31A">
        <w:rPr>
          <w:rFonts w:ascii="Arial" w:eastAsia="Arial" w:hAnsi="Arial" w:cs="Arial"/>
          <w:lang w:val="es-MX"/>
        </w:rPr>
        <w:t xml:space="preserve"> </w:t>
      </w:r>
      <w:r w:rsidR="0307A3EF" w:rsidRPr="694AC31A">
        <w:rPr>
          <w:rFonts w:ascii="Arial" w:eastAsia="Arial" w:hAnsi="Arial" w:cs="Arial"/>
          <w:lang w:val="es-MX"/>
        </w:rPr>
        <w:t xml:space="preserve">corresponde a la Unidad de Aprendizaje de Diseño de </w:t>
      </w:r>
      <w:r w:rsidR="1A526BD7" w:rsidRPr="694AC31A">
        <w:rPr>
          <w:rFonts w:ascii="Arial" w:eastAsia="Arial" w:hAnsi="Arial" w:cs="Arial"/>
          <w:lang w:val="es-MX"/>
        </w:rPr>
        <w:t>proyectos de sistemas informáticos</w:t>
      </w:r>
      <w:r w:rsidR="0307A3EF" w:rsidRPr="694AC31A">
        <w:rPr>
          <w:rFonts w:ascii="Arial" w:eastAsia="Arial" w:hAnsi="Arial" w:cs="Arial"/>
          <w:lang w:val="es-MX"/>
        </w:rPr>
        <w:t xml:space="preserve"> la cual </w:t>
      </w:r>
      <w:r w:rsidRPr="694AC31A">
        <w:rPr>
          <w:rFonts w:ascii="Arial" w:eastAsia="Arial" w:hAnsi="Arial" w:cs="Arial"/>
          <w:lang w:val="es-MX"/>
        </w:rPr>
        <w:t>es integrador</w:t>
      </w:r>
      <w:r w:rsidR="2858749F" w:rsidRPr="694AC31A">
        <w:rPr>
          <w:rFonts w:ascii="Arial" w:eastAsia="Arial" w:hAnsi="Arial" w:cs="Arial"/>
          <w:lang w:val="es-MX"/>
        </w:rPr>
        <w:t>a</w:t>
      </w:r>
      <w:r w:rsidRPr="694AC31A">
        <w:rPr>
          <w:rFonts w:ascii="Arial" w:eastAsia="Arial" w:hAnsi="Arial" w:cs="Arial"/>
          <w:lang w:val="es-MX"/>
        </w:rPr>
        <w:t xml:space="preserve"> ya que debes aplicar conocimientos adquiridos en las unidades de aprendizaje </w:t>
      </w:r>
      <w:r w:rsidR="1BC18F2B" w:rsidRPr="694AC31A">
        <w:rPr>
          <w:rFonts w:ascii="Arial" w:eastAsia="Arial" w:hAnsi="Arial" w:cs="Arial"/>
          <w:lang w:val="es-MX"/>
        </w:rPr>
        <w:t xml:space="preserve">que ya has cursado </w:t>
      </w:r>
      <w:r w:rsidR="006B39CD" w:rsidRPr="6548BC1F">
        <w:rPr>
          <w:rFonts w:ascii="Arial" w:eastAsia="Arial" w:hAnsi="Arial" w:cs="Arial"/>
          <w:color w:val="000000" w:themeColor="text1"/>
        </w:rPr>
        <w:t xml:space="preserve">en tu trayectoria </w:t>
      </w:r>
      <w:r w:rsidR="006B39CD">
        <w:rPr>
          <w:rFonts w:ascii="Arial" w:eastAsia="Arial" w:hAnsi="Arial" w:cs="Arial"/>
          <w:color w:val="000000" w:themeColor="text1"/>
        </w:rPr>
        <w:t>escolar</w:t>
      </w:r>
      <w:r w:rsidRPr="694AC31A">
        <w:rPr>
          <w:rFonts w:ascii="Arial" w:eastAsia="Arial" w:hAnsi="Arial" w:cs="Arial"/>
          <w:lang w:val="es-MX"/>
        </w:rPr>
        <w:t>.</w:t>
      </w:r>
    </w:p>
    <w:p w14:paraId="699CC544" w14:textId="2BEAD9F8" w:rsidR="1C95FA38" w:rsidRDefault="4C125D07" w:rsidP="694AC31A">
      <w:pPr>
        <w:jc w:val="both"/>
        <w:rPr>
          <w:rFonts w:ascii="Arial" w:eastAsia="Arial" w:hAnsi="Arial" w:cs="Arial"/>
          <w:lang w:val="es-MX"/>
        </w:rPr>
      </w:pPr>
      <w:r w:rsidRPr="694AC31A">
        <w:rPr>
          <w:rFonts w:ascii="Arial" w:eastAsia="Arial" w:hAnsi="Arial" w:cs="Arial"/>
          <w:lang w:val="es-MX"/>
        </w:rPr>
        <w:t xml:space="preserve"> </w:t>
      </w:r>
    </w:p>
    <w:p w14:paraId="76130C35" w14:textId="07E8A4F5" w:rsidR="1C95FA38" w:rsidRDefault="4C125D07" w:rsidP="694AC31A">
      <w:pPr>
        <w:jc w:val="both"/>
        <w:rPr>
          <w:rFonts w:ascii="Arial" w:eastAsia="Arial" w:hAnsi="Arial" w:cs="Arial"/>
          <w:lang w:val="es-MX"/>
        </w:rPr>
      </w:pPr>
      <w:r w:rsidRPr="694AC31A">
        <w:rPr>
          <w:rFonts w:ascii="Arial" w:eastAsia="Arial" w:hAnsi="Arial" w:cs="Arial"/>
          <w:lang w:val="es-MX"/>
        </w:rPr>
        <w:t xml:space="preserve">Para comenzar </w:t>
      </w:r>
      <w:r w:rsidR="6D95AC4B" w:rsidRPr="694AC31A">
        <w:rPr>
          <w:rFonts w:ascii="Arial" w:eastAsia="Arial" w:hAnsi="Arial" w:cs="Arial"/>
          <w:lang w:val="es-MX"/>
        </w:rPr>
        <w:t>realiza</w:t>
      </w:r>
      <w:r w:rsidRPr="694AC31A">
        <w:rPr>
          <w:rFonts w:ascii="Arial" w:eastAsia="Arial" w:hAnsi="Arial" w:cs="Arial"/>
          <w:lang w:val="es-MX"/>
        </w:rPr>
        <w:t xml:space="preserve"> la actividad diagnóstica, </w:t>
      </w:r>
      <w:r w:rsidR="2B3B4413" w:rsidRPr="694AC31A">
        <w:rPr>
          <w:rFonts w:ascii="Arial" w:eastAsia="Arial" w:hAnsi="Arial" w:cs="Arial"/>
          <w:lang w:val="es-MX"/>
        </w:rPr>
        <w:t xml:space="preserve">después </w:t>
      </w:r>
      <w:r w:rsidRPr="694AC31A">
        <w:rPr>
          <w:rFonts w:ascii="Arial" w:eastAsia="Arial" w:hAnsi="Arial" w:cs="Arial"/>
          <w:lang w:val="es-MX"/>
        </w:rPr>
        <w:t xml:space="preserve">revisa los apartados: Metodología y te conviene saber, </w:t>
      </w:r>
      <w:r w:rsidR="44E897FB" w:rsidRPr="694AC31A">
        <w:rPr>
          <w:rFonts w:ascii="Arial" w:eastAsia="Arial" w:hAnsi="Arial" w:cs="Arial"/>
          <w:lang w:val="es-MX"/>
        </w:rPr>
        <w:t xml:space="preserve">y </w:t>
      </w:r>
      <w:r w:rsidRPr="694AC31A">
        <w:rPr>
          <w:rFonts w:ascii="Arial" w:eastAsia="Arial" w:hAnsi="Arial" w:cs="Arial"/>
          <w:lang w:val="es-MX"/>
        </w:rPr>
        <w:t xml:space="preserve">posteriormente continúa con </w:t>
      </w:r>
      <w:r w:rsidR="296A14F1" w:rsidRPr="694AC31A">
        <w:rPr>
          <w:rFonts w:ascii="Arial" w:eastAsia="Arial" w:hAnsi="Arial" w:cs="Arial"/>
          <w:lang w:val="es-MX"/>
        </w:rPr>
        <w:t xml:space="preserve">el estudio de </w:t>
      </w:r>
      <w:r w:rsidRPr="694AC31A">
        <w:rPr>
          <w:rFonts w:ascii="Arial" w:eastAsia="Arial" w:hAnsi="Arial" w:cs="Arial"/>
          <w:lang w:val="es-MX"/>
        </w:rPr>
        <w:t>la</w:t>
      </w:r>
      <w:r w:rsidR="5C00540F" w:rsidRPr="694AC31A">
        <w:rPr>
          <w:rFonts w:ascii="Arial" w:eastAsia="Arial" w:hAnsi="Arial" w:cs="Arial"/>
          <w:lang w:val="es-MX"/>
        </w:rPr>
        <w:t>s</w:t>
      </w:r>
      <w:r w:rsidRPr="694AC31A">
        <w:rPr>
          <w:rFonts w:ascii="Arial" w:eastAsia="Arial" w:hAnsi="Arial" w:cs="Arial"/>
          <w:lang w:val="es-MX"/>
        </w:rPr>
        <w:t xml:space="preserve"> unidades temáticas </w:t>
      </w:r>
      <w:r w:rsidR="179CBCDC" w:rsidRPr="694AC31A">
        <w:rPr>
          <w:rFonts w:ascii="Arial" w:eastAsia="Arial" w:hAnsi="Arial" w:cs="Arial"/>
          <w:lang w:val="es-MX"/>
        </w:rPr>
        <w:t xml:space="preserve">y actividades </w:t>
      </w:r>
      <w:r w:rsidRPr="694AC31A">
        <w:rPr>
          <w:rFonts w:ascii="Arial" w:eastAsia="Arial" w:hAnsi="Arial" w:cs="Arial"/>
          <w:lang w:val="es-MX"/>
        </w:rPr>
        <w:t xml:space="preserve">que lo integran.  </w:t>
      </w:r>
    </w:p>
    <w:p w14:paraId="53D0DBB6" w14:textId="21BBF1F8" w:rsidR="1C95FA38" w:rsidRDefault="1C95FA38" w:rsidP="694AC31A">
      <w:pPr>
        <w:jc w:val="both"/>
        <w:rPr>
          <w:rFonts w:ascii="Arial" w:eastAsia="Arial" w:hAnsi="Arial" w:cs="Arial"/>
          <w:lang w:val="es-MX"/>
        </w:rPr>
      </w:pPr>
    </w:p>
    <w:p w14:paraId="3DDA8BFA" w14:textId="3277BC77" w:rsidR="2833856F" w:rsidRDefault="2833856F" w:rsidP="694AC31A">
      <w:pPr>
        <w:jc w:val="both"/>
        <w:rPr>
          <w:rFonts w:ascii="Arial" w:eastAsia="Arial" w:hAnsi="Arial" w:cs="Arial"/>
          <w:lang w:val="es-MX"/>
        </w:rPr>
      </w:pPr>
    </w:p>
    <w:p w14:paraId="2FF34DA2" w14:textId="04CE9EE5" w:rsidR="44CF5911" w:rsidRDefault="07454E5C" w:rsidP="694AC31A">
      <w:pPr>
        <w:jc w:val="both"/>
        <w:rPr>
          <w:rFonts w:ascii="Arial" w:eastAsia="Arial" w:hAnsi="Arial" w:cs="Arial"/>
          <w:lang w:val="es-MX"/>
        </w:rPr>
      </w:pPr>
      <w:r>
        <w:rPr>
          <w:noProof/>
        </w:rPr>
        <w:drawing>
          <wp:inline distT="0" distB="0" distL="0" distR="0" wp14:anchorId="2F7E7A96" wp14:editId="0B5A7B87">
            <wp:extent cx="5612130" cy="292100"/>
            <wp:effectExtent l="0" t="0" r="7620" b="0"/>
            <wp:docPr id="154284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
                      <a:extLst>
                        <a:ext uri="{28A0092B-C50C-407E-A947-70E740481C1C}">
                          <a14:useLocalDpi xmlns:a14="http://schemas.microsoft.com/office/drawing/2010/main" val="0"/>
                        </a:ext>
                      </a:extLst>
                    </a:blip>
                    <a:stretch>
                      <a:fillRect/>
                    </a:stretch>
                  </pic:blipFill>
                  <pic:spPr>
                    <a:xfrm>
                      <a:off x="0" y="0"/>
                      <a:ext cx="5612130" cy="292100"/>
                    </a:xfrm>
                    <a:prstGeom prst="rect">
                      <a:avLst/>
                    </a:prstGeom>
                  </pic:spPr>
                </pic:pic>
              </a:graphicData>
            </a:graphic>
          </wp:inline>
        </w:drawing>
      </w:r>
      <w:r w:rsidR="08EB6321" w:rsidRPr="694AC31A">
        <w:rPr>
          <w:rFonts w:ascii="Arial" w:eastAsia="Arial" w:hAnsi="Arial" w:cs="Arial"/>
          <w:lang w:val="es-MX"/>
        </w:rPr>
        <w:t xml:space="preserve"> </w:t>
      </w:r>
    </w:p>
    <w:p w14:paraId="686C9E4F" w14:textId="59093BE7" w:rsidR="44CF5911" w:rsidRDefault="08EB6321" w:rsidP="694AC31A">
      <w:pPr>
        <w:jc w:val="both"/>
        <w:rPr>
          <w:rFonts w:ascii="Arial" w:eastAsia="Arial" w:hAnsi="Arial" w:cs="Arial"/>
          <w:lang w:val="es-MX"/>
        </w:rPr>
      </w:pPr>
      <w:r w:rsidRPr="694AC31A">
        <w:rPr>
          <w:rFonts w:ascii="Arial" w:eastAsia="Arial" w:hAnsi="Arial" w:cs="Arial"/>
          <w:highlight w:val="cyan"/>
          <w:lang w:val="es-MX"/>
        </w:rPr>
        <w:t>Actividad diagnóstica</w:t>
      </w:r>
      <w:r w:rsidRPr="694AC31A">
        <w:rPr>
          <w:rFonts w:ascii="Arial" w:eastAsia="Arial" w:hAnsi="Arial" w:cs="Arial"/>
          <w:lang w:val="es-MX"/>
        </w:rPr>
        <w:t xml:space="preserve"> </w:t>
      </w:r>
    </w:p>
    <w:p w14:paraId="4CBE0B06" w14:textId="338E50EA" w:rsidR="40E245F8" w:rsidRDefault="40E245F8" w:rsidP="694AC31A">
      <w:pPr>
        <w:jc w:val="both"/>
        <w:rPr>
          <w:rFonts w:ascii="Arial" w:eastAsia="Arial" w:hAnsi="Arial" w:cs="Arial"/>
          <w:lang w:val="es-MX"/>
        </w:rPr>
      </w:pPr>
    </w:p>
    <w:p w14:paraId="107D52E9" w14:textId="4D28EF2C" w:rsidR="4597AB61" w:rsidRDefault="4597AB61"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El propósito de la actividad diagnóstica es identificar tus conocimientos previos a la unidad de aprendizaje, contesta la evaluación diagnóstica con honestidad y seriedad, ya que esto apoyará al profesor en la orientación de tu desempeño durante el curso. Es importante mencionar que no tiene valor para tu calificación.</w:t>
      </w:r>
    </w:p>
    <w:p w14:paraId="067A93EE" w14:textId="04414830" w:rsidR="694AC31A" w:rsidRDefault="694AC31A" w:rsidP="694AC31A">
      <w:pPr>
        <w:jc w:val="both"/>
        <w:rPr>
          <w:rFonts w:ascii="Arial" w:eastAsia="Arial" w:hAnsi="Arial" w:cs="Arial"/>
          <w:color w:val="000000" w:themeColor="text1"/>
          <w:lang w:val="es-ES"/>
        </w:rPr>
      </w:pPr>
    </w:p>
    <w:p w14:paraId="23D6EB89" w14:textId="133A495E" w:rsidR="4597AB61" w:rsidRDefault="4597AB61"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Haz clic en el siguiente vínculo para descargar la actividad diagnóstica y contéstala, posteriormente envíala a tu profesor por correo electrónico y entrega una impresión en la sesión presencial que se te indique.</w:t>
      </w:r>
    </w:p>
    <w:p w14:paraId="239572B0" w14:textId="3ADC01AE" w:rsidR="694AC31A" w:rsidRDefault="694AC31A" w:rsidP="694AC31A">
      <w:pPr>
        <w:jc w:val="both"/>
        <w:rPr>
          <w:rFonts w:ascii="Arial" w:eastAsia="Arial" w:hAnsi="Arial" w:cs="Arial"/>
          <w:color w:val="000000" w:themeColor="text1"/>
          <w:lang w:val="en-US"/>
        </w:rPr>
      </w:pPr>
    </w:p>
    <w:p w14:paraId="6288C558" w14:textId="0D4C8CF7" w:rsidR="4597AB61" w:rsidRDefault="4597AB61" w:rsidP="694AC31A">
      <w:pPr>
        <w:jc w:val="both"/>
        <w:rPr>
          <w:rFonts w:ascii="Arial" w:eastAsia="Arial" w:hAnsi="Arial" w:cs="Arial"/>
          <w:color w:val="000000" w:themeColor="text1"/>
          <w:lang w:val="es-ES"/>
        </w:rPr>
      </w:pPr>
      <w:r>
        <w:rPr>
          <w:noProof/>
        </w:rPr>
        <w:drawing>
          <wp:inline distT="0" distB="0" distL="0" distR="0" wp14:anchorId="0081A67D" wp14:editId="0D2EF927">
            <wp:extent cx="1447800" cy="371475"/>
            <wp:effectExtent l="0" t="0" r="0" b="0"/>
            <wp:docPr id="669638835" name="Imagen 66963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447800" cy="371475"/>
                    </a:xfrm>
                    <a:prstGeom prst="rect">
                      <a:avLst/>
                    </a:prstGeom>
                  </pic:spPr>
                </pic:pic>
              </a:graphicData>
            </a:graphic>
          </wp:inline>
        </w:drawing>
      </w:r>
    </w:p>
    <w:p w14:paraId="182D4283" w14:textId="2BCF1A60" w:rsidR="694AC31A" w:rsidRDefault="694AC31A" w:rsidP="694AC31A">
      <w:pPr>
        <w:jc w:val="both"/>
        <w:rPr>
          <w:rFonts w:ascii="Arial" w:eastAsia="Arial" w:hAnsi="Arial" w:cs="Arial"/>
          <w:color w:val="000000" w:themeColor="text1"/>
          <w:lang w:val="en-US"/>
        </w:rPr>
      </w:pPr>
    </w:p>
    <w:p w14:paraId="00EC1A47" w14:textId="6F4594C4" w:rsidR="4597AB61" w:rsidRDefault="4597AB61" w:rsidP="694AC31A">
      <w:pPr>
        <w:jc w:val="both"/>
        <w:rPr>
          <w:rFonts w:ascii="Arial" w:eastAsia="Arial" w:hAnsi="Arial" w:cs="Arial"/>
          <w:color w:val="000000" w:themeColor="text1"/>
          <w:lang w:val="en-US"/>
        </w:rPr>
      </w:pPr>
      <w:r w:rsidRPr="694AC31A">
        <w:rPr>
          <w:rFonts w:ascii="Arial" w:eastAsia="Arial" w:hAnsi="Arial" w:cs="Arial"/>
          <w:color w:val="000000" w:themeColor="text1"/>
          <w:highlight w:val="cyan"/>
          <w:lang w:val="es-MX"/>
        </w:rPr>
        <w:t>Archivo descargable:</w:t>
      </w:r>
    </w:p>
    <w:p w14:paraId="41E3C71E" w14:textId="17912B8E" w:rsidR="694AC31A" w:rsidRDefault="694AC31A" w:rsidP="694AC31A">
      <w:pPr>
        <w:jc w:val="both"/>
        <w:rPr>
          <w:rFonts w:ascii="Arial" w:eastAsia="Arial" w:hAnsi="Arial" w:cs="Arial"/>
          <w:color w:val="000000" w:themeColor="text1"/>
          <w:lang w:val="en-US"/>
        </w:rPr>
      </w:pPr>
    </w:p>
    <w:p w14:paraId="3733B865" w14:textId="3FD44831" w:rsidR="4597AB61" w:rsidRDefault="4597AB61" w:rsidP="694AC31A">
      <w:pPr>
        <w:jc w:val="center"/>
        <w:rPr>
          <w:rFonts w:ascii="Arial" w:eastAsia="Arial" w:hAnsi="Arial" w:cs="Arial"/>
          <w:color w:val="000000" w:themeColor="text1"/>
          <w:lang w:val="en-US"/>
        </w:rPr>
      </w:pPr>
      <w:r w:rsidRPr="694AC31A">
        <w:rPr>
          <w:rFonts w:ascii="Arial" w:eastAsia="Arial" w:hAnsi="Arial" w:cs="Arial"/>
          <w:b/>
          <w:bCs/>
          <w:color w:val="000000" w:themeColor="text1"/>
          <w:lang w:val="es-MX"/>
        </w:rPr>
        <w:t>Actividad: Evaluación diagnóstica.</w:t>
      </w:r>
    </w:p>
    <w:p w14:paraId="1C0401B0" w14:textId="6EC497E4" w:rsidR="694AC31A" w:rsidRDefault="694AC31A" w:rsidP="694AC31A">
      <w:pPr>
        <w:jc w:val="both"/>
        <w:rPr>
          <w:rFonts w:ascii="Arial" w:eastAsia="Arial" w:hAnsi="Arial" w:cs="Arial"/>
          <w:lang w:val="es-ES"/>
        </w:rPr>
      </w:pPr>
    </w:p>
    <w:p w14:paraId="374BF4DC" w14:textId="77777777" w:rsidR="00EF5C4D" w:rsidRDefault="00EF5C4D" w:rsidP="694AC31A">
      <w:pPr>
        <w:jc w:val="both"/>
        <w:rPr>
          <w:rFonts w:ascii="Arial" w:eastAsia="Arial" w:hAnsi="Arial" w:cs="Arial"/>
          <w:lang w:eastAsia="es-MX"/>
        </w:rPr>
      </w:pPr>
    </w:p>
    <w:p w14:paraId="4A0D9AD5" w14:textId="674D9286" w:rsidR="21A0ABD6" w:rsidRDefault="21A0ABD6" w:rsidP="694AC31A">
      <w:pPr>
        <w:jc w:val="both"/>
        <w:rPr>
          <w:rFonts w:ascii="Arial" w:eastAsia="Arial" w:hAnsi="Arial" w:cs="Arial"/>
          <w:color w:val="000000" w:themeColor="text1"/>
          <w:lang w:val="en-US"/>
        </w:rPr>
      </w:pPr>
      <w:r w:rsidRPr="694AC31A">
        <w:rPr>
          <w:rFonts w:ascii="Arial" w:eastAsia="Arial" w:hAnsi="Arial" w:cs="Arial"/>
          <w:b/>
          <w:bCs/>
          <w:color w:val="000000" w:themeColor="text1"/>
          <w:lang w:val="es-MX"/>
        </w:rPr>
        <w:t xml:space="preserve">Propósito:  </w:t>
      </w:r>
    </w:p>
    <w:p w14:paraId="0125B6DB" w14:textId="45E04233" w:rsidR="694AC31A" w:rsidRDefault="694AC31A" w:rsidP="694AC31A">
      <w:pPr>
        <w:jc w:val="both"/>
        <w:rPr>
          <w:rFonts w:ascii="Arial" w:eastAsia="Arial" w:hAnsi="Arial" w:cs="Arial"/>
          <w:color w:val="000000" w:themeColor="text1"/>
          <w:lang w:val="en-US"/>
        </w:rPr>
      </w:pPr>
    </w:p>
    <w:p w14:paraId="6D572E3D" w14:textId="571C7CA7" w:rsidR="21A0ABD6" w:rsidRDefault="21A0ABD6" w:rsidP="694AC31A">
      <w:pPr>
        <w:spacing w:line="259" w:lineRule="auto"/>
        <w:jc w:val="both"/>
        <w:rPr>
          <w:rFonts w:ascii="Arial" w:eastAsia="Arial" w:hAnsi="Arial" w:cs="Arial"/>
          <w:color w:val="000000" w:themeColor="text1"/>
          <w:lang w:val="en-US"/>
        </w:rPr>
      </w:pPr>
      <w:r w:rsidRPr="694AC31A">
        <w:rPr>
          <w:rFonts w:ascii="Arial" w:eastAsia="Arial" w:hAnsi="Arial" w:cs="Arial"/>
          <w:color w:val="000000" w:themeColor="text1"/>
          <w:lang w:val="es-MX"/>
        </w:rPr>
        <w:t>Identificar tus conocimientos previos a la unidad de aprendizaje y que son necesarios para el estudio de la unidad de aprendizaje Diseño de proyectos de sistemas informáticos con apoyo de este recurso didáctico digital.</w:t>
      </w:r>
    </w:p>
    <w:p w14:paraId="129FA449" w14:textId="11FF65EE" w:rsidR="694AC31A" w:rsidRDefault="694AC31A" w:rsidP="694AC31A">
      <w:pPr>
        <w:spacing w:line="259" w:lineRule="auto"/>
        <w:jc w:val="both"/>
        <w:rPr>
          <w:rFonts w:ascii="Arial" w:eastAsia="Arial" w:hAnsi="Arial" w:cs="Arial"/>
          <w:color w:val="000000" w:themeColor="text1"/>
          <w:lang w:val="en-US"/>
        </w:rPr>
      </w:pPr>
    </w:p>
    <w:p w14:paraId="26CFA949" w14:textId="69401E13" w:rsidR="21A0ABD6" w:rsidRDefault="21A0ABD6" w:rsidP="694AC31A">
      <w:pPr>
        <w:spacing w:line="259" w:lineRule="auto"/>
        <w:jc w:val="both"/>
        <w:rPr>
          <w:rFonts w:ascii="Arial" w:eastAsia="Arial" w:hAnsi="Arial" w:cs="Arial"/>
          <w:color w:val="000000" w:themeColor="text1"/>
          <w:lang w:val="en-US"/>
        </w:rPr>
      </w:pPr>
      <w:r w:rsidRPr="694AC31A">
        <w:rPr>
          <w:rFonts w:ascii="Arial" w:eastAsia="Arial" w:hAnsi="Arial" w:cs="Arial"/>
          <w:b/>
          <w:bCs/>
          <w:color w:val="000000" w:themeColor="text1"/>
          <w:lang w:val="es-MX"/>
        </w:rPr>
        <w:t>Indicaciones:</w:t>
      </w:r>
    </w:p>
    <w:p w14:paraId="573FC021" w14:textId="1EFB3F77" w:rsidR="694AC31A" w:rsidRDefault="694AC31A" w:rsidP="694AC31A">
      <w:pPr>
        <w:spacing w:line="259" w:lineRule="auto"/>
        <w:jc w:val="both"/>
        <w:rPr>
          <w:rFonts w:ascii="Arial" w:eastAsia="Arial" w:hAnsi="Arial" w:cs="Arial"/>
          <w:color w:val="000000" w:themeColor="text1"/>
          <w:lang w:val="en-US"/>
        </w:rPr>
      </w:pPr>
    </w:p>
    <w:p w14:paraId="64492CDC" w14:textId="77777777" w:rsidR="006F3A1A" w:rsidRDefault="006F3A1A" w:rsidP="006F3A1A">
      <w:pPr>
        <w:jc w:val="both"/>
        <w:rPr>
          <w:rFonts w:ascii="Arial" w:eastAsia="Arial" w:hAnsi="Arial" w:cs="Arial"/>
          <w:lang w:val="es-ES"/>
        </w:rPr>
      </w:pPr>
      <w:r>
        <w:rPr>
          <w:rFonts w:ascii="Arial" w:eastAsia="Arial" w:hAnsi="Arial" w:cs="Arial"/>
        </w:rPr>
        <w:t>Escribe tu c</w:t>
      </w:r>
      <w:r w:rsidRPr="2A068059">
        <w:rPr>
          <w:rFonts w:ascii="Arial" w:eastAsia="Arial" w:hAnsi="Arial" w:cs="Arial"/>
        </w:rPr>
        <w:t>orreo electrónico</w:t>
      </w:r>
      <w:r>
        <w:rPr>
          <w:rFonts w:ascii="Arial" w:eastAsia="Arial" w:hAnsi="Arial" w:cs="Arial"/>
        </w:rPr>
        <w:t>, preferentemente el institucional</w:t>
      </w:r>
      <w:r w:rsidRPr="2A068059">
        <w:rPr>
          <w:rFonts w:ascii="Arial" w:eastAsia="Arial" w:hAnsi="Arial" w:cs="Arial"/>
        </w:rPr>
        <w:t>: ________________</w:t>
      </w:r>
    </w:p>
    <w:p w14:paraId="0156525C" w14:textId="77777777" w:rsidR="006F3A1A" w:rsidRDefault="006F3A1A" w:rsidP="694AC31A">
      <w:pPr>
        <w:spacing w:line="259" w:lineRule="auto"/>
        <w:jc w:val="both"/>
        <w:rPr>
          <w:rFonts w:ascii="Arial" w:eastAsia="Arial" w:hAnsi="Arial" w:cs="Arial"/>
          <w:color w:val="000000" w:themeColor="text1"/>
          <w:lang w:val="es-MX"/>
        </w:rPr>
      </w:pPr>
    </w:p>
    <w:p w14:paraId="65CFE245" w14:textId="0C3E45EE" w:rsidR="694AC31A" w:rsidRDefault="00546165" w:rsidP="694AC31A">
      <w:pPr>
        <w:spacing w:line="259" w:lineRule="auto"/>
        <w:jc w:val="both"/>
        <w:rPr>
          <w:rFonts w:ascii="Arial" w:eastAsia="Arial" w:hAnsi="Arial" w:cs="Arial"/>
          <w:color w:val="000000" w:themeColor="text1"/>
          <w:lang w:val="en-US"/>
        </w:rPr>
      </w:pPr>
      <w:r w:rsidRPr="00546165">
        <w:rPr>
          <w:rFonts w:ascii="Arial" w:eastAsia="Arial" w:hAnsi="Arial" w:cs="Arial"/>
          <w:color w:val="000000" w:themeColor="text1"/>
          <w:lang w:val="es-MX"/>
        </w:rPr>
        <w:t>Lee con atención cada una de las preguntas de opción múltiple y selecciona tu respuesta, en las preguntas abiertas escribe tu respuesta. Recuerda que no hay respuestas correctas e incorrectas recuerda que no tiene valor para tu calificación no olvides llevar la evidencia a la sesión presencial.</w:t>
      </w:r>
    </w:p>
    <w:p w14:paraId="20DACCCD" w14:textId="6214F064" w:rsidR="694AC31A" w:rsidRDefault="694AC31A" w:rsidP="694AC31A">
      <w:pPr>
        <w:jc w:val="both"/>
        <w:rPr>
          <w:rFonts w:ascii="Arial" w:eastAsia="Arial" w:hAnsi="Arial" w:cs="Arial"/>
          <w:color w:val="000000" w:themeColor="text1"/>
          <w:sz w:val="20"/>
          <w:szCs w:val="20"/>
          <w:lang w:val="en-US"/>
        </w:rPr>
      </w:pPr>
    </w:p>
    <w:p w14:paraId="51BBCDC9" w14:textId="1E4DA525" w:rsidR="00762FF8" w:rsidRDefault="00762FF8" w:rsidP="00762FF8">
      <w:pPr>
        <w:jc w:val="both"/>
        <w:rPr>
          <w:rFonts w:ascii="Arial" w:eastAsia="Arial" w:hAnsi="Arial" w:cs="Arial"/>
          <w:lang w:eastAsia="es-MX"/>
        </w:rPr>
      </w:pPr>
      <w:r w:rsidRPr="2A068059">
        <w:rPr>
          <w:rFonts w:ascii="Arial" w:eastAsia="Arial" w:hAnsi="Arial" w:cs="Arial"/>
          <w:lang w:eastAsia="es-MX"/>
        </w:rPr>
        <w:t xml:space="preserve">Sección </w:t>
      </w:r>
      <w:r w:rsidR="0079510B">
        <w:rPr>
          <w:rFonts w:ascii="Arial" w:eastAsia="Arial" w:hAnsi="Arial" w:cs="Arial"/>
          <w:lang w:eastAsia="es-MX"/>
        </w:rPr>
        <w:t>única</w:t>
      </w:r>
      <w:r w:rsidRPr="2A068059">
        <w:rPr>
          <w:rFonts w:ascii="Arial" w:eastAsia="Arial" w:hAnsi="Arial" w:cs="Arial"/>
          <w:lang w:eastAsia="es-MX"/>
        </w:rPr>
        <w:t>. Preguntas de opción múltiple.</w:t>
      </w:r>
    </w:p>
    <w:p w14:paraId="1CC47FBC" w14:textId="602AC8ED" w:rsidR="694AC31A" w:rsidRDefault="694AC31A" w:rsidP="694AC31A">
      <w:pPr>
        <w:jc w:val="both"/>
        <w:rPr>
          <w:rFonts w:ascii="Arial" w:eastAsia="Arial" w:hAnsi="Arial" w:cs="Arial"/>
          <w:color w:val="212529"/>
          <w:lang w:val="es-MX"/>
        </w:rPr>
      </w:pPr>
    </w:p>
    <w:p w14:paraId="4EE4A449" w14:textId="46AB363C" w:rsidR="00107AD5" w:rsidRDefault="00107AD5" w:rsidP="694AC31A">
      <w:pPr>
        <w:jc w:val="both"/>
        <w:rPr>
          <w:rFonts w:ascii="Arial" w:eastAsia="Arial" w:hAnsi="Arial" w:cs="Arial"/>
          <w:color w:val="212529"/>
          <w:lang w:val="es-MX"/>
        </w:rPr>
      </w:pPr>
    </w:p>
    <w:p w14:paraId="18D8A928" w14:textId="28876B6A" w:rsidR="0F3794F2" w:rsidRDefault="0F3794F2" w:rsidP="005C5DD4">
      <w:pPr>
        <w:pStyle w:val="Prrafodelista"/>
        <w:numPr>
          <w:ilvl w:val="0"/>
          <w:numId w:val="31"/>
        </w:numPr>
        <w:spacing w:line="259" w:lineRule="auto"/>
        <w:ind w:left="284" w:hanging="284"/>
        <w:jc w:val="both"/>
        <w:rPr>
          <w:rFonts w:ascii="Arial" w:eastAsia="Arial" w:hAnsi="Arial" w:cs="Arial"/>
          <w:color w:val="212529"/>
          <w:lang w:val="es-MX"/>
        </w:rPr>
      </w:pPr>
      <w:r w:rsidRPr="694AC31A">
        <w:rPr>
          <w:rFonts w:ascii="Arial" w:eastAsia="Arial" w:hAnsi="Arial" w:cs="Arial"/>
          <w:color w:val="212529"/>
          <w:lang w:val="es-MX"/>
        </w:rPr>
        <w:t>¿Qué es un proyecto de desarrollo de software?</w:t>
      </w:r>
    </w:p>
    <w:p w14:paraId="57237F6E" w14:textId="5F6C55BA" w:rsidR="0F3794F2" w:rsidRPr="00A82F82" w:rsidRDefault="00A82F82" w:rsidP="0079510B">
      <w:pPr>
        <w:spacing w:line="259" w:lineRule="auto"/>
        <w:ind w:left="284"/>
        <w:jc w:val="both"/>
        <w:rPr>
          <w:rFonts w:ascii="Arial" w:eastAsia="Arial" w:hAnsi="Arial" w:cs="Arial"/>
          <w:color w:val="212529"/>
          <w:lang w:val="es-MX"/>
        </w:rPr>
      </w:pPr>
      <w:r w:rsidRPr="6548BC1F">
        <w:rPr>
          <w:rStyle w:val="normaltextrun"/>
          <w:rFonts w:ascii="Arial" w:eastAsia="Arial" w:hAnsi="Arial" w:cs="Arial"/>
          <w:color w:val="000000" w:themeColor="text1"/>
          <w:sz w:val="24"/>
          <w:szCs w:val="24"/>
          <w:lang w:val="es-ES"/>
        </w:rPr>
        <w:t>(  ) A</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A82F82">
        <w:rPr>
          <w:rFonts w:ascii="Arial" w:eastAsia="Arial" w:hAnsi="Arial" w:cs="Arial"/>
          <w:color w:val="212529"/>
          <w:lang w:val="es-MX"/>
        </w:rPr>
        <w:t>Es un conjunto de actividades planificadas que se realizan para alcanzar un objetivo específico, dentro de un período de tiempo definido y utilizando recursos.</w:t>
      </w:r>
    </w:p>
    <w:p w14:paraId="3BD24939" w14:textId="6586EC0E" w:rsidR="0F3794F2" w:rsidRPr="00A82F82" w:rsidRDefault="00A82F82" w:rsidP="0079510B">
      <w:pPr>
        <w:spacing w:line="259" w:lineRule="auto"/>
        <w:ind w:left="284"/>
        <w:jc w:val="both"/>
        <w:rPr>
          <w:rFonts w:ascii="Arial" w:eastAsia="Arial" w:hAnsi="Arial" w:cs="Arial"/>
          <w:color w:val="000000" w:themeColor="text1"/>
          <w:lang w:val="es-MX"/>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B.</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Es aquel que utiliza las tecnologías de información y comunicación para resolver una problemática de un área del negocio.</w:t>
      </w:r>
    </w:p>
    <w:p w14:paraId="085877ED" w14:textId="393AB75B" w:rsidR="0F3794F2" w:rsidRPr="00A82F82" w:rsidRDefault="00A82F82" w:rsidP="0079510B">
      <w:pPr>
        <w:spacing w:line="259" w:lineRule="auto"/>
        <w:ind w:left="284"/>
        <w:jc w:val="both"/>
        <w:rPr>
          <w:rFonts w:ascii="Arial" w:eastAsia="Arial" w:hAnsi="Arial" w:cs="Arial"/>
          <w:color w:val="000000" w:themeColor="text1"/>
          <w:lang w:val="es-MX"/>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Es el que da solución de automatización de sistemas de una organización y utiliza metodología de desarrollo de software.</w:t>
      </w:r>
    </w:p>
    <w:p w14:paraId="49DE93C4" w14:textId="658557F0" w:rsidR="0F3794F2" w:rsidRPr="00A82F82" w:rsidRDefault="00A82F82" w:rsidP="0079510B">
      <w:pPr>
        <w:spacing w:line="259" w:lineRule="auto"/>
        <w:ind w:left="284"/>
        <w:jc w:val="both"/>
        <w:rPr>
          <w:rFonts w:ascii="Arial" w:eastAsia="Arial" w:hAnsi="Arial" w:cs="Arial"/>
          <w:color w:val="000000" w:themeColor="text1"/>
          <w:lang w:val="es-MX"/>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D.</w:t>
      </w:r>
      <w:r w:rsidRPr="6548BC1F">
        <w:rPr>
          <w:rStyle w:val="normaltextrun"/>
          <w:rFonts w:ascii="Arial" w:eastAsia="Arial" w:hAnsi="Arial" w:cs="Arial"/>
          <w:color w:val="000000" w:themeColor="text1"/>
          <w:sz w:val="24"/>
          <w:szCs w:val="24"/>
          <w:lang w:val="es-ES"/>
        </w:rPr>
        <w:t xml:space="preserve"> </w:t>
      </w:r>
      <w:r w:rsidR="0F3794F2" w:rsidRPr="00A82F82">
        <w:rPr>
          <w:rStyle w:val="eop"/>
          <w:rFonts w:ascii="Arial" w:eastAsia="Arial" w:hAnsi="Arial" w:cs="Arial"/>
          <w:color w:val="000000" w:themeColor="text1"/>
          <w:sz w:val="24"/>
          <w:szCs w:val="24"/>
          <w:lang w:val="es-MX"/>
        </w:rPr>
        <w:t>Todas las anteriores.</w:t>
      </w:r>
    </w:p>
    <w:p w14:paraId="61EE1132" w14:textId="7782045C" w:rsidR="694AC31A" w:rsidRDefault="694AC31A" w:rsidP="0079510B">
      <w:pPr>
        <w:jc w:val="both"/>
        <w:rPr>
          <w:rFonts w:ascii="Arial" w:eastAsia="Arial" w:hAnsi="Arial" w:cs="Arial"/>
          <w:color w:val="212529"/>
          <w:lang w:val="es-MX"/>
        </w:rPr>
      </w:pPr>
    </w:p>
    <w:p w14:paraId="27318941" w14:textId="5DE3482F" w:rsidR="0F3794F2" w:rsidRDefault="0F3794F2" w:rsidP="005C5DD4">
      <w:pPr>
        <w:pStyle w:val="Prrafodelista"/>
        <w:numPr>
          <w:ilvl w:val="0"/>
          <w:numId w:val="31"/>
        </w:numPr>
        <w:spacing w:line="259" w:lineRule="auto"/>
        <w:ind w:left="284" w:hanging="284"/>
        <w:jc w:val="both"/>
        <w:rPr>
          <w:rFonts w:ascii="Arial" w:eastAsia="Arial" w:hAnsi="Arial" w:cs="Arial"/>
          <w:color w:val="212529"/>
          <w:lang w:val="es-MX"/>
        </w:rPr>
      </w:pPr>
      <w:r w:rsidRPr="694AC31A">
        <w:rPr>
          <w:rFonts w:ascii="Arial" w:eastAsia="Arial" w:hAnsi="Arial" w:cs="Arial"/>
          <w:color w:val="212529"/>
          <w:lang w:val="es-MX"/>
        </w:rPr>
        <w:t>La automatización de sistemas de información en una organización le permite:</w:t>
      </w:r>
    </w:p>
    <w:p w14:paraId="74D7EFC9" w14:textId="5B041976"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 A</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Mejorar sus procesos</w:t>
      </w:r>
    </w:p>
    <w:p w14:paraId="68F7ECC9" w14:textId="2AF10D8E"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B.</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Generar valor</w:t>
      </w:r>
    </w:p>
    <w:p w14:paraId="08642964" w14:textId="77639D73"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Posicionar a la organización</w:t>
      </w:r>
    </w:p>
    <w:p w14:paraId="36D50007" w14:textId="3F11FC83"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D.</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Todas las anteriores.</w:t>
      </w:r>
    </w:p>
    <w:p w14:paraId="47058C6C" w14:textId="3FA172E9" w:rsidR="694AC31A" w:rsidRDefault="694AC31A" w:rsidP="0079510B">
      <w:pPr>
        <w:ind w:left="1080"/>
        <w:jc w:val="both"/>
        <w:rPr>
          <w:rFonts w:ascii="Arial" w:eastAsia="Arial" w:hAnsi="Arial" w:cs="Arial"/>
          <w:color w:val="212529"/>
          <w:lang w:val="es-MX"/>
        </w:rPr>
      </w:pPr>
    </w:p>
    <w:p w14:paraId="63E272D9" w14:textId="420FF1C7" w:rsidR="0F3794F2" w:rsidRDefault="0F3794F2" w:rsidP="005C5DD4">
      <w:pPr>
        <w:pStyle w:val="Prrafodelista"/>
        <w:numPr>
          <w:ilvl w:val="0"/>
          <w:numId w:val="31"/>
        </w:numPr>
        <w:spacing w:line="259" w:lineRule="auto"/>
        <w:ind w:left="284" w:hanging="284"/>
        <w:jc w:val="both"/>
        <w:rPr>
          <w:rFonts w:ascii="Arial" w:eastAsia="Arial" w:hAnsi="Arial" w:cs="Arial"/>
          <w:color w:val="212529"/>
          <w:lang w:val="es-MX"/>
        </w:rPr>
      </w:pPr>
      <w:r w:rsidRPr="00A82F82">
        <w:t>¿Esta herramienta permite la gestión de versiones del código?  </w:t>
      </w:r>
    </w:p>
    <w:p w14:paraId="3853485E" w14:textId="6F52510F"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proofErr w:type="spellStart"/>
      <w:r w:rsidR="0F3794F2" w:rsidRPr="00A82F82">
        <w:rPr>
          <w:rStyle w:val="normaltextrun"/>
          <w:rFonts w:ascii="Arial" w:eastAsia="Arial" w:hAnsi="Arial" w:cs="Arial"/>
          <w:color w:val="000000" w:themeColor="text1"/>
          <w:sz w:val="24"/>
          <w:szCs w:val="24"/>
          <w:lang w:val="es-ES"/>
        </w:rPr>
        <w:t>MatLab</w:t>
      </w:r>
      <w:proofErr w:type="spellEnd"/>
      <w:r w:rsidR="0F3794F2" w:rsidRPr="00A82F82">
        <w:rPr>
          <w:rStyle w:val="normaltextrun"/>
          <w:rFonts w:ascii="Arial" w:eastAsia="Arial" w:hAnsi="Arial" w:cs="Arial"/>
          <w:color w:val="000000" w:themeColor="text1"/>
          <w:sz w:val="24"/>
          <w:szCs w:val="24"/>
          <w:lang w:val="es-ES"/>
        </w:rPr>
        <w:t> </w:t>
      </w:r>
    </w:p>
    <w:p w14:paraId="0F9DA9FD" w14:textId="0F9C0FC2"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lastRenderedPageBreak/>
        <w:t xml:space="preserve">(  ) </w:t>
      </w:r>
      <w:r>
        <w:rPr>
          <w:rStyle w:val="normaltextrun"/>
          <w:rFonts w:ascii="Arial" w:eastAsia="Arial" w:hAnsi="Arial" w:cs="Arial"/>
          <w:color w:val="000000" w:themeColor="text1"/>
          <w:sz w:val="24"/>
          <w:szCs w:val="24"/>
          <w:lang w:val="es-ES"/>
        </w:rPr>
        <w:t>B.</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GitHub </w:t>
      </w:r>
    </w:p>
    <w:p w14:paraId="5348D8DA" w14:textId="3A88675A" w:rsidR="0F3794F2" w:rsidRPr="00A82F82" w:rsidRDefault="00A82F82"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6548BC1F">
        <w:rPr>
          <w:rStyle w:val="normaltextrun"/>
          <w:rFonts w:ascii="Arial" w:eastAsia="Arial" w:hAnsi="Arial" w:cs="Arial"/>
          <w:color w:val="000000" w:themeColor="text1"/>
          <w:sz w:val="24"/>
          <w:szCs w:val="24"/>
          <w:lang w:val="es-ES"/>
        </w:rPr>
        <w:t xml:space="preserve"> </w:t>
      </w:r>
      <w:r w:rsidR="0F3794F2" w:rsidRPr="00A82F82">
        <w:rPr>
          <w:rStyle w:val="normaltextrun"/>
          <w:rFonts w:ascii="Arial" w:eastAsia="Arial" w:hAnsi="Arial" w:cs="Arial"/>
          <w:color w:val="000000" w:themeColor="text1"/>
          <w:sz w:val="24"/>
          <w:szCs w:val="24"/>
          <w:lang w:val="es-ES"/>
        </w:rPr>
        <w:t xml:space="preserve">Ambas </w:t>
      </w:r>
      <w:proofErr w:type="spellStart"/>
      <w:r w:rsidR="0F3794F2" w:rsidRPr="00A82F82">
        <w:rPr>
          <w:rStyle w:val="normaltextrun"/>
          <w:rFonts w:ascii="Arial" w:eastAsia="Arial" w:hAnsi="Arial" w:cs="Arial"/>
          <w:color w:val="000000" w:themeColor="text1"/>
          <w:sz w:val="24"/>
          <w:szCs w:val="24"/>
          <w:lang w:val="es-ES"/>
        </w:rPr>
        <w:t>MatLab</w:t>
      </w:r>
      <w:proofErr w:type="spellEnd"/>
      <w:r w:rsidR="0F3794F2" w:rsidRPr="00A82F82">
        <w:rPr>
          <w:rStyle w:val="normaltextrun"/>
          <w:rFonts w:ascii="Arial" w:eastAsia="Arial" w:hAnsi="Arial" w:cs="Arial"/>
          <w:color w:val="000000" w:themeColor="text1"/>
          <w:sz w:val="24"/>
          <w:szCs w:val="24"/>
          <w:lang w:val="es-ES"/>
        </w:rPr>
        <w:t xml:space="preserve"> y GitHub </w:t>
      </w:r>
    </w:p>
    <w:p w14:paraId="28FC5949" w14:textId="3847A3AD" w:rsidR="694AC31A" w:rsidRDefault="694AC31A" w:rsidP="0079510B">
      <w:pPr>
        <w:ind w:left="348"/>
        <w:rPr>
          <w:rFonts w:ascii="Arial" w:eastAsia="Arial" w:hAnsi="Arial" w:cs="Arial"/>
          <w:color w:val="000000" w:themeColor="text1"/>
          <w:lang w:val="es-MX"/>
        </w:rPr>
      </w:pPr>
    </w:p>
    <w:p w14:paraId="7290DA96" w14:textId="102B3C38" w:rsidR="0F3794F2" w:rsidRPr="00A82F82" w:rsidRDefault="0F3794F2" w:rsidP="005C5DD4">
      <w:pPr>
        <w:pStyle w:val="Prrafodelista"/>
        <w:numPr>
          <w:ilvl w:val="0"/>
          <w:numId w:val="31"/>
        </w:numPr>
        <w:spacing w:line="259" w:lineRule="auto"/>
        <w:ind w:left="284" w:hanging="284"/>
        <w:jc w:val="both"/>
      </w:pPr>
      <w:r w:rsidRPr="00A82F82">
        <w:t>Es la metodología ágil que se utiliza con éxito para desarrollar sistemas de información o software en corto tiempo. </w:t>
      </w:r>
    </w:p>
    <w:p w14:paraId="71FAD62B" w14:textId="664520A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Castada </w:t>
      </w:r>
    </w:p>
    <w:p w14:paraId="3A60CFE8" w14:textId="756045E4"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B.</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Espiral </w:t>
      </w:r>
    </w:p>
    <w:p w14:paraId="2CA245A6" w14:textId="2D29A2B8"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C.</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Scrum </w:t>
      </w:r>
    </w:p>
    <w:p w14:paraId="6FD48E7C" w14:textId="18827B0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46ACB">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Ninguna de las anteriores </w:t>
      </w:r>
    </w:p>
    <w:p w14:paraId="508CEA88" w14:textId="756F654C" w:rsidR="0F3794F2" w:rsidRDefault="0F3794F2" w:rsidP="0079510B">
      <w:pPr>
        <w:ind w:left="720"/>
        <w:rPr>
          <w:rFonts w:ascii="Arial" w:eastAsia="Arial" w:hAnsi="Arial" w:cs="Arial"/>
          <w:color w:val="212529"/>
          <w:lang w:val="es-MX"/>
        </w:rPr>
      </w:pPr>
      <w:r w:rsidRPr="694AC31A">
        <w:rPr>
          <w:rStyle w:val="normaltextrun"/>
          <w:rFonts w:ascii="Arial" w:eastAsia="Arial" w:hAnsi="Arial" w:cs="Arial"/>
          <w:color w:val="212529"/>
          <w:sz w:val="24"/>
          <w:szCs w:val="24"/>
          <w:lang w:val="es-MX"/>
        </w:rPr>
        <w:t>  </w:t>
      </w:r>
    </w:p>
    <w:p w14:paraId="1577B175" w14:textId="61454E47" w:rsidR="0F3794F2" w:rsidRPr="00A82F82" w:rsidRDefault="0F3794F2" w:rsidP="005C5DD4">
      <w:pPr>
        <w:pStyle w:val="Prrafodelista"/>
        <w:numPr>
          <w:ilvl w:val="0"/>
          <w:numId w:val="31"/>
        </w:numPr>
        <w:spacing w:line="259" w:lineRule="auto"/>
        <w:ind w:left="284" w:hanging="284"/>
        <w:jc w:val="both"/>
      </w:pPr>
      <w:r w:rsidRPr="00A82F82">
        <w:t>Son características de la metodología Scrum </w:t>
      </w:r>
    </w:p>
    <w:p w14:paraId="6D970E28" w14:textId="4473449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Las actividades se realizan de manera secuencial </w:t>
      </w:r>
    </w:p>
    <w:p w14:paraId="4D89703E" w14:textId="7BCBE5C1"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Permite la gestión del proyecto  </w:t>
      </w:r>
    </w:p>
    <w:p w14:paraId="0E24B6A9" w14:textId="1479F1B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Se basa en los Sprint para mejores resultados </w:t>
      </w:r>
    </w:p>
    <w:p w14:paraId="31E8CEAB" w14:textId="4FCD6689"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Las características </w:t>
      </w:r>
      <w:proofErr w:type="spellStart"/>
      <w:proofErr w:type="gramStart"/>
      <w:r w:rsidR="0F3794F2" w:rsidRPr="0079510B">
        <w:rPr>
          <w:rStyle w:val="normaltextrun"/>
          <w:rFonts w:ascii="Arial" w:eastAsia="Arial" w:hAnsi="Arial" w:cs="Arial"/>
          <w:color w:val="000000" w:themeColor="text1"/>
          <w:sz w:val="24"/>
          <w:szCs w:val="24"/>
          <w:lang w:val="es-ES"/>
        </w:rPr>
        <w:t>A,B</w:t>
      </w:r>
      <w:proofErr w:type="spellEnd"/>
      <w:proofErr w:type="gramEnd"/>
      <w:r w:rsidR="0F3794F2" w:rsidRPr="0079510B">
        <w:rPr>
          <w:rStyle w:val="normaltextrun"/>
          <w:rFonts w:ascii="Arial" w:eastAsia="Arial" w:hAnsi="Arial" w:cs="Arial"/>
          <w:color w:val="000000" w:themeColor="text1"/>
          <w:sz w:val="24"/>
          <w:szCs w:val="24"/>
          <w:lang w:val="es-ES"/>
        </w:rPr>
        <w:t xml:space="preserve"> y C son correctas. </w:t>
      </w:r>
    </w:p>
    <w:p w14:paraId="3B661260" w14:textId="6E6BB540" w:rsidR="694AC31A" w:rsidRDefault="694AC31A" w:rsidP="0079510B">
      <w:pPr>
        <w:ind w:left="360"/>
        <w:jc w:val="both"/>
        <w:rPr>
          <w:rFonts w:ascii="Arial" w:eastAsia="Arial" w:hAnsi="Arial" w:cs="Arial"/>
          <w:color w:val="212529"/>
          <w:lang w:val="es-MX"/>
        </w:rPr>
      </w:pPr>
    </w:p>
    <w:p w14:paraId="30B8000B" w14:textId="07DFC524" w:rsidR="0F3794F2" w:rsidRDefault="0F3794F2" w:rsidP="005C5DD4">
      <w:pPr>
        <w:pStyle w:val="Prrafodelista"/>
        <w:numPr>
          <w:ilvl w:val="0"/>
          <w:numId w:val="31"/>
        </w:numPr>
        <w:spacing w:line="259" w:lineRule="auto"/>
        <w:ind w:left="284" w:hanging="284"/>
        <w:jc w:val="both"/>
      </w:pPr>
      <w:r w:rsidRPr="4B8E7C81">
        <w:rPr>
          <w:lang w:val="es-ES"/>
        </w:rPr>
        <w:t>¿Cuál es la metodología que se centra en la comprensión profunda de las necesidades del usuario final haciendo énfasis en la empatía con el usuario?</w:t>
      </w:r>
    </w:p>
    <w:p w14:paraId="7186C585" w14:textId="1B0C4D64"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Lean Startup</w:t>
      </w:r>
    </w:p>
    <w:p w14:paraId="06D09F02" w14:textId="40558630"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Desing</w:t>
      </w:r>
      <w:proofErr w:type="spellEnd"/>
      <w:r w:rsidR="0F3794F2" w:rsidRPr="0079510B">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Thinking</w:t>
      </w:r>
      <w:proofErr w:type="spellEnd"/>
    </w:p>
    <w:p w14:paraId="5EFC9F91" w14:textId="19A173DA"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DevOps</w:t>
      </w:r>
    </w:p>
    <w:p w14:paraId="42871BB9" w14:textId="445C8F3E" w:rsidR="694AC31A" w:rsidRDefault="694AC31A" w:rsidP="0079510B">
      <w:pPr>
        <w:ind w:left="720"/>
        <w:jc w:val="both"/>
        <w:rPr>
          <w:rFonts w:ascii="Arial" w:eastAsia="Arial" w:hAnsi="Arial" w:cs="Arial"/>
          <w:color w:val="212529"/>
          <w:lang w:val="es-MX"/>
        </w:rPr>
      </w:pPr>
    </w:p>
    <w:p w14:paraId="0C422397" w14:textId="75635221" w:rsidR="0F3794F2" w:rsidRPr="00A82F82" w:rsidRDefault="0F3794F2" w:rsidP="005C5DD4">
      <w:pPr>
        <w:pStyle w:val="Prrafodelista"/>
        <w:numPr>
          <w:ilvl w:val="0"/>
          <w:numId w:val="31"/>
        </w:numPr>
        <w:spacing w:line="259" w:lineRule="auto"/>
        <w:ind w:left="284" w:hanging="284"/>
        <w:jc w:val="both"/>
      </w:pPr>
      <w:r w:rsidRPr="00A82F82">
        <w:t>¿Cuál de estas herramientas permite la gestión de sistemas de información? </w:t>
      </w:r>
    </w:p>
    <w:p w14:paraId="6A3D1429" w14:textId="4C508FE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GitLab</w:t>
      </w:r>
      <w:proofErr w:type="spellEnd"/>
      <w:r w:rsidR="0F3794F2" w:rsidRPr="0079510B">
        <w:rPr>
          <w:rStyle w:val="normaltextrun"/>
          <w:rFonts w:ascii="Arial" w:eastAsia="Arial" w:hAnsi="Arial" w:cs="Arial"/>
          <w:color w:val="000000" w:themeColor="text1"/>
          <w:sz w:val="24"/>
          <w:szCs w:val="24"/>
          <w:lang w:val="es-ES"/>
        </w:rPr>
        <w:t xml:space="preserve"> </w:t>
      </w:r>
    </w:p>
    <w:p w14:paraId="46E000B3" w14:textId="0DA55CC2"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Azure DevOps </w:t>
      </w:r>
    </w:p>
    <w:p w14:paraId="630368B8" w14:textId="576AE43E"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JenKins</w:t>
      </w:r>
      <w:proofErr w:type="spellEnd"/>
      <w:r w:rsidR="0F3794F2" w:rsidRPr="0079510B">
        <w:rPr>
          <w:rStyle w:val="normaltextrun"/>
          <w:rFonts w:ascii="Arial" w:eastAsia="Arial" w:hAnsi="Arial" w:cs="Arial"/>
          <w:color w:val="000000" w:themeColor="text1"/>
          <w:sz w:val="24"/>
          <w:szCs w:val="24"/>
          <w:lang w:val="es-ES"/>
        </w:rPr>
        <w:t xml:space="preserve"> </w:t>
      </w:r>
    </w:p>
    <w:p w14:paraId="508997E1" w14:textId="4574F9BD"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GitLab</w:t>
      </w:r>
      <w:proofErr w:type="spellEnd"/>
      <w:r w:rsidR="0F3794F2" w:rsidRPr="0079510B">
        <w:rPr>
          <w:rStyle w:val="normaltextrun"/>
          <w:rFonts w:ascii="Arial" w:eastAsia="Arial" w:hAnsi="Arial" w:cs="Arial"/>
          <w:color w:val="000000" w:themeColor="text1"/>
          <w:sz w:val="24"/>
          <w:szCs w:val="24"/>
          <w:lang w:val="es-ES"/>
        </w:rPr>
        <w:t xml:space="preserve">, Azure Dev </w:t>
      </w:r>
      <w:proofErr w:type="spellStart"/>
      <w:r w:rsidR="0F3794F2" w:rsidRPr="0079510B">
        <w:rPr>
          <w:rStyle w:val="normaltextrun"/>
          <w:rFonts w:ascii="Arial" w:eastAsia="Arial" w:hAnsi="Arial" w:cs="Arial"/>
          <w:color w:val="000000" w:themeColor="text1"/>
          <w:sz w:val="24"/>
          <w:szCs w:val="24"/>
          <w:lang w:val="es-ES"/>
        </w:rPr>
        <w:t>Ops</w:t>
      </w:r>
      <w:proofErr w:type="spellEnd"/>
      <w:r w:rsidR="0F3794F2" w:rsidRPr="0079510B">
        <w:rPr>
          <w:rStyle w:val="normaltextrun"/>
          <w:rFonts w:ascii="Arial" w:eastAsia="Arial" w:hAnsi="Arial" w:cs="Arial"/>
          <w:color w:val="000000" w:themeColor="text1"/>
          <w:sz w:val="24"/>
          <w:szCs w:val="24"/>
          <w:lang w:val="es-ES"/>
        </w:rPr>
        <w:t xml:space="preserve"> y </w:t>
      </w:r>
      <w:proofErr w:type="spellStart"/>
      <w:r w:rsidR="0F3794F2" w:rsidRPr="0079510B">
        <w:rPr>
          <w:rStyle w:val="normaltextrun"/>
          <w:rFonts w:ascii="Arial" w:eastAsia="Arial" w:hAnsi="Arial" w:cs="Arial"/>
          <w:color w:val="000000" w:themeColor="text1"/>
          <w:sz w:val="24"/>
          <w:szCs w:val="24"/>
          <w:lang w:val="es-ES"/>
        </w:rPr>
        <w:t>JenKins</w:t>
      </w:r>
      <w:proofErr w:type="spellEnd"/>
    </w:p>
    <w:p w14:paraId="064F1BFC" w14:textId="246461B9"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proofErr w:type="spellStart"/>
      <w:r w:rsidR="0F3794F2" w:rsidRPr="0079510B">
        <w:rPr>
          <w:rStyle w:val="normaltextrun"/>
          <w:rFonts w:ascii="Arial" w:eastAsia="Arial" w:hAnsi="Arial" w:cs="Arial"/>
          <w:color w:val="000000" w:themeColor="text1"/>
          <w:sz w:val="24"/>
          <w:szCs w:val="24"/>
          <w:lang w:val="es-ES"/>
        </w:rPr>
        <w:t>GitLab</w:t>
      </w:r>
      <w:proofErr w:type="spellEnd"/>
      <w:r w:rsidR="0F3794F2" w:rsidRPr="0079510B">
        <w:rPr>
          <w:rStyle w:val="normaltextrun"/>
          <w:rFonts w:ascii="Arial" w:eastAsia="Arial" w:hAnsi="Arial" w:cs="Arial"/>
          <w:color w:val="000000" w:themeColor="text1"/>
          <w:sz w:val="24"/>
          <w:szCs w:val="24"/>
          <w:lang w:val="es-ES"/>
        </w:rPr>
        <w:t xml:space="preserve"> y </w:t>
      </w:r>
      <w:proofErr w:type="spellStart"/>
      <w:r w:rsidR="0F3794F2" w:rsidRPr="0079510B">
        <w:rPr>
          <w:rStyle w:val="normaltextrun"/>
          <w:rFonts w:ascii="Arial" w:eastAsia="Arial" w:hAnsi="Arial" w:cs="Arial"/>
          <w:color w:val="000000" w:themeColor="text1"/>
          <w:sz w:val="24"/>
          <w:szCs w:val="24"/>
          <w:lang w:val="es-ES"/>
        </w:rPr>
        <w:t>JenKins</w:t>
      </w:r>
      <w:proofErr w:type="spellEnd"/>
    </w:p>
    <w:p w14:paraId="42657794" w14:textId="7944BBB9" w:rsidR="694AC31A" w:rsidRDefault="694AC31A" w:rsidP="0079510B">
      <w:pPr>
        <w:ind w:left="1080"/>
        <w:jc w:val="both"/>
        <w:rPr>
          <w:rFonts w:ascii="Arial" w:eastAsia="Arial" w:hAnsi="Arial" w:cs="Arial"/>
          <w:color w:val="212529"/>
          <w:lang w:val="es-MX"/>
        </w:rPr>
      </w:pPr>
    </w:p>
    <w:p w14:paraId="5A0A91B1" w14:textId="5CBF4804" w:rsidR="0F3794F2" w:rsidRPr="007F44B7" w:rsidRDefault="0F3794F2" w:rsidP="005C5DD4">
      <w:pPr>
        <w:pStyle w:val="Prrafodelista"/>
        <w:numPr>
          <w:ilvl w:val="0"/>
          <w:numId w:val="31"/>
        </w:numPr>
        <w:spacing w:line="259" w:lineRule="auto"/>
        <w:ind w:left="284" w:hanging="284"/>
        <w:jc w:val="both"/>
      </w:pPr>
      <w:r w:rsidRPr="007F44B7">
        <w:t>El trabajo en equipo para lograr el objetivo del desarrollo de un proyecto requiere de:</w:t>
      </w:r>
    </w:p>
    <w:p w14:paraId="427F714E" w14:textId="38B421C5"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Definición de Objetivos y alcance del proyecto </w:t>
      </w:r>
    </w:p>
    <w:p w14:paraId="1F2BFB00" w14:textId="59E73879"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Creación del plan de trabajo </w:t>
      </w:r>
    </w:p>
    <w:p w14:paraId="30FF68F5" w14:textId="293F4D02"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Colaboración y comunicación continua </w:t>
      </w:r>
    </w:p>
    <w:p w14:paraId="121B6F3E" w14:textId="73DED32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Gestión de tareas y seguimiento del proyecto</w:t>
      </w:r>
    </w:p>
    <w:p w14:paraId="5A29AE9C" w14:textId="31D216F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Los incisos A, B, C y D son correctos</w:t>
      </w:r>
    </w:p>
    <w:p w14:paraId="62875853" w14:textId="2D41F41E" w:rsidR="694AC31A" w:rsidRDefault="694AC31A" w:rsidP="0079510B">
      <w:pPr>
        <w:jc w:val="both"/>
        <w:rPr>
          <w:rFonts w:ascii="Arial" w:eastAsia="Arial" w:hAnsi="Arial" w:cs="Arial"/>
          <w:color w:val="212529"/>
          <w:lang w:val="es-MX"/>
        </w:rPr>
      </w:pPr>
    </w:p>
    <w:p w14:paraId="5AA19650" w14:textId="0B8E93E9" w:rsidR="0F3794F2" w:rsidRPr="007F44B7" w:rsidRDefault="0F3794F2" w:rsidP="005C5DD4">
      <w:pPr>
        <w:pStyle w:val="Prrafodelista"/>
        <w:numPr>
          <w:ilvl w:val="0"/>
          <w:numId w:val="31"/>
        </w:numPr>
        <w:spacing w:line="259" w:lineRule="auto"/>
        <w:ind w:left="284" w:hanging="284"/>
        <w:jc w:val="both"/>
      </w:pPr>
      <w:r w:rsidRPr="007F44B7">
        <w:t>¿Cuál es la documentación que se debe entregar al concluir un proyecto informático?</w:t>
      </w:r>
    </w:p>
    <w:p w14:paraId="2417E13F" w14:textId="27E7A61D"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de gestión del proyecto </w:t>
      </w:r>
    </w:p>
    <w:p w14:paraId="2058761A" w14:textId="06C8D9AC"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técnica </w:t>
      </w:r>
    </w:p>
    <w:p w14:paraId="0C92AE13" w14:textId="434939B6"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funcional </w:t>
      </w:r>
    </w:p>
    <w:p w14:paraId="51361A44" w14:textId="5B52559B"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Documentación de usuario </w:t>
      </w:r>
    </w:p>
    <w:p w14:paraId="3F856571" w14:textId="452E9D7F"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Archivos ejecutables </w:t>
      </w:r>
    </w:p>
    <w:p w14:paraId="6C5E1CE3" w14:textId="1DE8DF68"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lastRenderedPageBreak/>
        <w:t xml:space="preserve">(  ) </w:t>
      </w:r>
      <w:r w:rsidR="007F44B7">
        <w:rPr>
          <w:rStyle w:val="normaltextrun"/>
          <w:rFonts w:ascii="Arial" w:eastAsia="Arial" w:hAnsi="Arial" w:cs="Arial"/>
          <w:color w:val="000000" w:themeColor="text1"/>
          <w:sz w:val="24"/>
          <w:szCs w:val="24"/>
          <w:lang w:val="es-ES"/>
        </w:rPr>
        <w:t>F</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Archivos fuentes </w:t>
      </w:r>
    </w:p>
    <w:p w14:paraId="0852AA88" w14:textId="54D51DAF" w:rsidR="0F3794F2" w:rsidRPr="0079510B" w:rsidRDefault="0079510B" w:rsidP="0079510B">
      <w:pPr>
        <w:spacing w:line="259" w:lineRule="auto"/>
        <w:ind w:left="284"/>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G</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Todas las anteriores</w:t>
      </w:r>
    </w:p>
    <w:p w14:paraId="78A10FA4" w14:textId="46333E32" w:rsidR="694AC31A" w:rsidRDefault="694AC31A" w:rsidP="0079510B">
      <w:pPr>
        <w:jc w:val="both"/>
        <w:rPr>
          <w:rFonts w:ascii="Arial" w:eastAsia="Arial" w:hAnsi="Arial" w:cs="Arial"/>
          <w:color w:val="212529"/>
          <w:lang w:val="es-MX"/>
        </w:rPr>
      </w:pPr>
    </w:p>
    <w:p w14:paraId="6C649D30" w14:textId="05D18684" w:rsidR="0F3794F2" w:rsidRPr="007F44B7" w:rsidRDefault="0F3794F2" w:rsidP="005C5DD4">
      <w:pPr>
        <w:pStyle w:val="Prrafodelista"/>
        <w:numPr>
          <w:ilvl w:val="0"/>
          <w:numId w:val="31"/>
        </w:numPr>
        <w:spacing w:line="259" w:lineRule="auto"/>
        <w:ind w:left="284" w:hanging="284"/>
        <w:jc w:val="both"/>
      </w:pPr>
      <w:r w:rsidRPr="007F44B7">
        <w:t xml:space="preserve"> Para hacer una presentación ejecutiva debes de:</w:t>
      </w:r>
    </w:p>
    <w:p w14:paraId="3BFA15C5" w14:textId="12102082"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Pr>
          <w:rStyle w:val="normaltextrun"/>
          <w:rFonts w:ascii="Arial" w:eastAsia="Arial" w:hAnsi="Arial" w:cs="Arial"/>
          <w:color w:val="000000" w:themeColor="text1"/>
          <w:sz w:val="24"/>
          <w:szCs w:val="24"/>
          <w:lang w:val="es-ES"/>
        </w:rPr>
        <w:t>A.</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Identificar la audiencia a la que va dirigida</w:t>
      </w:r>
    </w:p>
    <w:p w14:paraId="6D39A39B" w14:textId="4B026F7B"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B</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Elaborar la presentación con una estructura clara y lógica </w:t>
      </w:r>
    </w:p>
    <w:p w14:paraId="60B2EA46" w14:textId="4F89A5E4"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C</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Elaborar un resumen ejecutivo (el tema, la propuesta y la importancia de ésta) </w:t>
      </w:r>
    </w:p>
    <w:p w14:paraId="7C4324EC" w14:textId="1674F944"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D</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Dar la solución</w:t>
      </w:r>
    </w:p>
    <w:p w14:paraId="6F7E2D68" w14:textId="4BA1120C"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E</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Ensayar, anticipar preguntas, ser flexible, tener confianza y mantener un</w:t>
      </w:r>
      <w:r>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lenguaje corporal, escuchar y responder preguntas. </w:t>
      </w:r>
    </w:p>
    <w:p w14:paraId="38B599C0" w14:textId="6AE47A97"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F</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 xml:space="preserve">Todas las anteriores </w:t>
      </w:r>
    </w:p>
    <w:p w14:paraId="14E09973" w14:textId="2AECEAC6" w:rsidR="0F3794F2" w:rsidRPr="0079510B" w:rsidRDefault="0079510B" w:rsidP="007F44B7">
      <w:pPr>
        <w:spacing w:line="259" w:lineRule="auto"/>
        <w:ind w:left="360"/>
        <w:jc w:val="both"/>
        <w:rPr>
          <w:rStyle w:val="normaltextrun"/>
          <w:rFonts w:ascii="Arial" w:eastAsia="Arial" w:hAnsi="Arial" w:cs="Arial"/>
          <w:color w:val="000000" w:themeColor="text1"/>
          <w:sz w:val="24"/>
          <w:szCs w:val="24"/>
          <w:lang w:val="es-ES"/>
        </w:rPr>
      </w:pPr>
      <w:r w:rsidRPr="6548BC1F">
        <w:rPr>
          <w:rStyle w:val="normaltextrun"/>
          <w:rFonts w:ascii="Arial" w:eastAsia="Arial" w:hAnsi="Arial" w:cs="Arial"/>
          <w:color w:val="000000" w:themeColor="text1"/>
          <w:sz w:val="24"/>
          <w:szCs w:val="24"/>
          <w:lang w:val="es-ES"/>
        </w:rPr>
        <w:t xml:space="preserve">(  ) </w:t>
      </w:r>
      <w:r w:rsidR="007F44B7">
        <w:rPr>
          <w:rStyle w:val="normaltextrun"/>
          <w:rFonts w:ascii="Arial" w:eastAsia="Arial" w:hAnsi="Arial" w:cs="Arial"/>
          <w:color w:val="000000" w:themeColor="text1"/>
          <w:sz w:val="24"/>
          <w:szCs w:val="24"/>
          <w:lang w:val="es-ES"/>
        </w:rPr>
        <w:t>G</w:t>
      </w:r>
      <w:r>
        <w:rPr>
          <w:rStyle w:val="normaltextrun"/>
          <w:rFonts w:ascii="Arial" w:eastAsia="Arial" w:hAnsi="Arial" w:cs="Arial"/>
          <w:color w:val="000000" w:themeColor="text1"/>
          <w:sz w:val="24"/>
          <w:szCs w:val="24"/>
          <w:lang w:val="es-ES"/>
        </w:rPr>
        <w:t>.</w:t>
      </w:r>
      <w:r w:rsidRPr="6548BC1F">
        <w:rPr>
          <w:rStyle w:val="normaltextrun"/>
          <w:rFonts w:ascii="Arial" w:eastAsia="Arial" w:hAnsi="Arial" w:cs="Arial"/>
          <w:color w:val="000000" w:themeColor="text1"/>
          <w:sz w:val="24"/>
          <w:szCs w:val="24"/>
          <w:lang w:val="es-ES"/>
        </w:rPr>
        <w:t xml:space="preserve"> </w:t>
      </w:r>
      <w:r w:rsidR="0F3794F2" w:rsidRPr="0079510B">
        <w:rPr>
          <w:rStyle w:val="normaltextrun"/>
          <w:rFonts w:ascii="Arial" w:eastAsia="Arial" w:hAnsi="Arial" w:cs="Arial"/>
          <w:color w:val="000000" w:themeColor="text1"/>
          <w:sz w:val="24"/>
          <w:szCs w:val="24"/>
          <w:lang w:val="es-ES"/>
        </w:rPr>
        <w:t>Los incisos B, C y D son correctos.</w:t>
      </w:r>
    </w:p>
    <w:p w14:paraId="263CCC0F" w14:textId="2BFA5B9A" w:rsidR="00107AD5" w:rsidRDefault="00107AD5" w:rsidP="694AC31A">
      <w:pPr>
        <w:ind w:left="708"/>
        <w:jc w:val="both"/>
        <w:rPr>
          <w:rFonts w:ascii="Arial" w:eastAsia="Arial" w:hAnsi="Arial" w:cs="Arial"/>
          <w:color w:val="212529"/>
          <w:lang w:val="es-MX"/>
        </w:rPr>
      </w:pPr>
    </w:p>
    <w:p w14:paraId="205429A5" w14:textId="591DFBE3" w:rsidR="00107AD5" w:rsidRDefault="00107AD5" w:rsidP="694AC31A">
      <w:pPr>
        <w:jc w:val="both"/>
        <w:rPr>
          <w:rFonts w:ascii="Arial" w:eastAsia="Arial" w:hAnsi="Arial" w:cs="Arial"/>
          <w:color w:val="212529"/>
          <w:lang w:val="es-MX"/>
        </w:rPr>
      </w:pPr>
    </w:p>
    <w:p w14:paraId="15E487FD" w14:textId="37FF7D7B" w:rsidR="00331EFF" w:rsidRDefault="19B645CE" w:rsidP="694AC31A">
      <w:pPr>
        <w:jc w:val="both"/>
        <w:rPr>
          <w:rFonts w:ascii="Arial" w:eastAsia="Arial" w:hAnsi="Arial" w:cs="Arial"/>
          <w:b/>
          <w:bCs/>
          <w:color w:val="0070C0"/>
          <w:lang w:val="es-MX"/>
        </w:rPr>
      </w:pPr>
      <w:r>
        <w:rPr>
          <w:noProof/>
        </w:rPr>
        <w:drawing>
          <wp:inline distT="0" distB="0" distL="0" distR="0" wp14:anchorId="5F7DB7BD" wp14:editId="7EEC385B">
            <wp:extent cx="5612130" cy="278765"/>
            <wp:effectExtent l="0" t="0" r="7620" b="6985"/>
            <wp:docPr id="151971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78765"/>
                    </a:xfrm>
                    <a:prstGeom prst="rect">
                      <a:avLst/>
                    </a:prstGeom>
                  </pic:spPr>
                </pic:pic>
              </a:graphicData>
            </a:graphic>
          </wp:inline>
        </w:drawing>
      </w:r>
    </w:p>
    <w:p w14:paraId="2A3E409C" w14:textId="0D3C0226" w:rsidR="004870D1" w:rsidRPr="00722B25" w:rsidRDefault="5538B758" w:rsidP="694AC31A">
      <w:pPr>
        <w:jc w:val="both"/>
        <w:rPr>
          <w:rFonts w:ascii="Arial" w:eastAsia="Arial" w:hAnsi="Arial" w:cs="Arial"/>
          <w:color w:val="0070C0"/>
          <w:highlight w:val="cyan"/>
          <w:lang w:val="es-MX"/>
        </w:rPr>
      </w:pPr>
      <w:r w:rsidRPr="694AC31A">
        <w:rPr>
          <w:rFonts w:ascii="Arial" w:eastAsia="Arial" w:hAnsi="Arial" w:cs="Arial"/>
          <w:b/>
          <w:bCs/>
          <w:color w:val="0070C0"/>
          <w:highlight w:val="cyan"/>
          <w:lang w:val="es-MX"/>
        </w:rPr>
        <w:t>Metodología </w:t>
      </w:r>
    </w:p>
    <w:p w14:paraId="3DC78E9E" w14:textId="0EA62F48" w:rsidR="585A69D3" w:rsidRDefault="585A69D3" w:rsidP="694AC31A">
      <w:pPr>
        <w:jc w:val="both"/>
        <w:rPr>
          <w:rFonts w:ascii="Arial" w:eastAsia="Arial" w:hAnsi="Arial" w:cs="Arial"/>
          <w:lang w:val="es-MX"/>
        </w:rPr>
      </w:pPr>
    </w:p>
    <w:p w14:paraId="3C5145B7" w14:textId="77777777" w:rsidR="008B5C28" w:rsidRPr="00F66935" w:rsidRDefault="3FCE0A75" w:rsidP="008B5C28">
      <w:pPr>
        <w:shd w:val="clear" w:color="auto" w:fill="FFFFFF" w:themeFill="background1"/>
        <w:spacing w:afterAutospacing="1" w:line="259" w:lineRule="auto"/>
        <w:jc w:val="both"/>
        <w:rPr>
          <w:rFonts w:ascii="Arial" w:eastAsia="Arial" w:hAnsi="Arial" w:cs="Arial"/>
          <w:color w:val="212529"/>
          <w:lang w:eastAsia="es-MX"/>
        </w:rPr>
      </w:pPr>
      <w:r w:rsidRPr="694AC31A">
        <w:rPr>
          <w:rFonts w:ascii="Arial" w:eastAsia="Arial" w:hAnsi="Arial" w:cs="Arial"/>
          <w:color w:val="212529"/>
          <w:lang w:val="es-MX"/>
        </w:rPr>
        <w:t>El libro digital Diseño de proyectos de s</w:t>
      </w:r>
      <w:r w:rsidR="78710F20" w:rsidRPr="694AC31A">
        <w:rPr>
          <w:rFonts w:ascii="Arial" w:eastAsia="Arial" w:hAnsi="Arial" w:cs="Arial"/>
          <w:color w:val="212529"/>
          <w:lang w:val="es-MX"/>
        </w:rPr>
        <w:t>istemas informáticos</w:t>
      </w:r>
      <w:r w:rsidRPr="694AC31A">
        <w:rPr>
          <w:rFonts w:ascii="Arial" w:eastAsia="Arial" w:hAnsi="Arial" w:cs="Arial"/>
          <w:color w:val="212529"/>
          <w:lang w:val="es-MX"/>
        </w:rPr>
        <w:t xml:space="preserve"> se diseñó para apoyar el desarrollo de la unidad de aprendizaje del mismo nombre</w:t>
      </w:r>
      <w:r w:rsidR="0C48AB0E" w:rsidRPr="694AC31A">
        <w:rPr>
          <w:rFonts w:ascii="Arial" w:eastAsia="Arial" w:hAnsi="Arial" w:cs="Arial"/>
          <w:color w:val="212529"/>
          <w:lang w:val="es-MX"/>
        </w:rPr>
        <w:t>,</w:t>
      </w:r>
      <w:r w:rsidRPr="694AC31A">
        <w:rPr>
          <w:rFonts w:ascii="Arial" w:eastAsia="Arial" w:hAnsi="Arial" w:cs="Arial"/>
          <w:color w:val="212529"/>
          <w:lang w:val="es-MX"/>
        </w:rPr>
        <w:t xml:space="preserve"> su estrategia de enseñanza </w:t>
      </w:r>
      <w:r w:rsidR="008B5C28">
        <w:rPr>
          <w:rFonts w:ascii="Arial" w:eastAsia="Arial" w:hAnsi="Arial" w:cs="Arial"/>
          <w:color w:val="212529"/>
          <w:kern w:val="0"/>
          <w:lang w:eastAsia="es-MX"/>
          <w14:ligatures w14:val="none"/>
        </w:rPr>
        <w:t>se basa</w:t>
      </w:r>
      <w:r w:rsidR="008B5C28" w:rsidRPr="2A068059">
        <w:rPr>
          <w:rFonts w:ascii="Arial" w:eastAsia="Arial" w:hAnsi="Arial" w:cs="Arial"/>
          <w:color w:val="212529"/>
          <w:kern w:val="0"/>
          <w:lang w:eastAsia="es-MX"/>
          <w14:ligatures w14:val="none"/>
        </w:rPr>
        <w:t xml:space="preserve"> en el enfoque del aprendizaje invertido. Este enfoque divide las actividades en dos momentos clave: el trabajo autónomo del estudiante antes de las sesiones de clase y la interacción guiada por el docente durante las clases.</w:t>
      </w:r>
    </w:p>
    <w:p w14:paraId="606DBF39" w14:textId="1084DE33" w:rsidR="585A69D3" w:rsidRDefault="3FCE0A75" w:rsidP="694AC31A">
      <w:pPr>
        <w:shd w:val="clear" w:color="auto" w:fill="FFFFFF" w:themeFill="background1"/>
        <w:spacing w:afterAutospacing="1"/>
        <w:jc w:val="both"/>
        <w:rPr>
          <w:rFonts w:ascii="Arial" w:eastAsia="Arial" w:hAnsi="Arial" w:cs="Arial"/>
          <w:color w:val="212529"/>
          <w:lang w:val="es-ES"/>
        </w:rPr>
      </w:pPr>
      <w:r w:rsidRPr="694AC31A">
        <w:rPr>
          <w:rFonts w:ascii="Arial" w:eastAsia="Arial" w:hAnsi="Arial" w:cs="Arial"/>
          <w:color w:val="212529"/>
          <w:lang w:val="es-MX"/>
        </w:rPr>
        <w:t xml:space="preserve">La unidad de aprendizaje de </w:t>
      </w:r>
      <w:r w:rsidR="008B5C28" w:rsidRPr="694AC31A">
        <w:rPr>
          <w:rFonts w:ascii="Arial" w:eastAsia="Arial" w:hAnsi="Arial" w:cs="Arial"/>
          <w:color w:val="212529"/>
          <w:lang w:val="es-MX"/>
        </w:rPr>
        <w:t xml:space="preserve">Diseño de proyectos de sistemas informáticos </w:t>
      </w:r>
      <w:r w:rsidRPr="694AC31A">
        <w:rPr>
          <w:rFonts w:ascii="Arial" w:eastAsia="Arial" w:hAnsi="Arial" w:cs="Arial"/>
          <w:color w:val="212529"/>
          <w:lang w:val="es-MX"/>
        </w:rPr>
        <w:t xml:space="preserve">está diseñada para cursarse de manera presencial en 18 semanas con cuatro horas de clase a la semana. En estas 18 semanas se distribuyen un total de </w:t>
      </w:r>
      <w:r w:rsidRPr="694AC31A">
        <w:rPr>
          <w:rFonts w:ascii="Arial" w:eastAsia="Arial" w:hAnsi="Arial" w:cs="Arial"/>
          <w:b/>
          <w:bCs/>
          <w:color w:val="212529"/>
          <w:lang w:val="es-MX"/>
        </w:rPr>
        <w:t>72 horas al semestre</w:t>
      </w:r>
      <w:r w:rsidRPr="694AC31A">
        <w:rPr>
          <w:rFonts w:ascii="Arial" w:eastAsia="Arial" w:hAnsi="Arial" w:cs="Arial"/>
          <w:color w:val="212529"/>
          <w:lang w:val="es-MX"/>
        </w:rPr>
        <w:t xml:space="preserve"> de las cuales, se dedican </w:t>
      </w:r>
      <w:r w:rsidRPr="694AC31A">
        <w:rPr>
          <w:rFonts w:ascii="Arial" w:eastAsia="Arial" w:hAnsi="Arial" w:cs="Arial"/>
          <w:b/>
          <w:bCs/>
          <w:color w:val="212529"/>
          <w:lang w:val="es-MX"/>
        </w:rPr>
        <w:t>54 horas a la realización de las prácticas y 18 horas al estudio de la teoría.</w:t>
      </w:r>
    </w:p>
    <w:p w14:paraId="7D86B9D5" w14:textId="77777777" w:rsidR="00583C5C" w:rsidRDefault="3FCE0A75"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Es importante mencionarte que este recurso didáctico digital te apoya a cubrir las </w:t>
      </w:r>
      <w:r w:rsidRPr="694AC31A">
        <w:rPr>
          <w:rFonts w:ascii="Arial" w:eastAsia="Arial" w:hAnsi="Arial" w:cs="Arial"/>
          <w:b/>
          <w:bCs/>
          <w:color w:val="212529"/>
          <w:lang w:val="es-MX"/>
        </w:rPr>
        <w:t>horas de aprendizaje autónomo</w:t>
      </w:r>
      <w:r w:rsidRPr="694AC31A">
        <w:rPr>
          <w:rFonts w:ascii="Arial" w:eastAsia="Arial" w:hAnsi="Arial" w:cs="Arial"/>
          <w:color w:val="212529"/>
          <w:lang w:val="es-MX"/>
        </w:rPr>
        <w:t xml:space="preserve"> que marca el programa de estudios y que debes dedicarle </w:t>
      </w:r>
      <w:r w:rsidRPr="694AC31A">
        <w:rPr>
          <w:rFonts w:ascii="Arial" w:eastAsia="Arial" w:hAnsi="Arial" w:cs="Arial"/>
          <w:b/>
          <w:bCs/>
          <w:color w:val="212529"/>
          <w:lang w:val="es-MX"/>
        </w:rPr>
        <w:t xml:space="preserve">22 horas </w:t>
      </w:r>
      <w:proofErr w:type="spellStart"/>
      <w:r w:rsidRPr="694AC31A">
        <w:rPr>
          <w:rFonts w:ascii="Arial" w:eastAsia="Arial" w:hAnsi="Arial" w:cs="Arial"/>
          <w:b/>
          <w:bCs/>
          <w:color w:val="212529"/>
          <w:lang w:val="es-MX"/>
        </w:rPr>
        <w:t>extra-clase</w:t>
      </w:r>
      <w:proofErr w:type="spellEnd"/>
      <w:r w:rsidRPr="694AC31A">
        <w:rPr>
          <w:rFonts w:ascii="Arial" w:eastAsia="Arial" w:hAnsi="Arial" w:cs="Arial"/>
          <w:color w:val="212529"/>
          <w:lang w:val="es-MX"/>
        </w:rPr>
        <w:t>, estas horas abarcan tanto el estudio de los temas como la realización de las prácticas.</w:t>
      </w:r>
    </w:p>
    <w:p w14:paraId="5D59FC6F" w14:textId="538A13B2" w:rsidR="585A69D3" w:rsidRDefault="2F146313" w:rsidP="694AC31A">
      <w:pPr>
        <w:shd w:val="clear" w:color="auto" w:fill="FFFFFF" w:themeFill="background1"/>
        <w:spacing w:afterAutospacing="1"/>
        <w:jc w:val="both"/>
        <w:rPr>
          <w:rFonts w:ascii="Arial" w:eastAsia="Arial" w:hAnsi="Arial" w:cs="Arial"/>
          <w:color w:val="212529"/>
          <w:lang w:val="es-ES"/>
        </w:rPr>
      </w:pPr>
      <w:r w:rsidRPr="694AC31A">
        <w:rPr>
          <w:rFonts w:ascii="Arial" w:eastAsia="Arial" w:hAnsi="Arial" w:cs="Arial"/>
          <w:lang w:val="es-ES"/>
        </w:rPr>
        <w:t xml:space="preserve"> </w:t>
      </w:r>
      <w:r w:rsidR="585A69D3">
        <w:br/>
      </w:r>
      <w:r w:rsidR="71888712" w:rsidRPr="694AC31A">
        <w:rPr>
          <w:rFonts w:ascii="Arial" w:eastAsia="Arial" w:hAnsi="Arial" w:cs="Arial"/>
          <w:color w:val="212529"/>
          <w:lang w:val="es-MX"/>
        </w:rPr>
        <w:t>Al tener como base la estrategia de aprendizaje de aula invertida identificamos dos momentos y dos actores, el primero será el momento del estudiante que consiste en el conjunto de tareas que como estudiante tendrás que realizar de lectura, reflexión y práctica puesto que al ser un recurso didáctico digital de autoaprendizaje el principal actor es el estudiante, posteriormente habrá un momento en el aula que será guiado por un profesor,  en este espacio se llevará a cabo el aprendizaje colaborativo con los miembros del grupo, así mismo este proceso estará acompañado de una evaluación formativa.</w:t>
      </w:r>
    </w:p>
    <w:p w14:paraId="0B688F4F" w14:textId="18328B01" w:rsidR="585A69D3" w:rsidRDefault="585A69D3" w:rsidP="694AC31A">
      <w:pPr>
        <w:shd w:val="clear" w:color="auto" w:fill="FFFFFF" w:themeFill="background1"/>
        <w:spacing w:afterAutospacing="1"/>
        <w:jc w:val="both"/>
        <w:rPr>
          <w:rFonts w:ascii="Arial" w:eastAsia="Arial" w:hAnsi="Arial" w:cs="Arial"/>
          <w:color w:val="212529"/>
          <w:lang w:val="en-US"/>
        </w:rPr>
      </w:pPr>
    </w:p>
    <w:p w14:paraId="5AF135F8" w14:textId="4FD7050E" w:rsidR="585A69D3" w:rsidRDefault="71888712" w:rsidP="694AC31A">
      <w:pPr>
        <w:shd w:val="clear" w:color="auto" w:fill="FFFFFF" w:themeFill="background1"/>
        <w:spacing w:afterAutospacing="1"/>
        <w:jc w:val="both"/>
        <w:rPr>
          <w:rFonts w:ascii="Arial" w:eastAsia="Arial" w:hAnsi="Arial" w:cs="Arial"/>
          <w:color w:val="212529"/>
          <w:lang w:val="es-ES"/>
        </w:rPr>
      </w:pPr>
      <w:r w:rsidRPr="694AC31A">
        <w:rPr>
          <w:rFonts w:ascii="Arial" w:eastAsia="Arial" w:hAnsi="Arial" w:cs="Arial"/>
          <w:color w:val="212529"/>
          <w:lang w:val="es-MX"/>
        </w:rPr>
        <w:t>También puedes utilizar este recurso didáctico digital como herramienta de autoestudio, si este es el caso solo existirá el momento del estudiante y una etapa final de autovaloración, es decir sin la participación de un docente.</w:t>
      </w:r>
    </w:p>
    <w:p w14:paraId="5C0EBF13" w14:textId="52EFCAB5" w:rsidR="585A69D3" w:rsidRDefault="585A69D3" w:rsidP="694AC31A">
      <w:pPr>
        <w:shd w:val="clear" w:color="auto" w:fill="FFFFFF" w:themeFill="background1"/>
        <w:spacing w:afterAutospacing="1"/>
        <w:jc w:val="both"/>
        <w:rPr>
          <w:rFonts w:ascii="Arial" w:eastAsia="Arial" w:hAnsi="Arial" w:cs="Arial"/>
          <w:color w:val="212529"/>
          <w:lang w:val="es-MX"/>
        </w:rPr>
      </w:pPr>
    </w:p>
    <w:p w14:paraId="000D341B" w14:textId="2B23959F" w:rsidR="585A69D3" w:rsidRDefault="71888712" w:rsidP="694AC31A">
      <w:pPr>
        <w:shd w:val="clear" w:color="auto" w:fill="FFFFFF" w:themeFill="background1"/>
        <w:spacing w:afterAutospacing="1"/>
        <w:jc w:val="both"/>
        <w:rPr>
          <w:rFonts w:ascii="Arial" w:eastAsia="Arial" w:hAnsi="Arial" w:cs="Arial"/>
          <w:color w:val="212529"/>
          <w:lang w:val="en-US"/>
        </w:rPr>
      </w:pPr>
      <w:r w:rsidRPr="694AC31A">
        <w:rPr>
          <w:rFonts w:ascii="Arial" w:eastAsia="Arial" w:hAnsi="Arial" w:cs="Arial"/>
          <w:color w:val="212529"/>
          <w:lang w:val="es-MX"/>
        </w:rPr>
        <w:t>A continuación, se describen los momentos y actores, en esta descripción se te indicará cómo deberás realizar el estudio del recurso didáctico digital y cómo se llevará a cabo el seguimiento.</w:t>
      </w:r>
    </w:p>
    <w:p w14:paraId="433E1753" w14:textId="7CB6C031" w:rsidR="585A69D3" w:rsidRDefault="2F146313" w:rsidP="694AC31A">
      <w:pPr>
        <w:jc w:val="both"/>
        <w:rPr>
          <w:rFonts w:ascii="Arial" w:eastAsia="Arial" w:hAnsi="Arial" w:cs="Arial"/>
          <w:lang w:val="es-MX"/>
        </w:rPr>
      </w:pPr>
      <w:r w:rsidRPr="694AC31A">
        <w:rPr>
          <w:rFonts w:ascii="Arial" w:eastAsia="Arial" w:hAnsi="Arial" w:cs="Arial"/>
          <w:lang w:val="es-MX"/>
        </w:rPr>
        <w:t xml:space="preserve"> </w:t>
      </w:r>
    </w:p>
    <w:p w14:paraId="3CD1AC65" w14:textId="3ED59252" w:rsidR="585A69D3" w:rsidRDefault="2F146313" w:rsidP="694AC31A">
      <w:pPr>
        <w:jc w:val="both"/>
        <w:rPr>
          <w:rFonts w:ascii="Arial" w:eastAsia="Arial" w:hAnsi="Arial" w:cs="Arial"/>
          <w:b/>
          <w:bCs/>
          <w:lang w:val="es-MX"/>
        </w:rPr>
      </w:pPr>
      <w:r w:rsidRPr="694AC31A">
        <w:rPr>
          <w:rFonts w:ascii="Arial" w:eastAsia="Arial" w:hAnsi="Arial" w:cs="Arial"/>
          <w:b/>
          <w:bCs/>
          <w:lang w:val="es-MX"/>
        </w:rPr>
        <w:t>Momento del estudiante</w:t>
      </w:r>
      <w:r w:rsidR="31DEC681" w:rsidRPr="694AC31A">
        <w:rPr>
          <w:rFonts w:ascii="Arial" w:eastAsia="Arial" w:hAnsi="Arial" w:cs="Arial"/>
          <w:b/>
          <w:bCs/>
          <w:lang w:val="es-MX"/>
        </w:rPr>
        <w:t>.</w:t>
      </w:r>
      <w:r w:rsidRPr="694AC31A">
        <w:rPr>
          <w:rFonts w:ascii="Arial" w:eastAsia="Arial" w:hAnsi="Arial" w:cs="Arial"/>
          <w:b/>
          <w:bCs/>
          <w:lang w:val="es-MX"/>
        </w:rPr>
        <w:t xml:space="preserve"> </w:t>
      </w:r>
    </w:p>
    <w:p w14:paraId="1B0990B2" w14:textId="0941C58C" w:rsidR="585A69D3" w:rsidRDefault="2F146313" w:rsidP="694AC31A">
      <w:pPr>
        <w:jc w:val="both"/>
        <w:rPr>
          <w:rFonts w:ascii="Arial" w:eastAsia="Arial" w:hAnsi="Arial" w:cs="Arial"/>
          <w:lang w:val="es-MX"/>
        </w:rPr>
      </w:pPr>
      <w:r w:rsidRPr="694AC31A">
        <w:rPr>
          <w:rFonts w:ascii="Arial" w:eastAsia="Arial" w:hAnsi="Arial" w:cs="Arial"/>
          <w:lang w:val="es-MX"/>
        </w:rPr>
        <w:t xml:space="preserve"> </w:t>
      </w:r>
    </w:p>
    <w:p w14:paraId="09594664" w14:textId="18B7CAF3"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El estudiante deberá revisar y estudiar los contenidos teóricos proporcionados en el libro digital antes de la clase esto incluye la lectura de materiales, videos explicativos y otros recursos multimedia que faciliten la comprensión de los temas. Es importante identificar una distribución de los temas a estudiar con base en el tiempo asignado al estudio de este RDD y al programa sintético compartido por su profesor en la modalidad presencial, así como la estrategia o indicaciones que el profesor que implemente este recurso pueda añadir.</w:t>
      </w:r>
    </w:p>
    <w:p w14:paraId="1D85CB75" w14:textId="5AF5A664"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Como herramienta de autoestudio, el alumno deberá realizar una lectura a su ritmo considerando las 22 horas extra clase que requiere este recurso para su estudio y realización de prácticas, considerando que podrá realizar un ejercicio de autoevaluación con base en un proceso comparativo con un ejemplo de solución práctica, sin embargo al ser un recurso de apoyo a la modalidad escolarizada es conveniente contar con el apoyo de un profesor o su asesoría a fin de consolidar los aprendizajes y garantizar la efectividad de este libro digital.</w:t>
      </w:r>
    </w:p>
    <w:p w14:paraId="1611ADA3" w14:textId="7802A794"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El recurso incluye un estudio de caso que el estudiante deberá analizar y resolver de manera individual, esta actividad fomenta la aplicación de conceptos teóricos a situaciones prácticas, preparando al estudiante para las discusiones en clase.</w:t>
      </w:r>
    </w:p>
    <w:p w14:paraId="44AC33DC" w14:textId="514514D5"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Actividades durante las sesiones de clase.</w:t>
      </w:r>
    </w:p>
    <w:p w14:paraId="4C3C5079" w14:textId="38B3D2C8"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El estudiante escucha la explicación ampliada de los temas que ya ha revisado en el </w:t>
      </w:r>
      <w:r w:rsidR="004102D0">
        <w:rPr>
          <w:rFonts w:ascii="Arial" w:eastAsia="Arial" w:hAnsi="Arial" w:cs="Arial"/>
          <w:color w:val="212529"/>
          <w:lang w:val="es-MX"/>
        </w:rPr>
        <w:t>l</w:t>
      </w:r>
      <w:r w:rsidRPr="694AC31A">
        <w:rPr>
          <w:rFonts w:ascii="Arial" w:eastAsia="Arial" w:hAnsi="Arial" w:cs="Arial"/>
          <w:color w:val="212529"/>
          <w:lang w:val="es-MX"/>
        </w:rPr>
        <w:t>ibro digital, con ello refuerza su comprensión y tiene la oportunidad de plantear preguntas y dudas sobre los conceptos que no hayan quedado claros durante su estudio previo.</w:t>
      </w:r>
    </w:p>
    <w:p w14:paraId="75BB9450" w14:textId="2C72670D" w:rsidR="00190D08" w:rsidRDefault="00190D08" w:rsidP="694AC31A">
      <w:pPr>
        <w:shd w:val="clear" w:color="auto" w:fill="FFFFFF" w:themeFill="background1"/>
        <w:spacing w:afterAutospacing="1"/>
        <w:jc w:val="both"/>
        <w:rPr>
          <w:rFonts w:ascii="Arial" w:eastAsia="Arial" w:hAnsi="Arial" w:cs="Arial"/>
          <w:color w:val="212529"/>
          <w:lang w:val="en-US"/>
        </w:rPr>
      </w:pPr>
    </w:p>
    <w:p w14:paraId="2AC60B4B" w14:textId="6D4FABA8"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lastRenderedPageBreak/>
        <w:t>Los estudiantes presentan sus avances y soluciones al estudio de caso u otras actividades asignadas, de esta forma se facilita el proceso de revisión y realimentación por parte del docente.</w:t>
      </w:r>
    </w:p>
    <w:p w14:paraId="7CD16E91" w14:textId="58441BAB" w:rsidR="00190D08" w:rsidRDefault="00190D08" w:rsidP="694AC31A">
      <w:pPr>
        <w:shd w:val="clear" w:color="auto" w:fill="FFFFFF" w:themeFill="background1"/>
        <w:spacing w:afterAutospacing="1"/>
        <w:jc w:val="both"/>
        <w:rPr>
          <w:rFonts w:ascii="Arial" w:eastAsia="Arial" w:hAnsi="Arial" w:cs="Arial"/>
          <w:color w:val="212529"/>
          <w:lang w:val="en-US"/>
        </w:rPr>
      </w:pPr>
    </w:p>
    <w:p w14:paraId="15F32D8E" w14:textId="619151A2"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El </w:t>
      </w:r>
      <w:r w:rsidR="00CB59BB">
        <w:rPr>
          <w:rFonts w:ascii="Arial" w:eastAsia="Arial" w:hAnsi="Arial" w:cs="Arial"/>
          <w:color w:val="212529"/>
          <w:lang w:val="es-MX"/>
        </w:rPr>
        <w:t>l</w:t>
      </w:r>
      <w:r w:rsidRPr="694AC31A">
        <w:rPr>
          <w:rFonts w:ascii="Arial" w:eastAsia="Arial" w:hAnsi="Arial" w:cs="Arial"/>
          <w:color w:val="212529"/>
          <w:lang w:val="es-MX"/>
        </w:rPr>
        <w:t>ibro digital Proyecto terminal, presenta los temas teóricos fundamentales desarrollados de manera clara y accesible, utilizando diversos formatos (texto, video, gráficos) para facilitar el autoaprendizaje; el estudio de caso es una actividad en la que los estudiantes trabajarán de manera independiente y será revisado y discutido durante las sesiones presenciales.</w:t>
      </w:r>
    </w:p>
    <w:p w14:paraId="232359A9" w14:textId="3866B1E0" w:rsidR="00190D08" w:rsidRDefault="00190D08" w:rsidP="694AC31A">
      <w:pPr>
        <w:shd w:val="clear" w:color="auto" w:fill="FFFFFF" w:themeFill="background1"/>
        <w:spacing w:afterAutospacing="1"/>
        <w:jc w:val="both"/>
        <w:rPr>
          <w:rFonts w:ascii="Arial" w:eastAsia="Arial" w:hAnsi="Arial" w:cs="Arial"/>
          <w:color w:val="212529"/>
          <w:lang w:val="en-US"/>
        </w:rPr>
      </w:pPr>
    </w:p>
    <w:p w14:paraId="7268115F" w14:textId="5787F41E"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Momento del docente.</w:t>
      </w:r>
    </w:p>
    <w:p w14:paraId="5434FE25" w14:textId="2FE49D94" w:rsidR="00190D08" w:rsidRDefault="00190D08" w:rsidP="694AC31A">
      <w:pPr>
        <w:shd w:val="clear" w:color="auto" w:fill="FFFFFF" w:themeFill="background1"/>
        <w:spacing w:afterAutospacing="1"/>
        <w:jc w:val="both"/>
        <w:rPr>
          <w:rFonts w:ascii="Arial" w:eastAsia="Arial" w:hAnsi="Arial" w:cs="Arial"/>
          <w:color w:val="212529"/>
          <w:lang w:val="en-US"/>
        </w:rPr>
      </w:pPr>
    </w:p>
    <w:p w14:paraId="3C408107" w14:textId="51660612" w:rsidR="00190D08" w:rsidRDefault="00976710" w:rsidP="694AC31A">
      <w:pPr>
        <w:shd w:val="clear" w:color="auto" w:fill="FFFFFF" w:themeFill="background1"/>
        <w:spacing w:afterAutospacing="1"/>
        <w:jc w:val="both"/>
        <w:rPr>
          <w:rFonts w:ascii="Arial" w:eastAsia="Arial" w:hAnsi="Arial" w:cs="Arial"/>
          <w:color w:val="212529"/>
          <w:lang w:val="en-US"/>
        </w:rPr>
      </w:pPr>
      <w:r w:rsidRPr="00976710">
        <w:rPr>
          <w:rFonts w:ascii="Arial" w:eastAsia="Arial" w:hAnsi="Arial" w:cs="Arial"/>
          <w:color w:val="212529"/>
          <w:lang w:val="es-MX"/>
        </w:rPr>
        <w:t>El docente deberá identificar los temas contenidos en este recurso didáctico digital y establecer un ritmo de trabajo o distribución con base en su planeación didáctica, de esta forma se recomienda que con base en esta distribución siga la estrategia didáctica de aula invertida, por ello se recomienda considerar los siguientes aspectos:</w:t>
      </w:r>
    </w:p>
    <w:p w14:paraId="7FC24633" w14:textId="1EF84F66" w:rsidR="00190D08" w:rsidRDefault="27B75A90" w:rsidP="005C5DD4">
      <w:pPr>
        <w:pStyle w:val="Prrafodelista"/>
        <w:numPr>
          <w:ilvl w:val="0"/>
          <w:numId w:val="30"/>
        </w:num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color w:val="212529"/>
          <w:lang w:val="es-MX"/>
        </w:rPr>
        <w:t xml:space="preserve">Iniciar la sesión retomando los temas del material previamente revisado por los estudiantes con base en la distribución que realizó del RDD, a partir de los temas revisados para la sesión que corresponda resalta ideas clave, conceptos u otros elementos que permitan consolidar el aprendizaje, así mismo aclara dudas que los estudiantes puedan tener y profundiza los temas que identifique no han quedado del todo claros. </w:t>
      </w:r>
    </w:p>
    <w:p w14:paraId="45FF7FC0" w14:textId="6EF1F68B" w:rsidR="00190D08" w:rsidRDefault="27B75A90" w:rsidP="005C5DD4">
      <w:pPr>
        <w:pStyle w:val="Prrafodelista"/>
        <w:numPr>
          <w:ilvl w:val="0"/>
          <w:numId w:val="30"/>
        </w:numPr>
        <w:shd w:val="clear" w:color="auto" w:fill="FFFFFF" w:themeFill="background1"/>
        <w:spacing w:afterAutospacing="1"/>
        <w:jc w:val="both"/>
        <w:rPr>
          <w:rFonts w:ascii="Arial" w:eastAsia="Arial" w:hAnsi="Arial" w:cs="Arial"/>
          <w:color w:val="212529"/>
          <w:lang w:val="en-US"/>
        </w:rPr>
      </w:pPr>
      <w:r w:rsidRPr="694AC31A">
        <w:rPr>
          <w:rFonts w:ascii="Arial" w:eastAsia="Arial" w:hAnsi="Arial" w:cs="Arial"/>
          <w:color w:val="212529"/>
          <w:lang w:val="es-MX"/>
        </w:rPr>
        <w:t>Durante el desarrollo de la sesión presencial formula preguntas para guiar la discusión y verificar la comprensión de los temas estudiados en el recurso didáctico digital.</w:t>
      </w:r>
    </w:p>
    <w:p w14:paraId="2E9640F9" w14:textId="377AB292" w:rsidR="00190D08" w:rsidRDefault="27B75A90" w:rsidP="005C5DD4">
      <w:pPr>
        <w:pStyle w:val="Prrafodelista"/>
        <w:numPr>
          <w:ilvl w:val="0"/>
          <w:numId w:val="30"/>
        </w:numPr>
        <w:shd w:val="clear" w:color="auto" w:fill="FFFFFF" w:themeFill="background1"/>
        <w:spacing w:afterAutospacing="1"/>
        <w:jc w:val="both"/>
        <w:rPr>
          <w:rFonts w:ascii="Arial" w:eastAsia="Arial" w:hAnsi="Arial" w:cs="Arial"/>
          <w:color w:val="212529"/>
          <w:lang w:val="en-US"/>
        </w:rPr>
      </w:pPr>
      <w:r w:rsidRPr="694AC31A">
        <w:rPr>
          <w:rFonts w:ascii="Arial" w:eastAsia="Arial" w:hAnsi="Arial" w:cs="Arial"/>
          <w:color w:val="212529"/>
          <w:lang w:val="es-MX"/>
        </w:rPr>
        <w:t>El docente revisa las evidencias de aprendizaje presentadas por los estudiantes, haciendo observaciones y correcciones necesarias para luego evaluar su progreso valorando su participación en las actividades como su comprensión de los temas.</w:t>
      </w:r>
    </w:p>
    <w:p w14:paraId="392872D7" w14:textId="5A24E82F" w:rsidR="00190D08" w:rsidRDefault="00190D08" w:rsidP="694AC31A">
      <w:pPr>
        <w:shd w:val="clear" w:color="auto" w:fill="FFFFFF" w:themeFill="background1"/>
        <w:spacing w:afterAutospacing="1"/>
        <w:ind w:left="720"/>
        <w:jc w:val="both"/>
        <w:rPr>
          <w:rFonts w:ascii="Arial" w:eastAsia="Arial" w:hAnsi="Arial" w:cs="Arial"/>
          <w:color w:val="212529"/>
          <w:lang w:val="en-US"/>
        </w:rPr>
      </w:pPr>
    </w:p>
    <w:p w14:paraId="7A3A11E2" w14:textId="17B04376" w:rsidR="00190D08" w:rsidRDefault="0041028B" w:rsidP="694AC31A">
      <w:pPr>
        <w:shd w:val="clear" w:color="auto" w:fill="FFFFFF" w:themeFill="background1"/>
        <w:spacing w:afterAutospacing="1"/>
        <w:jc w:val="both"/>
        <w:rPr>
          <w:rFonts w:ascii="Arial" w:eastAsia="Arial" w:hAnsi="Arial" w:cs="Arial"/>
          <w:color w:val="212529"/>
          <w:lang w:val="en-US"/>
        </w:rPr>
      </w:pPr>
      <w:r w:rsidRPr="0041028B">
        <w:rPr>
          <w:rFonts w:ascii="Arial" w:eastAsia="Arial" w:hAnsi="Arial" w:cs="Arial"/>
          <w:color w:val="212529"/>
          <w:lang w:val="es-MX"/>
        </w:rPr>
        <w:t>Para finalizar, el docente aplicará la valoración de las actividades, las cuales no forman parte de la evaluación formal de la unidad de aprendizaje, sin embargo, queda a elección del docente.</w:t>
      </w:r>
    </w:p>
    <w:p w14:paraId="40846837" w14:textId="464B8054"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Evaluación.</w:t>
      </w:r>
    </w:p>
    <w:p w14:paraId="7F4638AD" w14:textId="267DB153" w:rsidR="00190D08" w:rsidRDefault="00190D08" w:rsidP="694AC31A">
      <w:pPr>
        <w:shd w:val="clear" w:color="auto" w:fill="FFFFFF" w:themeFill="background1"/>
        <w:spacing w:afterAutospacing="1"/>
        <w:jc w:val="both"/>
        <w:rPr>
          <w:rFonts w:ascii="Arial" w:eastAsia="Arial" w:hAnsi="Arial" w:cs="Arial"/>
          <w:color w:val="212529"/>
          <w:lang w:val="en-US"/>
        </w:rPr>
      </w:pPr>
    </w:p>
    <w:p w14:paraId="3DF7E9CB" w14:textId="39CEB231" w:rsidR="00190D08" w:rsidRDefault="00E0505D" w:rsidP="694AC31A">
      <w:pPr>
        <w:shd w:val="clear" w:color="auto" w:fill="FFFFFF" w:themeFill="background1"/>
        <w:spacing w:afterAutospacing="1"/>
        <w:jc w:val="both"/>
        <w:rPr>
          <w:rFonts w:ascii="Arial" w:eastAsia="Arial" w:hAnsi="Arial" w:cs="Arial"/>
          <w:color w:val="212529"/>
          <w:lang w:val="en-US"/>
        </w:rPr>
      </w:pPr>
      <w:r w:rsidRPr="00E0505D">
        <w:rPr>
          <w:rFonts w:ascii="Arial" w:eastAsia="Arial" w:hAnsi="Arial" w:cs="Arial"/>
          <w:color w:val="212529"/>
          <w:lang w:val="es-MX"/>
        </w:rPr>
        <w:t xml:space="preserve">Las actividades de reflexión y las prácticas no tienen ponderación ya que son actividades de apoyo para el aprendizaje autónomo, sin embargo, permitirán al estudiante auto evaluarse en las sesiones presenciales cuando su profesor le </w:t>
      </w:r>
      <w:proofErr w:type="spellStart"/>
      <w:r w:rsidRPr="00E0505D">
        <w:rPr>
          <w:rFonts w:ascii="Arial" w:eastAsia="Arial" w:hAnsi="Arial" w:cs="Arial"/>
          <w:color w:val="212529"/>
          <w:lang w:val="es-MX"/>
        </w:rPr>
        <w:t>de</w:t>
      </w:r>
      <w:proofErr w:type="spellEnd"/>
      <w:r w:rsidRPr="00E0505D">
        <w:rPr>
          <w:rFonts w:ascii="Arial" w:eastAsia="Arial" w:hAnsi="Arial" w:cs="Arial"/>
          <w:color w:val="212529"/>
          <w:lang w:val="es-MX"/>
        </w:rPr>
        <w:t xml:space="preserve"> la realimentación de las evidencias que entregue y se lleve a cabo el aprendizaje colaborativo.</w:t>
      </w:r>
    </w:p>
    <w:p w14:paraId="5D068212" w14:textId="12075A19" w:rsidR="00190D08" w:rsidRDefault="27B75A90" w:rsidP="694AC31A">
      <w:pPr>
        <w:shd w:val="clear" w:color="auto" w:fill="FFFFFF" w:themeFill="background1"/>
        <w:spacing w:afterAutospacing="1"/>
        <w:jc w:val="both"/>
        <w:rPr>
          <w:rFonts w:ascii="Arial" w:eastAsia="Arial" w:hAnsi="Arial" w:cs="Arial"/>
          <w:color w:val="212529"/>
          <w:lang w:val="es-MX"/>
        </w:rPr>
      </w:pPr>
      <w:r w:rsidRPr="694AC31A">
        <w:rPr>
          <w:rFonts w:ascii="Arial" w:eastAsia="Arial" w:hAnsi="Arial" w:cs="Arial"/>
          <w:b/>
          <w:bCs/>
          <w:color w:val="212529"/>
          <w:lang w:val="es-MX"/>
        </w:rPr>
        <w:t>Nota:</w:t>
      </w:r>
      <w:r w:rsidRPr="694AC31A">
        <w:rPr>
          <w:rFonts w:ascii="Arial" w:eastAsia="Arial" w:hAnsi="Arial" w:cs="Arial"/>
          <w:color w:val="212529"/>
          <w:lang w:val="es-MX"/>
        </w:rPr>
        <w:t xml:space="preserve"> </w:t>
      </w:r>
      <w:r w:rsidRPr="694AC31A">
        <w:rPr>
          <w:rFonts w:ascii="Arial" w:eastAsia="Arial" w:hAnsi="Arial" w:cs="Arial"/>
          <w:i/>
          <w:iCs/>
          <w:color w:val="212529"/>
          <w:lang w:val="es-MX"/>
        </w:rPr>
        <w:t>Este recurso no contiene porcentajes de evaluación, ya que está diseñado como apoyo a la modalidad presencial y únicamente se utiliza como material de consulta.</w:t>
      </w:r>
    </w:p>
    <w:p w14:paraId="5AD6133D" w14:textId="47E66B80" w:rsidR="00190D08" w:rsidRDefault="00190D08" w:rsidP="694AC31A">
      <w:pPr>
        <w:jc w:val="both"/>
        <w:rPr>
          <w:rFonts w:ascii="Arial" w:eastAsia="Arial" w:hAnsi="Arial" w:cs="Arial"/>
          <w:color w:val="0070C0"/>
          <w:lang w:val="es-MX"/>
        </w:rPr>
      </w:pPr>
    </w:p>
    <w:p w14:paraId="5BBFBD2A" w14:textId="40EC6FA2" w:rsidR="00190D08" w:rsidRDefault="00190D08" w:rsidP="694AC31A">
      <w:pPr>
        <w:shd w:val="clear" w:color="auto" w:fill="FFFFFF" w:themeFill="background1"/>
        <w:spacing w:afterAutospacing="1"/>
        <w:jc w:val="both"/>
        <w:rPr>
          <w:rFonts w:ascii="Arial" w:eastAsia="Arial" w:hAnsi="Arial" w:cs="Arial"/>
          <w:i/>
          <w:iCs/>
          <w:color w:val="212529"/>
          <w:lang w:val="es-MX" w:eastAsia="es-MX"/>
        </w:rPr>
      </w:pPr>
    </w:p>
    <w:p w14:paraId="3A699C64" w14:textId="5B1ECEC1" w:rsidR="694AC31A" w:rsidRDefault="694AC31A" w:rsidP="694AC31A">
      <w:pPr>
        <w:shd w:val="clear" w:color="auto" w:fill="FFFFFF" w:themeFill="background1"/>
        <w:spacing w:afterAutospacing="1"/>
        <w:jc w:val="both"/>
        <w:rPr>
          <w:rFonts w:ascii="Arial" w:eastAsia="Arial" w:hAnsi="Arial" w:cs="Arial"/>
          <w:i/>
          <w:iCs/>
          <w:color w:val="212529"/>
          <w:lang w:val="es-MX" w:eastAsia="es-MX"/>
        </w:rPr>
      </w:pPr>
    </w:p>
    <w:p w14:paraId="66CD81C4" w14:textId="62E3F7C1" w:rsidR="00190D08" w:rsidRDefault="22C99F42" w:rsidP="694AC31A">
      <w:pPr>
        <w:jc w:val="both"/>
        <w:rPr>
          <w:rFonts w:ascii="Arial" w:eastAsia="Arial" w:hAnsi="Arial" w:cs="Arial"/>
          <w:b/>
          <w:bCs/>
          <w:color w:val="0070C0"/>
          <w:lang w:val="es-MX"/>
        </w:rPr>
      </w:pPr>
      <w:r>
        <w:rPr>
          <w:noProof/>
        </w:rPr>
        <w:drawing>
          <wp:inline distT="0" distB="0" distL="0" distR="0" wp14:anchorId="5EA4934F" wp14:editId="01F3BED2">
            <wp:extent cx="5612130" cy="263525"/>
            <wp:effectExtent l="0" t="0" r="7620" b="3175"/>
            <wp:docPr id="150070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263525"/>
                    </a:xfrm>
                    <a:prstGeom prst="rect">
                      <a:avLst/>
                    </a:prstGeom>
                  </pic:spPr>
                </pic:pic>
              </a:graphicData>
            </a:graphic>
          </wp:inline>
        </w:drawing>
      </w:r>
    </w:p>
    <w:p w14:paraId="05777740" w14:textId="77777777" w:rsidR="00331EFF" w:rsidRDefault="00331EFF" w:rsidP="694AC31A">
      <w:pPr>
        <w:jc w:val="both"/>
        <w:rPr>
          <w:rFonts w:ascii="Arial" w:eastAsia="Arial" w:hAnsi="Arial" w:cs="Arial"/>
          <w:b/>
          <w:bCs/>
          <w:color w:val="0070C0"/>
          <w:lang w:val="es-MX"/>
        </w:rPr>
      </w:pPr>
    </w:p>
    <w:p w14:paraId="2986061C" w14:textId="45FC8121" w:rsidR="00297BDA" w:rsidRPr="00297BDA" w:rsidRDefault="29A111FE" w:rsidP="694AC31A">
      <w:pPr>
        <w:spacing w:after="100" w:afterAutospacing="1"/>
        <w:jc w:val="both"/>
        <w:rPr>
          <w:rFonts w:ascii="Arial" w:eastAsia="Arial" w:hAnsi="Arial" w:cs="Arial"/>
          <w:b/>
          <w:bCs/>
          <w:color w:val="0070C0"/>
          <w:highlight w:val="cyan"/>
          <w:lang w:val="es-MX"/>
        </w:rPr>
      </w:pPr>
      <w:r w:rsidRPr="694AC31A">
        <w:rPr>
          <w:rFonts w:ascii="Arial" w:eastAsia="Arial" w:hAnsi="Arial" w:cs="Arial"/>
          <w:b/>
          <w:bCs/>
          <w:color w:val="0070C0"/>
          <w:highlight w:val="cyan"/>
          <w:lang w:val="es-MX"/>
        </w:rPr>
        <w:t>Te conviene saber</w:t>
      </w:r>
      <w:r w:rsidRPr="694AC31A">
        <w:rPr>
          <w:rFonts w:ascii="Arial" w:eastAsia="Arial" w:hAnsi="Arial" w:cs="Arial"/>
          <w:b/>
          <w:bCs/>
          <w:color w:val="0070C0"/>
          <w:lang w:val="es-MX"/>
        </w:rPr>
        <w:t xml:space="preserve"> </w:t>
      </w:r>
    </w:p>
    <w:p w14:paraId="0AEEC170" w14:textId="413B2C71" w:rsidR="00297BDA" w:rsidRPr="00297BDA" w:rsidRDefault="00297BDA" w:rsidP="694AC31A">
      <w:pPr>
        <w:spacing w:after="100" w:afterAutospacing="1"/>
        <w:jc w:val="both"/>
        <w:rPr>
          <w:rFonts w:ascii="Arial" w:eastAsia="Arial" w:hAnsi="Arial" w:cs="Arial"/>
          <w:color w:val="005A2F"/>
          <w:lang w:val="es-MX" w:eastAsia="es-MX"/>
        </w:rPr>
      </w:pPr>
    </w:p>
    <w:p w14:paraId="3DA6DA64" w14:textId="77777777" w:rsidR="00297BDA" w:rsidRPr="00297BDA" w:rsidRDefault="5913224E" w:rsidP="694AC31A">
      <w:pPr>
        <w:spacing w:after="100" w:afterAutospacing="1"/>
        <w:jc w:val="both"/>
        <w:rPr>
          <w:rFonts w:ascii="Arial" w:eastAsia="Arial" w:hAnsi="Arial" w:cs="Arial"/>
          <w:color w:val="212529"/>
          <w:lang w:val="es-MX" w:eastAsia="es-MX"/>
        </w:rPr>
      </w:pPr>
      <w:r w:rsidRPr="694AC31A">
        <w:rPr>
          <w:rFonts w:ascii="Arial" w:eastAsia="Arial" w:hAnsi="Arial" w:cs="Arial"/>
          <w:color w:val="005A2F"/>
          <w:kern w:val="0"/>
          <w:lang w:val="es-MX" w:eastAsia="es-MX"/>
          <w14:ligatures w14:val="none"/>
        </w:rPr>
        <w:t>Introducción:</w:t>
      </w:r>
    </w:p>
    <w:p w14:paraId="549E286A" w14:textId="6DBCAE32" w:rsidR="00297BDA" w:rsidRPr="00297BDA" w:rsidRDefault="00297BDA" w:rsidP="694AC31A">
      <w:pPr>
        <w:spacing w:after="100" w:afterAutospacing="1"/>
        <w:jc w:val="both"/>
        <w:rPr>
          <w:rFonts w:ascii="Arial" w:eastAsia="Arial" w:hAnsi="Arial" w:cs="Arial"/>
          <w:color w:val="212529"/>
          <w:lang w:val="es-MX" w:eastAsia="es-MX"/>
        </w:rPr>
      </w:pPr>
    </w:p>
    <w:p w14:paraId="3728A22B" w14:textId="16768752" w:rsidR="00297BDA" w:rsidRPr="00297BDA" w:rsidRDefault="1E03EE9C" w:rsidP="694AC31A">
      <w:pPr>
        <w:spacing w:after="100" w:afterAutospacing="1"/>
        <w:jc w:val="both"/>
        <w:rPr>
          <w:rFonts w:ascii="Arial" w:eastAsia="Arial" w:hAnsi="Arial" w:cs="Arial"/>
          <w:color w:val="005A2F"/>
          <w:lang w:val="es-MX" w:eastAsia="es-MX"/>
        </w:rPr>
      </w:pPr>
      <w:r w:rsidRPr="694AC31A">
        <w:rPr>
          <w:rFonts w:ascii="Arial" w:eastAsia="Arial" w:hAnsi="Arial" w:cs="Arial"/>
          <w:color w:val="212529"/>
          <w:kern w:val="0"/>
          <w:lang w:val="es-MX" w:eastAsia="es-MX"/>
          <w14:ligatures w14:val="none"/>
        </w:rPr>
        <w:t xml:space="preserve">El libro digital se basa en el programa académico plan 07/2021 de la unidad de aprendizaje: </w:t>
      </w:r>
      <w:r w:rsidR="1F8ED42A" w:rsidRPr="694AC31A">
        <w:rPr>
          <w:rFonts w:ascii="Arial" w:eastAsia="Arial" w:hAnsi="Arial" w:cs="Arial"/>
          <w:color w:val="000000" w:themeColor="text1"/>
          <w:lang w:val="es-MX"/>
        </w:rPr>
        <w:t>Diseño de proyectos de sistemas informáticos</w:t>
      </w:r>
      <w:r w:rsidRPr="694AC31A">
        <w:rPr>
          <w:rFonts w:ascii="Arial" w:eastAsia="Arial" w:hAnsi="Arial" w:cs="Arial"/>
          <w:color w:val="212529"/>
          <w:kern w:val="0"/>
          <w:lang w:val="es-MX" w:eastAsia="es-MX"/>
          <w14:ligatures w14:val="none"/>
        </w:rPr>
        <w:t xml:space="preserve"> del programa académico de la Licenciatura en Ciencias de la Informática de la UPIICSA y aborda las siguientes unidades temáticas y propósitos</w:t>
      </w:r>
      <w:r w:rsidR="5779EFA5" w:rsidRPr="694AC31A">
        <w:rPr>
          <w:rFonts w:ascii="Arial" w:eastAsia="Arial" w:hAnsi="Arial" w:cs="Arial"/>
          <w:color w:val="212529"/>
          <w:kern w:val="0"/>
          <w:lang w:val="es-MX" w:eastAsia="es-MX"/>
          <w14:ligatures w14:val="none"/>
        </w:rPr>
        <w:t>:</w:t>
      </w:r>
    </w:p>
    <w:p w14:paraId="7A1E48F7" w14:textId="02B4E2D3" w:rsidR="00297BDA" w:rsidRPr="00297BDA" w:rsidRDefault="00297BDA" w:rsidP="694AC31A">
      <w:pPr>
        <w:spacing w:after="100" w:afterAutospacing="1"/>
        <w:jc w:val="both"/>
        <w:rPr>
          <w:rFonts w:ascii="Arial" w:eastAsia="Arial" w:hAnsi="Arial" w:cs="Arial"/>
          <w:color w:val="005A2F"/>
          <w:lang w:val="es-MX" w:eastAsia="es-MX"/>
        </w:rPr>
      </w:pPr>
    </w:p>
    <w:p w14:paraId="43D90731" w14:textId="77777777" w:rsidR="00297BDA" w:rsidRPr="00297BDA" w:rsidRDefault="1E03EE9C" w:rsidP="694AC31A">
      <w:pPr>
        <w:spacing w:after="100" w:afterAutospacing="1"/>
        <w:jc w:val="both"/>
        <w:rPr>
          <w:rFonts w:ascii="Arial" w:eastAsia="Arial" w:hAnsi="Arial" w:cs="Arial"/>
          <w:color w:val="005A2F"/>
          <w:lang w:val="es-MX" w:eastAsia="es-MX"/>
        </w:rPr>
      </w:pPr>
      <w:r w:rsidRPr="694AC31A">
        <w:rPr>
          <w:rFonts w:ascii="Arial" w:eastAsia="Arial" w:hAnsi="Arial" w:cs="Arial"/>
          <w:color w:val="005A2F"/>
          <w:lang w:val="es-MX" w:eastAsia="es-MX"/>
        </w:rPr>
        <w:t>Propósito de la Unidad de aprendizaje.</w:t>
      </w:r>
    </w:p>
    <w:p w14:paraId="31CD2EE2" w14:textId="7C1511BA" w:rsidR="00297BDA" w:rsidRPr="00297BDA" w:rsidRDefault="00297BDA" w:rsidP="694AC31A">
      <w:pPr>
        <w:spacing w:after="100" w:afterAutospacing="1"/>
        <w:jc w:val="both"/>
        <w:rPr>
          <w:rFonts w:ascii="Arial" w:eastAsia="Arial" w:hAnsi="Arial" w:cs="Arial"/>
          <w:color w:val="212529"/>
          <w:lang w:val="es-MX" w:eastAsia="es-MX"/>
        </w:rPr>
      </w:pPr>
    </w:p>
    <w:p w14:paraId="68B783E6" w14:textId="49267461" w:rsidR="00297BDA" w:rsidRPr="00297BDA" w:rsidRDefault="44D7E918" w:rsidP="694AC31A">
      <w:pPr>
        <w:spacing w:after="100" w:afterAutospacing="1"/>
        <w:jc w:val="both"/>
        <w:rPr>
          <w:rFonts w:ascii="Arial" w:eastAsia="Arial" w:hAnsi="Arial" w:cs="Arial"/>
          <w:color w:val="005A2F"/>
          <w:lang w:val="es-MX" w:eastAsia="es-MX"/>
        </w:rPr>
      </w:pPr>
      <w:r w:rsidRPr="694AC31A">
        <w:rPr>
          <w:rFonts w:ascii="Arial" w:eastAsia="Arial" w:hAnsi="Arial" w:cs="Arial"/>
          <w:color w:val="212529"/>
          <w:lang w:val="es-MX" w:eastAsia="es-MX"/>
        </w:rPr>
        <w:t>Desarrolla un proyecto informático de automatización de procesos de la organización o empresa, con base en el modelado de requerimientos, el Front-end y el Back-end.</w:t>
      </w:r>
    </w:p>
    <w:p w14:paraId="7E3A82A7" w14:textId="55B6F877" w:rsidR="00297BDA" w:rsidRPr="00297BDA" w:rsidRDefault="7A3CD9A0" w:rsidP="694AC31A">
      <w:pPr>
        <w:shd w:val="clear" w:color="auto" w:fill="FFFFFF" w:themeFill="background1"/>
        <w:spacing w:before="480" w:after="100" w:afterAutospacing="1" w:line="259" w:lineRule="auto"/>
        <w:jc w:val="both"/>
        <w:rPr>
          <w:rFonts w:ascii="Arial" w:eastAsia="Arial" w:hAnsi="Arial" w:cs="Arial"/>
          <w:color w:val="005A2F"/>
          <w:kern w:val="0"/>
          <w:lang w:val="es-MX" w:eastAsia="es-MX"/>
          <w14:ligatures w14:val="none"/>
        </w:rPr>
      </w:pPr>
      <w:r w:rsidRPr="694AC31A">
        <w:rPr>
          <w:rFonts w:ascii="Arial" w:eastAsia="Arial" w:hAnsi="Arial" w:cs="Arial"/>
          <w:color w:val="005A2F"/>
          <w:kern w:val="0"/>
          <w:lang w:val="es-MX" w:eastAsia="es-MX"/>
          <w14:ligatures w14:val="none"/>
        </w:rPr>
        <w:t xml:space="preserve">Índice y </w:t>
      </w:r>
      <w:r w:rsidR="25FC1F34" w:rsidRPr="694AC31A">
        <w:rPr>
          <w:rFonts w:ascii="Arial" w:eastAsia="Arial" w:hAnsi="Arial" w:cs="Arial"/>
          <w:color w:val="005A2F"/>
          <w:kern w:val="0"/>
          <w:lang w:val="es-MX" w:eastAsia="es-MX"/>
          <w14:ligatures w14:val="none"/>
        </w:rPr>
        <w:t>Competencias:</w:t>
      </w:r>
    </w:p>
    <w:p w14:paraId="181AED2A" w14:textId="4FBD022D" w:rsidR="694AC31A" w:rsidRDefault="694AC31A" w:rsidP="694AC31A">
      <w:pPr>
        <w:jc w:val="both"/>
        <w:rPr>
          <w:rFonts w:ascii="Arial" w:eastAsia="Arial" w:hAnsi="Arial" w:cs="Arial"/>
          <w:color w:val="212529"/>
          <w:lang w:val="es-MX" w:eastAsia="es-MX"/>
        </w:rPr>
      </w:pPr>
    </w:p>
    <w:p w14:paraId="3A406657" w14:textId="77777777"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lastRenderedPageBreak/>
        <w:t>Unidades de competencia</w:t>
      </w:r>
    </w:p>
    <w:p w14:paraId="53A2DF03"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4E6D4969" w14:textId="5B69BDE5" w:rsidR="003A2E4B" w:rsidRPr="00F66935" w:rsidRDefault="68AE86B9" w:rsidP="694AC31A">
      <w:pPr>
        <w:jc w:val="both"/>
        <w:rPr>
          <w:rFonts w:ascii="Arial" w:eastAsia="Arial" w:hAnsi="Arial" w:cs="Arial"/>
          <w:color w:val="212529"/>
          <w:lang w:val="es-MX" w:eastAsia="es-MX"/>
        </w:rPr>
      </w:pPr>
      <w:r w:rsidRPr="694AC31A">
        <w:rPr>
          <w:rFonts w:ascii="Arial" w:eastAsia="Arial" w:hAnsi="Arial" w:cs="Arial"/>
          <w:color w:val="212529"/>
          <w:kern w:val="0"/>
          <w:lang w:val="es-MX" w:eastAsia="es-MX"/>
          <w14:ligatures w14:val="none"/>
        </w:rPr>
        <w:t xml:space="preserve">Unidad I. </w:t>
      </w:r>
      <w:r w:rsidR="4606E402" w:rsidRPr="694AC31A">
        <w:rPr>
          <w:rFonts w:ascii="Arial" w:eastAsia="Arial" w:hAnsi="Arial" w:cs="Arial"/>
          <w:color w:val="212529"/>
          <w:kern w:val="0"/>
          <w:lang w:val="es-MX" w:eastAsia="es-MX"/>
          <w14:ligatures w14:val="none"/>
        </w:rPr>
        <w:t>Especificación del software o sistema</w:t>
      </w:r>
      <w:r w:rsidR="684185A6" w:rsidRPr="694AC31A">
        <w:rPr>
          <w:rFonts w:ascii="Arial" w:eastAsia="Arial" w:hAnsi="Arial" w:cs="Arial"/>
          <w:color w:val="212529"/>
          <w:kern w:val="0"/>
          <w:lang w:val="es-MX" w:eastAsia="es-MX"/>
          <w14:ligatures w14:val="none"/>
        </w:rPr>
        <w:t xml:space="preserve">. </w:t>
      </w:r>
      <w:r w:rsidR="256F5B5B" w:rsidRPr="694AC31A">
        <w:rPr>
          <w:rFonts w:ascii="Arial" w:eastAsia="Arial" w:hAnsi="Arial" w:cs="Arial"/>
          <w:color w:val="212529"/>
          <w:lang w:val="es-MX" w:eastAsia="es-MX"/>
        </w:rPr>
        <w:t xml:space="preserve">Propone un modelo de sistema de información o software con base en las necesidades del negocio. </w:t>
      </w:r>
    </w:p>
    <w:p w14:paraId="37DC57D5" w14:textId="50309670" w:rsidR="003A2E4B" w:rsidRPr="00F66935" w:rsidRDefault="003A2E4B" w:rsidP="694AC31A">
      <w:pPr>
        <w:jc w:val="both"/>
        <w:rPr>
          <w:rFonts w:ascii="Arial" w:eastAsia="Arial" w:hAnsi="Arial" w:cs="Arial"/>
          <w:color w:val="212529"/>
          <w:highlight w:val="yellow"/>
          <w:lang w:val="es-MX" w:eastAsia="es-MX"/>
        </w:rPr>
      </w:pPr>
    </w:p>
    <w:p w14:paraId="3764E1AB" w14:textId="383C6CB5"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b/>
          <w:bCs/>
          <w:color w:val="000000" w:themeColor="text1"/>
          <w:lang w:val="es-MX"/>
        </w:rPr>
        <w:t>1.1 Modelo de negocio</w:t>
      </w:r>
    </w:p>
    <w:p w14:paraId="488A4AF3" w14:textId="7FB5D2DD"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1.1.1   Actividad del negocio</w:t>
      </w:r>
    </w:p>
    <w:p w14:paraId="76A682F7" w14:textId="1273FBBF"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1.1.2 </w:t>
      </w:r>
      <w:r w:rsidR="42893389">
        <w:tab/>
      </w:r>
      <w:r w:rsidRPr="694AC31A">
        <w:rPr>
          <w:rFonts w:ascii="Arial" w:eastAsia="Arial" w:hAnsi="Arial" w:cs="Arial"/>
          <w:color w:val="000000" w:themeColor="text1"/>
          <w:lang w:val="es-MX"/>
        </w:rPr>
        <w:t xml:space="preserve">Estructura del negocio </w:t>
      </w:r>
    </w:p>
    <w:p w14:paraId="147AA82C" w14:textId="1A82ACF7"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1.1.3</w:t>
      </w:r>
      <w:r w:rsidR="42893389">
        <w:tab/>
      </w:r>
      <w:r w:rsidRPr="694AC31A">
        <w:rPr>
          <w:rFonts w:ascii="Arial" w:eastAsia="Arial" w:hAnsi="Arial" w:cs="Arial"/>
          <w:color w:val="000000" w:themeColor="text1"/>
          <w:lang w:val="es-MX"/>
        </w:rPr>
        <w:t xml:space="preserve">Procesos del negocio  </w:t>
      </w:r>
    </w:p>
    <w:p w14:paraId="4F788E52" w14:textId="5761F920" w:rsidR="003A2E4B" w:rsidRPr="00F66935" w:rsidRDefault="003A2E4B" w:rsidP="694AC31A">
      <w:pPr>
        <w:rPr>
          <w:rFonts w:ascii="Arial" w:eastAsia="Arial" w:hAnsi="Arial" w:cs="Arial"/>
          <w:color w:val="000000" w:themeColor="text1"/>
          <w:lang w:val="es-MX"/>
        </w:rPr>
      </w:pPr>
    </w:p>
    <w:p w14:paraId="2A1A8518" w14:textId="31299435"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1.2. Identificación de necesidades del negocio </w:t>
      </w:r>
    </w:p>
    <w:p w14:paraId="493CC2B6" w14:textId="756447F6"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1.2.1 </w:t>
      </w:r>
      <w:r w:rsidR="42893389">
        <w:tab/>
      </w:r>
      <w:r w:rsidRPr="694AC31A">
        <w:rPr>
          <w:rFonts w:ascii="Arial" w:eastAsia="Arial" w:hAnsi="Arial" w:cs="Arial"/>
          <w:color w:val="000000" w:themeColor="text1"/>
          <w:lang w:val="es-MX"/>
        </w:rPr>
        <w:t xml:space="preserve">De desarrollo de sistemas </w:t>
      </w:r>
    </w:p>
    <w:p w14:paraId="1146DE30" w14:textId="6CB6AAC5"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1.2.2 </w:t>
      </w:r>
      <w:r w:rsidR="42893389">
        <w:tab/>
      </w:r>
      <w:r w:rsidRPr="694AC31A">
        <w:rPr>
          <w:rFonts w:ascii="Arial" w:eastAsia="Arial" w:hAnsi="Arial" w:cs="Arial"/>
          <w:color w:val="000000" w:themeColor="text1"/>
          <w:lang w:val="es-MX"/>
        </w:rPr>
        <w:t>De desarrollo de software</w:t>
      </w:r>
    </w:p>
    <w:p w14:paraId="35A3AC2A" w14:textId="1AEAA2B2" w:rsidR="003A2E4B" w:rsidRPr="00F66935" w:rsidRDefault="42C7006B"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 xml:space="preserve">1.2.3    Justificación del desarrollo  </w:t>
      </w:r>
    </w:p>
    <w:p w14:paraId="454CB04F" w14:textId="03F2C4F4" w:rsidR="003A2E4B" w:rsidRPr="00F66935" w:rsidRDefault="003A2E4B" w:rsidP="694AC31A">
      <w:pPr>
        <w:rPr>
          <w:rFonts w:ascii="Arial" w:eastAsia="Arial" w:hAnsi="Arial" w:cs="Arial"/>
          <w:color w:val="000000" w:themeColor="text1"/>
          <w:lang w:val="es-MX"/>
        </w:rPr>
      </w:pPr>
    </w:p>
    <w:p w14:paraId="561FB584" w14:textId="73B17B87"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b/>
          <w:bCs/>
          <w:color w:val="000000" w:themeColor="text1"/>
          <w:lang w:val="es-MX"/>
        </w:rPr>
        <w:t>1.3 Control del proyecto</w:t>
      </w:r>
    </w:p>
    <w:p w14:paraId="60D2A761" w14:textId="5F6098F4"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1.3.1 Tareas del equipo de desarrollo</w:t>
      </w:r>
    </w:p>
    <w:p w14:paraId="2470DED3" w14:textId="43AD0DE4"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1.3.2 Elaboración de la planeación del desarrollo</w:t>
      </w:r>
    </w:p>
    <w:p w14:paraId="33C67B8D" w14:textId="5DBB264A"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1.3.3 Seguimiento del desarrollo</w:t>
      </w:r>
    </w:p>
    <w:p w14:paraId="6C059F7E" w14:textId="1E5C62EB" w:rsidR="003A2E4B" w:rsidRPr="00F66935" w:rsidRDefault="003A2E4B" w:rsidP="694AC31A">
      <w:pPr>
        <w:rPr>
          <w:rFonts w:ascii="Arial" w:eastAsia="Arial" w:hAnsi="Arial" w:cs="Arial"/>
          <w:color w:val="000000" w:themeColor="text1"/>
          <w:lang w:val="es-MX"/>
        </w:rPr>
      </w:pPr>
    </w:p>
    <w:p w14:paraId="1E4E5EEF" w14:textId="345A7545"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b/>
          <w:bCs/>
          <w:color w:val="000000" w:themeColor="text1"/>
          <w:lang w:val="es-MX"/>
        </w:rPr>
        <w:t>1.4 Modelado de requerimientos</w:t>
      </w:r>
    </w:p>
    <w:p w14:paraId="03DF1D31" w14:textId="7750D611"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1.4.1 Determinar los requerimientos</w:t>
      </w:r>
    </w:p>
    <w:p w14:paraId="6BAE0BD3" w14:textId="2DED2DE7"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1.4.2 Modelado de requerimientos</w:t>
      </w:r>
    </w:p>
    <w:p w14:paraId="6A0991A7" w14:textId="3CBD4428"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1.4.3 Presentación de los requerimientos</w:t>
      </w:r>
    </w:p>
    <w:p w14:paraId="233A3AA7" w14:textId="2C8362A6" w:rsidR="003A2E4B" w:rsidRPr="00F66935" w:rsidRDefault="42C7006B"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1.4.4 Aceptación del usuario</w:t>
      </w:r>
    </w:p>
    <w:p w14:paraId="33698848" w14:textId="2B456899" w:rsidR="003A2E4B" w:rsidRPr="00F66935" w:rsidRDefault="003A2E4B" w:rsidP="694AC31A">
      <w:pPr>
        <w:jc w:val="both"/>
        <w:rPr>
          <w:rFonts w:ascii="Arial" w:eastAsia="Arial" w:hAnsi="Arial" w:cs="Arial"/>
          <w:color w:val="212529"/>
          <w:kern w:val="0"/>
          <w:highlight w:val="yellow"/>
          <w:lang w:val="es-MX" w:eastAsia="es-MX"/>
          <w14:ligatures w14:val="none"/>
        </w:rPr>
      </w:pPr>
    </w:p>
    <w:p w14:paraId="0A4B2AF0" w14:textId="77777777" w:rsidR="003A2E4B" w:rsidRPr="00F66935" w:rsidRDefault="003A2E4B" w:rsidP="694AC31A">
      <w:pPr>
        <w:jc w:val="both"/>
        <w:rPr>
          <w:rFonts w:ascii="Arial" w:eastAsia="Arial" w:hAnsi="Arial" w:cs="Arial"/>
          <w:color w:val="212529"/>
          <w:kern w:val="0"/>
          <w:lang w:val="es-MX" w:eastAsia="es-MX"/>
          <w14:ligatures w14:val="none"/>
        </w:rPr>
      </w:pPr>
    </w:p>
    <w:p w14:paraId="24A7B5EA" w14:textId="7955FD8F"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 xml:space="preserve">Unidad II. </w:t>
      </w:r>
      <w:r w:rsidR="48ED0F6F" w:rsidRPr="694AC31A">
        <w:rPr>
          <w:rFonts w:ascii="Arial" w:eastAsia="Arial" w:hAnsi="Arial" w:cs="Arial"/>
          <w:color w:val="212529"/>
          <w:kern w:val="0"/>
          <w:lang w:val="es-MX" w:eastAsia="es-MX"/>
          <w14:ligatures w14:val="none"/>
        </w:rPr>
        <w:t>Desarrollo del software o sistema</w:t>
      </w:r>
      <w:r w:rsidRPr="694AC31A">
        <w:rPr>
          <w:rFonts w:ascii="Arial" w:eastAsia="Arial" w:hAnsi="Arial" w:cs="Arial"/>
          <w:color w:val="212529"/>
          <w:kern w:val="0"/>
          <w:lang w:val="es-MX" w:eastAsia="es-MX"/>
          <w14:ligatures w14:val="none"/>
        </w:rPr>
        <w:t xml:space="preserve">. </w:t>
      </w:r>
      <w:r w:rsidR="4EB2888C" w:rsidRPr="694AC31A">
        <w:rPr>
          <w:rFonts w:ascii="Arial" w:eastAsia="Arial" w:hAnsi="Arial" w:cs="Arial"/>
          <w:color w:val="212529"/>
          <w:lang w:val="es-MX" w:eastAsia="es-MX"/>
        </w:rPr>
        <w:t xml:space="preserve">Construye el sistema o software a partir de las tecnologías de desarrollo del Front end y Back end.  </w:t>
      </w:r>
    </w:p>
    <w:p w14:paraId="1E35A602"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0C445A0F" w14:textId="1DDAEF65" w:rsidR="3022DB76" w:rsidRDefault="4EB2888C" w:rsidP="005C5DD4">
      <w:pPr>
        <w:pStyle w:val="Prrafodelista"/>
        <w:numPr>
          <w:ilvl w:val="0"/>
          <w:numId w:val="33"/>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2.1 El Front-end del proyecto </w:t>
      </w:r>
    </w:p>
    <w:p w14:paraId="2570B121" w14:textId="5EB5CB63" w:rsidR="3022DB76" w:rsidRDefault="4EB2888C" w:rsidP="005C5DD4">
      <w:pPr>
        <w:pStyle w:val="Prrafodelista"/>
        <w:numPr>
          <w:ilvl w:val="0"/>
          <w:numId w:val="33"/>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2.1.1 Desarrollo del Front-end </w:t>
      </w:r>
    </w:p>
    <w:p w14:paraId="045848A0" w14:textId="2A3BE625" w:rsidR="3022DB76" w:rsidRDefault="4EB2888C" w:rsidP="005C5DD4">
      <w:pPr>
        <w:pStyle w:val="Prrafodelista"/>
        <w:numPr>
          <w:ilvl w:val="0"/>
          <w:numId w:val="33"/>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2.1.2 Pruebas del Front-end </w:t>
      </w:r>
    </w:p>
    <w:p w14:paraId="5C3A0BA4" w14:textId="4DD78075" w:rsidR="3022DB76" w:rsidRDefault="4EB2888C" w:rsidP="005C5DD4">
      <w:pPr>
        <w:pStyle w:val="Prrafodelista"/>
        <w:numPr>
          <w:ilvl w:val="0"/>
          <w:numId w:val="33"/>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2.1.3 </w:t>
      </w:r>
      <w:proofErr w:type="spellStart"/>
      <w:r w:rsidRPr="694AC31A">
        <w:rPr>
          <w:rFonts w:ascii="Arial" w:eastAsia="Arial" w:hAnsi="Arial" w:cs="Arial"/>
          <w:color w:val="000000" w:themeColor="text1"/>
          <w:lang w:val="es-MX"/>
        </w:rPr>
        <w:t>Presentación</w:t>
      </w:r>
      <w:proofErr w:type="spellEnd"/>
      <w:r w:rsidRPr="694AC31A">
        <w:rPr>
          <w:rFonts w:ascii="Arial" w:eastAsia="Arial" w:hAnsi="Arial" w:cs="Arial"/>
          <w:color w:val="000000" w:themeColor="text1"/>
          <w:lang w:val="es-MX"/>
        </w:rPr>
        <w:t xml:space="preserve"> del Front-end</w:t>
      </w:r>
    </w:p>
    <w:p w14:paraId="4F91F76F" w14:textId="5F6FC9F4" w:rsidR="694AC31A" w:rsidRDefault="694AC31A" w:rsidP="005C5DD4">
      <w:pPr>
        <w:pStyle w:val="Prrafodelista"/>
        <w:numPr>
          <w:ilvl w:val="0"/>
          <w:numId w:val="33"/>
        </w:numPr>
        <w:rPr>
          <w:rFonts w:ascii="Arial" w:eastAsia="Arial" w:hAnsi="Arial" w:cs="Arial"/>
          <w:color w:val="000000" w:themeColor="text1"/>
          <w:lang w:val="es-MX"/>
        </w:rPr>
      </w:pPr>
    </w:p>
    <w:p w14:paraId="350802E3" w14:textId="166DE375" w:rsidR="3022DB76" w:rsidRDefault="4EB2888C" w:rsidP="005C5DD4">
      <w:pPr>
        <w:pStyle w:val="Prrafodelista"/>
        <w:numPr>
          <w:ilvl w:val="0"/>
          <w:numId w:val="33"/>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2.2 El Back-end del proyecto </w:t>
      </w:r>
    </w:p>
    <w:p w14:paraId="1A94A6E1" w14:textId="45EFB1C1" w:rsidR="3022DB76" w:rsidRDefault="4EB2888C" w:rsidP="005C5DD4">
      <w:pPr>
        <w:pStyle w:val="Prrafodelista"/>
        <w:numPr>
          <w:ilvl w:val="0"/>
          <w:numId w:val="33"/>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2.2.1 Desarrollo del Back-end </w:t>
      </w:r>
    </w:p>
    <w:p w14:paraId="519E1835" w14:textId="16F0E1F0" w:rsidR="3022DB76" w:rsidRDefault="4EB2888C" w:rsidP="005C5DD4">
      <w:pPr>
        <w:pStyle w:val="Prrafodelista"/>
        <w:numPr>
          <w:ilvl w:val="0"/>
          <w:numId w:val="33"/>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2.2.2 Pruebas del Back-end </w:t>
      </w:r>
    </w:p>
    <w:p w14:paraId="771E95EB" w14:textId="5E5AE1B0" w:rsidR="3022DB76" w:rsidRDefault="4EB2888C" w:rsidP="005C5DD4">
      <w:pPr>
        <w:pStyle w:val="Prrafodelista"/>
        <w:numPr>
          <w:ilvl w:val="0"/>
          <w:numId w:val="33"/>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2.2.3 </w:t>
      </w:r>
      <w:proofErr w:type="spellStart"/>
      <w:r w:rsidRPr="694AC31A">
        <w:rPr>
          <w:rFonts w:ascii="Arial" w:eastAsia="Arial" w:hAnsi="Arial" w:cs="Arial"/>
          <w:color w:val="000000" w:themeColor="text1"/>
          <w:lang w:val="es-MX"/>
        </w:rPr>
        <w:t>Presentación</w:t>
      </w:r>
      <w:proofErr w:type="spellEnd"/>
      <w:r w:rsidRPr="694AC31A">
        <w:rPr>
          <w:rFonts w:ascii="Arial" w:eastAsia="Arial" w:hAnsi="Arial" w:cs="Arial"/>
          <w:color w:val="000000" w:themeColor="text1"/>
          <w:lang w:val="es-MX"/>
        </w:rPr>
        <w:t xml:space="preserve"> del Back-end</w:t>
      </w:r>
    </w:p>
    <w:p w14:paraId="77E046FD" w14:textId="36AC4AA9" w:rsidR="2833856F" w:rsidRDefault="2833856F" w:rsidP="694AC31A">
      <w:pPr>
        <w:jc w:val="both"/>
        <w:rPr>
          <w:rFonts w:ascii="Arial" w:eastAsia="Arial" w:hAnsi="Arial" w:cs="Arial"/>
          <w:color w:val="212529"/>
          <w:highlight w:val="yellow"/>
          <w:lang w:val="es-MX" w:eastAsia="es-MX"/>
        </w:rPr>
      </w:pPr>
    </w:p>
    <w:p w14:paraId="16444024"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1330C179" w14:textId="5FD0B218" w:rsidR="003A2E4B" w:rsidRPr="00F66935" w:rsidRDefault="68AE86B9" w:rsidP="694AC31A">
      <w:pPr>
        <w:jc w:val="both"/>
        <w:rPr>
          <w:rFonts w:ascii="Arial" w:eastAsia="Arial" w:hAnsi="Arial" w:cs="Arial"/>
          <w:color w:val="212529"/>
          <w:kern w:val="0"/>
          <w:lang w:val="es-MX" w:eastAsia="es-MX"/>
          <w14:ligatures w14:val="none"/>
        </w:rPr>
      </w:pPr>
      <w:r w:rsidRPr="694AC31A">
        <w:rPr>
          <w:rFonts w:ascii="Arial" w:eastAsia="Arial" w:hAnsi="Arial" w:cs="Arial"/>
          <w:color w:val="212529"/>
          <w:kern w:val="0"/>
          <w:lang w:val="es-MX" w:eastAsia="es-MX"/>
          <w14:ligatures w14:val="none"/>
        </w:rPr>
        <w:t xml:space="preserve">Unidad III. </w:t>
      </w:r>
      <w:r w:rsidR="6A1C00F8" w:rsidRPr="694AC31A">
        <w:rPr>
          <w:rFonts w:ascii="Arial" w:eastAsia="Arial" w:hAnsi="Arial" w:cs="Arial"/>
          <w:color w:val="212529"/>
          <w:lang w:val="es-MX" w:eastAsia="es-MX"/>
        </w:rPr>
        <w:t>Vinculación del Fron</w:t>
      </w:r>
      <w:r w:rsidR="5B577B83" w:rsidRPr="694AC31A">
        <w:rPr>
          <w:rFonts w:ascii="Arial" w:eastAsia="Arial" w:hAnsi="Arial" w:cs="Arial"/>
          <w:color w:val="212529"/>
          <w:lang w:val="es-MX" w:eastAsia="es-MX"/>
        </w:rPr>
        <w:t>t</w:t>
      </w:r>
      <w:r w:rsidR="6A1C00F8" w:rsidRPr="694AC31A">
        <w:rPr>
          <w:rFonts w:ascii="Arial" w:eastAsia="Arial" w:hAnsi="Arial" w:cs="Arial"/>
          <w:color w:val="212529"/>
          <w:lang w:val="es-MX" w:eastAsia="es-MX"/>
        </w:rPr>
        <w:t>-en</w:t>
      </w:r>
      <w:r w:rsidR="16BEEE2D" w:rsidRPr="694AC31A">
        <w:rPr>
          <w:rFonts w:ascii="Arial" w:eastAsia="Arial" w:hAnsi="Arial" w:cs="Arial"/>
          <w:color w:val="212529"/>
          <w:lang w:val="es-MX" w:eastAsia="es-MX"/>
        </w:rPr>
        <w:t>d</w:t>
      </w:r>
      <w:r w:rsidR="6A1C00F8" w:rsidRPr="694AC31A">
        <w:rPr>
          <w:rFonts w:ascii="Arial" w:eastAsia="Arial" w:hAnsi="Arial" w:cs="Arial"/>
          <w:color w:val="212529"/>
          <w:lang w:val="es-MX" w:eastAsia="es-MX"/>
        </w:rPr>
        <w:t xml:space="preserve"> y el Back-end.</w:t>
      </w:r>
      <w:r w:rsidR="5C78242C" w:rsidRPr="694AC31A">
        <w:rPr>
          <w:rFonts w:ascii="Arial" w:eastAsia="Arial" w:hAnsi="Arial" w:cs="Arial"/>
          <w:color w:val="212529"/>
          <w:lang w:val="es-MX" w:eastAsia="es-MX"/>
        </w:rPr>
        <w:t xml:space="preserve"> </w:t>
      </w:r>
      <w:r w:rsidR="6AB1EA1C" w:rsidRPr="694AC31A">
        <w:rPr>
          <w:rFonts w:ascii="Arial" w:eastAsia="Arial" w:hAnsi="Arial" w:cs="Arial"/>
          <w:color w:val="212529"/>
          <w:lang w:val="es-MX" w:eastAsia="es-MX"/>
        </w:rPr>
        <w:t xml:space="preserve">Vincula el </w:t>
      </w:r>
      <w:proofErr w:type="spellStart"/>
      <w:r w:rsidR="6AB1EA1C" w:rsidRPr="694AC31A">
        <w:rPr>
          <w:rFonts w:ascii="Arial" w:eastAsia="Arial" w:hAnsi="Arial" w:cs="Arial"/>
          <w:color w:val="212529"/>
          <w:lang w:val="es-MX" w:eastAsia="es-MX"/>
        </w:rPr>
        <w:t>front</w:t>
      </w:r>
      <w:proofErr w:type="spellEnd"/>
      <w:r w:rsidR="6AB1EA1C" w:rsidRPr="694AC31A">
        <w:rPr>
          <w:rFonts w:ascii="Arial" w:eastAsia="Arial" w:hAnsi="Arial" w:cs="Arial"/>
          <w:color w:val="212529"/>
          <w:lang w:val="es-MX" w:eastAsia="es-MX"/>
        </w:rPr>
        <w:t xml:space="preserve">-end y el back-end con base en las tecnologías Full </w:t>
      </w:r>
      <w:proofErr w:type="spellStart"/>
      <w:r w:rsidR="6AB1EA1C" w:rsidRPr="694AC31A">
        <w:rPr>
          <w:rFonts w:ascii="Arial" w:eastAsia="Arial" w:hAnsi="Arial" w:cs="Arial"/>
          <w:color w:val="212529"/>
          <w:lang w:val="es-MX" w:eastAsia="es-MX"/>
        </w:rPr>
        <w:t>Stack</w:t>
      </w:r>
      <w:proofErr w:type="spellEnd"/>
      <w:r w:rsidR="6AB1EA1C" w:rsidRPr="694AC31A">
        <w:rPr>
          <w:rFonts w:ascii="Arial" w:eastAsia="Arial" w:hAnsi="Arial" w:cs="Arial"/>
          <w:color w:val="212529"/>
          <w:lang w:val="es-MX" w:eastAsia="es-MX"/>
        </w:rPr>
        <w:t xml:space="preserve"> y de comunicación API.</w:t>
      </w:r>
    </w:p>
    <w:p w14:paraId="3F4BEF0F" w14:textId="77777777" w:rsidR="003A2E4B" w:rsidRPr="00F66935" w:rsidRDefault="003A2E4B" w:rsidP="694AC31A">
      <w:pPr>
        <w:jc w:val="both"/>
        <w:rPr>
          <w:rFonts w:ascii="Arial" w:eastAsia="Arial" w:hAnsi="Arial" w:cs="Arial"/>
          <w:color w:val="212529"/>
          <w:kern w:val="0"/>
          <w:highlight w:val="yellow"/>
          <w:lang w:val="es-MX" w:eastAsia="es-MX"/>
          <w14:ligatures w14:val="none"/>
        </w:rPr>
      </w:pPr>
    </w:p>
    <w:p w14:paraId="292E3E00" w14:textId="5354D331" w:rsidR="46453354" w:rsidRDefault="6AB1EA1C"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 Comunicación entre el </w:t>
      </w:r>
      <w:proofErr w:type="spellStart"/>
      <w:r w:rsidRPr="694AC31A">
        <w:rPr>
          <w:rFonts w:ascii="Arial" w:eastAsia="Arial" w:hAnsi="Arial" w:cs="Arial"/>
          <w:b/>
          <w:bCs/>
          <w:color w:val="000000" w:themeColor="text1"/>
          <w:lang w:val="es-MX"/>
        </w:rPr>
        <w:t>front</w:t>
      </w:r>
      <w:proofErr w:type="spellEnd"/>
      <w:r w:rsidRPr="694AC31A">
        <w:rPr>
          <w:rFonts w:ascii="Arial" w:eastAsia="Arial" w:hAnsi="Arial" w:cs="Arial"/>
          <w:b/>
          <w:bCs/>
          <w:color w:val="000000" w:themeColor="text1"/>
          <w:lang w:val="es-MX"/>
        </w:rPr>
        <w:t>-end y el Back-end desarrollado</w:t>
      </w:r>
      <w:r w:rsidR="46453354">
        <w:br/>
      </w:r>
      <w:r w:rsidRPr="694AC31A">
        <w:rPr>
          <w:rFonts w:ascii="Arial" w:eastAsia="Arial" w:hAnsi="Arial" w:cs="Arial"/>
          <w:color w:val="000000" w:themeColor="text1"/>
          <w:lang w:val="es-MX"/>
        </w:rPr>
        <w:t xml:space="preserve">3.1.1 Interfaz de programación de aplicaciones (API) </w:t>
      </w:r>
    </w:p>
    <w:p w14:paraId="3869DDE4" w14:textId="6BC8A0FB" w:rsidR="46453354" w:rsidRDefault="6AB1EA1C"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3.1.2 Programación Full </w:t>
      </w:r>
      <w:proofErr w:type="spellStart"/>
      <w:r w:rsidRPr="694AC31A">
        <w:rPr>
          <w:rFonts w:ascii="Arial" w:eastAsia="Arial" w:hAnsi="Arial" w:cs="Arial"/>
          <w:color w:val="000000" w:themeColor="text1"/>
          <w:lang w:val="es-MX"/>
        </w:rPr>
        <w:t>Stack</w:t>
      </w:r>
      <w:proofErr w:type="spellEnd"/>
    </w:p>
    <w:p w14:paraId="0D5E9D27" w14:textId="5B965743" w:rsidR="694AC31A" w:rsidRDefault="694AC31A" w:rsidP="005C5DD4">
      <w:pPr>
        <w:pStyle w:val="Prrafodelista"/>
        <w:numPr>
          <w:ilvl w:val="0"/>
          <w:numId w:val="32"/>
        </w:numPr>
        <w:rPr>
          <w:rFonts w:ascii="Arial" w:eastAsia="Arial" w:hAnsi="Arial" w:cs="Arial"/>
          <w:color w:val="000000" w:themeColor="text1"/>
          <w:lang w:val="es-MX"/>
        </w:rPr>
      </w:pPr>
    </w:p>
    <w:p w14:paraId="0E5E35F3" w14:textId="77CB40E1" w:rsidR="46453354" w:rsidRDefault="6AB1EA1C" w:rsidP="005C5DD4">
      <w:pPr>
        <w:pStyle w:val="Prrafodelista"/>
        <w:numPr>
          <w:ilvl w:val="0"/>
          <w:numId w:val="32"/>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3.2 Pruebas del sistema desarrollado </w:t>
      </w:r>
    </w:p>
    <w:p w14:paraId="12B618A0" w14:textId="301EBA30" w:rsidR="46453354" w:rsidRDefault="6AB1EA1C"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3.2.1 Elaboración de plan de pruebas </w:t>
      </w:r>
    </w:p>
    <w:p w14:paraId="0CD893EB" w14:textId="5621F18B" w:rsidR="46453354" w:rsidRDefault="6AB1EA1C"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3.2.3 Realización de pruebas</w:t>
      </w:r>
      <w:r w:rsidR="46453354">
        <w:br/>
      </w:r>
      <w:r w:rsidRPr="694AC31A">
        <w:rPr>
          <w:rFonts w:ascii="Arial" w:eastAsia="Arial" w:hAnsi="Arial" w:cs="Arial"/>
          <w:color w:val="000000" w:themeColor="text1"/>
          <w:lang w:val="es-MX"/>
        </w:rPr>
        <w:t>3.2.4 Documentación de las pruebas</w:t>
      </w:r>
    </w:p>
    <w:p w14:paraId="0CCEC3F8" w14:textId="2788CCD1" w:rsidR="694AC31A" w:rsidRDefault="694AC31A" w:rsidP="005C5DD4">
      <w:pPr>
        <w:pStyle w:val="Prrafodelista"/>
        <w:numPr>
          <w:ilvl w:val="0"/>
          <w:numId w:val="32"/>
        </w:numPr>
        <w:rPr>
          <w:rFonts w:ascii="Arial" w:eastAsia="Arial" w:hAnsi="Arial" w:cs="Arial"/>
          <w:color w:val="000000" w:themeColor="text1"/>
          <w:lang w:val="es-MX"/>
        </w:rPr>
      </w:pPr>
    </w:p>
    <w:p w14:paraId="1BD6434A" w14:textId="0EAB8AB1" w:rsidR="46453354" w:rsidRDefault="6AB1EA1C" w:rsidP="005C5DD4">
      <w:pPr>
        <w:pStyle w:val="Prrafodelista"/>
        <w:numPr>
          <w:ilvl w:val="0"/>
          <w:numId w:val="32"/>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3.3 </w:t>
      </w:r>
      <w:proofErr w:type="spellStart"/>
      <w:r w:rsidRPr="694AC31A">
        <w:rPr>
          <w:rFonts w:ascii="Arial" w:eastAsia="Arial" w:hAnsi="Arial" w:cs="Arial"/>
          <w:b/>
          <w:bCs/>
          <w:color w:val="000000" w:themeColor="text1"/>
          <w:lang w:val="es-MX"/>
        </w:rPr>
        <w:t>Conclusión</w:t>
      </w:r>
      <w:proofErr w:type="spellEnd"/>
      <w:r w:rsidRPr="694AC31A">
        <w:rPr>
          <w:rFonts w:ascii="Arial" w:eastAsia="Arial" w:hAnsi="Arial" w:cs="Arial"/>
          <w:b/>
          <w:bCs/>
          <w:color w:val="000000" w:themeColor="text1"/>
          <w:lang w:val="es-MX"/>
        </w:rPr>
        <w:t xml:space="preserve"> del desarrollo del sistema </w:t>
      </w:r>
    </w:p>
    <w:p w14:paraId="2A875CB6" w14:textId="6F664A27" w:rsidR="46453354" w:rsidRDefault="6AB1EA1C"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3.3.1 Puesta en producción del sistema </w:t>
      </w:r>
    </w:p>
    <w:p w14:paraId="653C289B" w14:textId="67764B5F" w:rsidR="46453354" w:rsidRDefault="6AB1EA1C"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3.3.2 Presentación ejecutiva</w:t>
      </w:r>
      <w:r w:rsidR="46453354">
        <w:br/>
      </w:r>
      <w:r w:rsidRPr="694AC31A">
        <w:rPr>
          <w:rFonts w:ascii="Arial" w:eastAsia="Arial" w:hAnsi="Arial" w:cs="Arial"/>
          <w:color w:val="000000" w:themeColor="text1"/>
          <w:lang w:val="es-MX"/>
        </w:rPr>
        <w:t xml:space="preserve">3.3.3 Entrega del software o sistema </w:t>
      </w:r>
    </w:p>
    <w:p w14:paraId="6F97E83B" w14:textId="12048259" w:rsidR="46453354" w:rsidRDefault="6AB1EA1C"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3.3.4 Entrega de documentación</w:t>
      </w:r>
    </w:p>
    <w:p w14:paraId="2484A975" w14:textId="22FDB86D" w:rsidR="2833856F" w:rsidRDefault="2833856F" w:rsidP="694AC31A">
      <w:pPr>
        <w:jc w:val="both"/>
        <w:rPr>
          <w:rFonts w:ascii="Arial" w:eastAsia="Arial" w:hAnsi="Arial" w:cs="Arial"/>
          <w:color w:val="212529"/>
          <w:highlight w:val="yellow"/>
          <w:lang w:val="es-MX" w:eastAsia="es-MX"/>
        </w:rPr>
      </w:pPr>
    </w:p>
    <w:p w14:paraId="56539498" w14:textId="77777777" w:rsidR="003A2E4B" w:rsidRDefault="003A2E4B" w:rsidP="694AC31A">
      <w:pPr>
        <w:jc w:val="both"/>
        <w:rPr>
          <w:rFonts w:ascii="Arial" w:eastAsia="Arial" w:hAnsi="Arial" w:cs="Arial"/>
          <w:color w:val="212529"/>
          <w:kern w:val="0"/>
          <w:lang w:val="es-MX" w:eastAsia="es-MX"/>
          <w14:ligatures w14:val="none"/>
        </w:rPr>
      </w:pPr>
    </w:p>
    <w:p w14:paraId="4040897C" w14:textId="0E8D1B0E" w:rsidR="003A53F7" w:rsidRPr="003A53F7" w:rsidRDefault="589BAA9A" w:rsidP="694AC31A">
      <w:pPr>
        <w:jc w:val="both"/>
        <w:rPr>
          <w:rFonts w:ascii="Arial" w:eastAsia="Arial" w:hAnsi="Arial" w:cs="Arial"/>
          <w:b/>
          <w:bCs/>
          <w:color w:val="0070C0"/>
          <w:lang w:val="es-MX"/>
        </w:rPr>
      </w:pPr>
      <w:r w:rsidRPr="694AC31A">
        <w:rPr>
          <w:rFonts w:ascii="Arial" w:eastAsia="Arial" w:hAnsi="Arial" w:cs="Arial"/>
          <w:b/>
          <w:bCs/>
          <w:color w:val="0070C0"/>
          <w:lang w:val="es-MX"/>
        </w:rPr>
        <w:t xml:space="preserve">Materiales de apoyo </w:t>
      </w:r>
    </w:p>
    <w:p w14:paraId="79C4174C" w14:textId="77777777" w:rsidR="003A53F7" w:rsidRDefault="003A53F7" w:rsidP="694AC31A">
      <w:pPr>
        <w:jc w:val="both"/>
        <w:rPr>
          <w:rFonts w:ascii="Arial" w:eastAsia="Arial" w:hAnsi="Arial" w:cs="Arial"/>
          <w:lang w:val="es-MX"/>
        </w:rPr>
      </w:pPr>
    </w:p>
    <w:p w14:paraId="285A88AB" w14:textId="5200D876" w:rsidR="2833856F" w:rsidRDefault="11216E65" w:rsidP="694AC31A">
      <w:pPr>
        <w:jc w:val="both"/>
        <w:rPr>
          <w:rFonts w:ascii="Arial" w:eastAsia="Arial" w:hAnsi="Arial" w:cs="Arial"/>
          <w:color w:val="212529"/>
          <w:lang w:val="es-MX"/>
        </w:rPr>
      </w:pPr>
      <w:r w:rsidRPr="694AC31A">
        <w:rPr>
          <w:rFonts w:ascii="Arial" w:eastAsia="Arial" w:hAnsi="Arial" w:cs="Arial"/>
          <w:b/>
          <w:bCs/>
          <w:color w:val="212529"/>
          <w:lang w:val="es-MX"/>
        </w:rPr>
        <w:t>Materiales de apoyo para la Unidad I.</w:t>
      </w:r>
    </w:p>
    <w:p w14:paraId="25FFB069" w14:textId="7CAB159D" w:rsidR="2833856F" w:rsidRDefault="2833856F" w:rsidP="694AC31A">
      <w:pPr>
        <w:rPr>
          <w:rFonts w:ascii="Arial" w:eastAsia="Arial" w:hAnsi="Arial" w:cs="Arial"/>
          <w:b/>
          <w:bCs/>
          <w:color w:val="212529"/>
          <w:lang w:val="es-MX"/>
        </w:rPr>
      </w:pPr>
    </w:p>
    <w:p w14:paraId="61B6AEFA" w14:textId="6ADB47E8" w:rsidR="2833856F" w:rsidRDefault="11216E65" w:rsidP="694AC31A">
      <w:pPr>
        <w:ind w:left="708"/>
        <w:rPr>
          <w:rFonts w:ascii="Arial" w:eastAsia="Arial" w:hAnsi="Arial" w:cs="Arial"/>
          <w:color w:val="212529"/>
          <w:lang w:val="es-MX"/>
        </w:rPr>
      </w:pPr>
      <w:r w:rsidRPr="694AC31A">
        <w:rPr>
          <w:rFonts w:ascii="Arial" w:eastAsia="Arial" w:hAnsi="Arial" w:cs="Arial"/>
          <w:b/>
          <w:bCs/>
          <w:color w:val="212529"/>
          <w:lang w:val="es-MX"/>
        </w:rPr>
        <w:t>Sobre SCRUM</w:t>
      </w:r>
    </w:p>
    <w:p w14:paraId="51C623A5" w14:textId="11C28F8B" w:rsidR="2833856F" w:rsidRDefault="2833856F" w:rsidP="694AC31A">
      <w:pPr>
        <w:ind w:left="708"/>
        <w:rPr>
          <w:rFonts w:ascii="Arial" w:eastAsia="Arial" w:hAnsi="Arial" w:cs="Arial"/>
          <w:b/>
          <w:bCs/>
          <w:color w:val="212529"/>
          <w:lang w:val="es-MX"/>
        </w:rPr>
      </w:pPr>
    </w:p>
    <w:p w14:paraId="0CBDD7E0" w14:textId="56CBD243" w:rsidR="2833856F" w:rsidRDefault="11216E65" w:rsidP="694AC31A">
      <w:pPr>
        <w:pStyle w:val="Prrafodelista"/>
        <w:ind w:left="1068"/>
        <w:jc w:val="both"/>
        <w:rPr>
          <w:rFonts w:ascii="Arial" w:eastAsia="Arial" w:hAnsi="Arial" w:cs="Arial"/>
          <w:color w:val="212529"/>
          <w:lang w:val="es-MX"/>
        </w:rPr>
      </w:pPr>
      <w:proofErr w:type="spellStart"/>
      <w:r w:rsidRPr="694AC31A">
        <w:rPr>
          <w:rFonts w:ascii="Arial" w:eastAsia="Arial" w:hAnsi="Arial" w:cs="Arial"/>
          <w:color w:val="212529"/>
          <w:lang w:val="es-MX"/>
        </w:rPr>
        <w:t>BettaTech</w:t>
      </w:r>
      <w:proofErr w:type="spellEnd"/>
      <w:r w:rsidRPr="694AC31A">
        <w:rPr>
          <w:rFonts w:ascii="Arial" w:eastAsia="Arial" w:hAnsi="Arial" w:cs="Arial"/>
          <w:color w:val="212529"/>
          <w:lang w:val="es-MX"/>
        </w:rPr>
        <w:t xml:space="preserve"> (2 de noviembre de 2019). Scrum y Metodologías Ágiles en INGENIERÍA INFORMÁTICA.</w:t>
      </w:r>
      <w:r w:rsidRPr="694AC31A">
        <w:rPr>
          <w:rFonts w:ascii="Arial" w:eastAsia="Arial" w:hAnsi="Arial" w:cs="Arial"/>
          <w:color w:val="000000" w:themeColor="text1"/>
          <w:lang w:val="es-MX"/>
        </w:rPr>
        <w:t xml:space="preserve"> </w:t>
      </w:r>
      <w:r w:rsidRPr="694AC31A">
        <w:rPr>
          <w:rFonts w:ascii="Arial" w:eastAsia="Arial" w:hAnsi="Arial" w:cs="Arial"/>
          <w:color w:val="212529"/>
          <w:lang w:val="es-MX"/>
        </w:rPr>
        <w:t xml:space="preserve">[Archivo de Vídeo]. YouTube. </w:t>
      </w:r>
      <w:hyperlink r:id="rId10">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DT2NEBCAPHw</w:t>
        </w:r>
        <w:proofErr w:type="spellEnd"/>
      </w:hyperlink>
    </w:p>
    <w:p w14:paraId="4AD40A7A" w14:textId="4ADC262C" w:rsidR="2833856F" w:rsidRDefault="2833856F" w:rsidP="694AC31A">
      <w:pPr>
        <w:pStyle w:val="Prrafodelista"/>
        <w:ind w:left="1068"/>
        <w:jc w:val="both"/>
        <w:rPr>
          <w:rFonts w:ascii="Arial" w:eastAsia="Arial" w:hAnsi="Arial" w:cs="Arial"/>
          <w:lang w:val="es-MX"/>
        </w:rPr>
      </w:pPr>
    </w:p>
    <w:p w14:paraId="36AB0B39" w14:textId="79F66C01" w:rsidR="2833856F" w:rsidRDefault="11216E65"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212529"/>
          <w:lang w:val="es-MX"/>
        </w:rPr>
        <w:t xml:space="preserve">Cristian Henao (27 de junio de 2018). #3. Scrum en 6 minutos | Metodologías ágiles. [Archivo de Vídeo]. YouTube. </w:t>
      </w:r>
      <w:hyperlink r:id="rId11">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HhC75IonpOU</w:t>
        </w:r>
        <w:proofErr w:type="spellEnd"/>
      </w:hyperlink>
    </w:p>
    <w:p w14:paraId="07041364" w14:textId="71C4B381" w:rsidR="2833856F" w:rsidRDefault="2833856F" w:rsidP="694AC31A">
      <w:pPr>
        <w:pStyle w:val="Prrafodelista"/>
        <w:ind w:left="1068"/>
        <w:jc w:val="both"/>
        <w:rPr>
          <w:rFonts w:ascii="Arial" w:eastAsia="Arial" w:hAnsi="Arial" w:cs="Arial"/>
          <w:lang w:val="es-MX"/>
        </w:rPr>
      </w:pPr>
    </w:p>
    <w:p w14:paraId="1D2B6613" w14:textId="16DD65C3" w:rsidR="2833856F" w:rsidRDefault="11216E65" w:rsidP="694AC31A">
      <w:pPr>
        <w:pStyle w:val="Prrafodelista"/>
        <w:ind w:left="1068"/>
        <w:jc w:val="both"/>
        <w:rPr>
          <w:rFonts w:ascii="Arial" w:eastAsia="Arial" w:hAnsi="Arial" w:cs="Arial"/>
          <w:color w:val="000000" w:themeColor="text1"/>
          <w:lang w:val="es-MX"/>
        </w:rPr>
      </w:pPr>
      <w:proofErr w:type="spellStart"/>
      <w:r w:rsidRPr="694AC31A">
        <w:rPr>
          <w:rFonts w:ascii="Arial" w:eastAsia="Arial" w:hAnsi="Arial" w:cs="Arial"/>
          <w:color w:val="212529"/>
          <w:lang w:val="es-MX"/>
        </w:rPr>
        <w:t>KZI</w:t>
      </w:r>
      <w:proofErr w:type="spellEnd"/>
      <w:r w:rsidRPr="694AC31A">
        <w:rPr>
          <w:rFonts w:ascii="Arial" w:eastAsia="Arial" w:hAnsi="Arial" w:cs="Arial"/>
          <w:color w:val="212529"/>
          <w:lang w:val="es-MX"/>
        </w:rPr>
        <w:t xml:space="preserve"> </w:t>
      </w:r>
      <w:proofErr w:type="spellStart"/>
      <w:r w:rsidRPr="694AC31A">
        <w:rPr>
          <w:rFonts w:ascii="Arial" w:eastAsia="Arial" w:hAnsi="Arial" w:cs="Arial"/>
          <w:color w:val="212529"/>
          <w:lang w:val="es-MX"/>
        </w:rPr>
        <w:t>Kaizenia</w:t>
      </w:r>
      <w:proofErr w:type="spellEnd"/>
      <w:r w:rsidRPr="694AC31A">
        <w:rPr>
          <w:rFonts w:ascii="Arial" w:eastAsia="Arial" w:hAnsi="Arial" w:cs="Arial"/>
          <w:color w:val="212529"/>
          <w:lang w:val="es-MX"/>
        </w:rPr>
        <w:t xml:space="preserve"> (13 de noviembre de 2020). Cómo hacer una planeación de un PROYECTO EN 7 PASOS. [Archivo de Vídeo]. YouTube. </w:t>
      </w:r>
      <w:hyperlink r:id="rId12">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VnMSagtx2ww&amp;t</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12s</w:t>
        </w:r>
        <w:proofErr w:type="spellEnd"/>
      </w:hyperlink>
    </w:p>
    <w:p w14:paraId="449EDF85" w14:textId="3A945D26" w:rsidR="2833856F" w:rsidRDefault="2833856F" w:rsidP="694AC31A">
      <w:pPr>
        <w:pStyle w:val="Prrafodelista"/>
        <w:ind w:left="1068"/>
        <w:rPr>
          <w:rFonts w:ascii="Arial" w:eastAsia="Arial" w:hAnsi="Arial" w:cs="Arial"/>
          <w:lang w:val="es-MX"/>
        </w:rPr>
      </w:pPr>
    </w:p>
    <w:p w14:paraId="752C45DF" w14:textId="1C8018FC" w:rsidR="2833856F" w:rsidRDefault="2833856F" w:rsidP="694AC31A">
      <w:pPr>
        <w:ind w:left="708"/>
        <w:rPr>
          <w:rFonts w:ascii="Arial" w:eastAsia="Arial" w:hAnsi="Arial" w:cs="Arial"/>
          <w:b/>
          <w:bCs/>
          <w:color w:val="212529"/>
          <w:lang w:val="es-MX"/>
        </w:rPr>
      </w:pPr>
    </w:p>
    <w:p w14:paraId="260F3774" w14:textId="03EF5748" w:rsidR="2833856F" w:rsidRDefault="11216E65" w:rsidP="694AC31A">
      <w:pPr>
        <w:ind w:left="708"/>
        <w:rPr>
          <w:rFonts w:ascii="Arial" w:eastAsia="Arial" w:hAnsi="Arial" w:cs="Arial"/>
          <w:color w:val="212529"/>
          <w:lang w:val="es-MX"/>
        </w:rPr>
      </w:pPr>
      <w:r w:rsidRPr="694AC31A">
        <w:rPr>
          <w:rFonts w:ascii="Arial" w:eastAsia="Arial" w:hAnsi="Arial" w:cs="Arial"/>
          <w:b/>
          <w:bCs/>
          <w:color w:val="212529"/>
          <w:lang w:val="es-MX"/>
        </w:rPr>
        <w:t>Historias de usuario</w:t>
      </w:r>
    </w:p>
    <w:p w14:paraId="317FE11D" w14:textId="46D0E1A0" w:rsidR="2833856F" w:rsidRDefault="2833856F" w:rsidP="694AC31A">
      <w:pPr>
        <w:ind w:left="708"/>
        <w:rPr>
          <w:rFonts w:ascii="Arial" w:eastAsia="Arial" w:hAnsi="Arial" w:cs="Arial"/>
          <w:b/>
          <w:bCs/>
          <w:color w:val="212529"/>
          <w:lang w:val="es-MX"/>
        </w:rPr>
      </w:pPr>
    </w:p>
    <w:p w14:paraId="50951D8D" w14:textId="5BD6F866" w:rsidR="2833856F" w:rsidRDefault="11216E65" w:rsidP="694AC31A">
      <w:pPr>
        <w:pStyle w:val="Prrafodelista"/>
        <w:ind w:left="1068"/>
        <w:jc w:val="both"/>
        <w:rPr>
          <w:rFonts w:ascii="Arial" w:eastAsia="Arial" w:hAnsi="Arial" w:cs="Arial"/>
          <w:color w:val="212529"/>
          <w:lang w:val="es-MX"/>
        </w:rPr>
      </w:pPr>
      <w:r w:rsidRPr="694AC31A">
        <w:rPr>
          <w:rFonts w:ascii="Arial" w:eastAsia="Arial" w:hAnsi="Arial" w:cs="Arial"/>
          <w:color w:val="212529"/>
          <w:lang w:val="es-MX"/>
        </w:rPr>
        <w:t xml:space="preserve">Ágil Es – Por Cris Rúa (3 de julio de 2018). Cómo crear historias de usuario en Scrum. [Archivo de Vídeo]. YouTube. </w:t>
      </w:r>
      <w:hyperlink r:id="rId13">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ky6wFiF5vMk</w:t>
        </w:r>
        <w:proofErr w:type="spellEnd"/>
      </w:hyperlink>
    </w:p>
    <w:p w14:paraId="360FE18B" w14:textId="39A6CD18" w:rsidR="2833856F" w:rsidRDefault="11216E65" w:rsidP="694AC31A">
      <w:pPr>
        <w:pStyle w:val="Prrafodelista"/>
        <w:ind w:left="1068"/>
        <w:jc w:val="both"/>
        <w:rPr>
          <w:rFonts w:ascii="Arial" w:eastAsia="Arial" w:hAnsi="Arial" w:cs="Arial"/>
          <w:color w:val="212529"/>
          <w:lang w:val="es-MX"/>
        </w:rPr>
      </w:pPr>
      <w:r w:rsidRPr="694AC31A">
        <w:rPr>
          <w:rFonts w:ascii="Arial" w:eastAsia="Arial" w:hAnsi="Arial" w:cs="Arial"/>
          <w:color w:val="212529"/>
          <w:lang w:val="es-MX"/>
        </w:rPr>
        <w:t xml:space="preserve"> </w:t>
      </w:r>
    </w:p>
    <w:p w14:paraId="432C974E" w14:textId="211D2867" w:rsidR="2833856F" w:rsidRDefault="11216E65" w:rsidP="694AC31A">
      <w:pPr>
        <w:pStyle w:val="Prrafodelista"/>
        <w:ind w:left="1068"/>
        <w:jc w:val="both"/>
        <w:rPr>
          <w:rFonts w:ascii="Arial" w:eastAsia="Arial" w:hAnsi="Arial" w:cs="Arial"/>
          <w:color w:val="212529"/>
          <w:lang w:val="es-MX"/>
        </w:rPr>
      </w:pPr>
      <w:proofErr w:type="spellStart"/>
      <w:r w:rsidRPr="694AC31A">
        <w:rPr>
          <w:rFonts w:ascii="Arial" w:eastAsia="Arial" w:hAnsi="Arial" w:cs="Arial"/>
          <w:color w:val="212529"/>
          <w:lang w:val="es-MX"/>
        </w:rPr>
        <w:t>JorgeRuizAgile</w:t>
      </w:r>
      <w:proofErr w:type="spellEnd"/>
      <w:r w:rsidRPr="694AC31A">
        <w:rPr>
          <w:rFonts w:ascii="Arial" w:eastAsia="Arial" w:hAnsi="Arial" w:cs="Arial"/>
          <w:color w:val="212529"/>
          <w:lang w:val="es-MX"/>
        </w:rPr>
        <w:t xml:space="preserve">.  (14 de agosto de 2018). Historias de Usuario | Aprende lo importante rápido. [Archivo de Vídeo]. YouTube. </w:t>
      </w:r>
      <w:hyperlink r:id="rId14">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FJuq_lrM5Cc</w:t>
        </w:r>
        <w:proofErr w:type="spellEnd"/>
      </w:hyperlink>
      <w:r w:rsidRPr="694AC31A">
        <w:rPr>
          <w:rFonts w:ascii="Arial" w:eastAsia="Arial" w:hAnsi="Arial" w:cs="Arial"/>
          <w:color w:val="212529"/>
          <w:lang w:val="es-MX"/>
        </w:rPr>
        <w:t xml:space="preserve">  </w:t>
      </w:r>
    </w:p>
    <w:p w14:paraId="74D1D439" w14:textId="1809F354" w:rsidR="2833856F" w:rsidRDefault="2833856F" w:rsidP="694AC31A">
      <w:pPr>
        <w:jc w:val="both"/>
        <w:rPr>
          <w:rFonts w:ascii="Arial" w:eastAsia="Arial" w:hAnsi="Arial" w:cs="Arial"/>
          <w:lang w:val="es-MX"/>
        </w:rPr>
      </w:pPr>
    </w:p>
    <w:p w14:paraId="7A1596AC" w14:textId="2D7FA84C" w:rsidR="2833856F" w:rsidRDefault="09E6E5FE" w:rsidP="694AC31A">
      <w:pPr>
        <w:jc w:val="both"/>
        <w:rPr>
          <w:rFonts w:ascii="Arial" w:eastAsia="Arial" w:hAnsi="Arial" w:cs="Arial"/>
          <w:color w:val="212529"/>
          <w:lang w:val="es-MX"/>
        </w:rPr>
      </w:pPr>
      <w:r w:rsidRPr="694AC31A">
        <w:rPr>
          <w:rFonts w:ascii="Arial" w:eastAsia="Arial" w:hAnsi="Arial" w:cs="Arial"/>
          <w:b/>
          <w:bCs/>
          <w:color w:val="212529"/>
          <w:lang w:val="es-MX"/>
        </w:rPr>
        <w:t>Materiales de apoyo para la Unidad II.</w:t>
      </w:r>
    </w:p>
    <w:p w14:paraId="3C7EEA1F" w14:textId="6BD6B2C4" w:rsidR="2833856F" w:rsidRDefault="2833856F" w:rsidP="694AC31A">
      <w:pPr>
        <w:ind w:left="708"/>
        <w:jc w:val="both"/>
        <w:rPr>
          <w:rFonts w:ascii="Arial" w:eastAsia="Arial" w:hAnsi="Arial" w:cs="Arial"/>
          <w:lang w:val="es-MX"/>
        </w:rPr>
      </w:pPr>
    </w:p>
    <w:p w14:paraId="46A17C99" w14:textId="13BF897B"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Desarrollo del Front-end</w:t>
      </w:r>
    </w:p>
    <w:p w14:paraId="5D455990" w14:textId="37C82C94" w:rsidR="2833856F" w:rsidRDefault="2833856F" w:rsidP="694AC31A">
      <w:pPr>
        <w:ind w:left="708"/>
        <w:jc w:val="both"/>
        <w:rPr>
          <w:rFonts w:ascii="Arial" w:eastAsia="Arial" w:hAnsi="Arial" w:cs="Arial"/>
          <w:b/>
          <w:bCs/>
          <w:color w:val="212529"/>
          <w:lang w:val="es-MX"/>
        </w:rPr>
      </w:pPr>
    </w:p>
    <w:p w14:paraId="317E587D" w14:textId="4E4BF2B5" w:rsidR="2833856F" w:rsidRDefault="3E46B6A6" w:rsidP="694AC31A">
      <w:pPr>
        <w:pStyle w:val="Prrafodelista"/>
        <w:ind w:left="1068"/>
        <w:jc w:val="both"/>
        <w:rPr>
          <w:rFonts w:ascii="Arial" w:eastAsia="Arial" w:hAnsi="Arial" w:cs="Arial"/>
        </w:rPr>
      </w:pPr>
      <w:proofErr w:type="spellStart"/>
      <w:r w:rsidRPr="694AC31A">
        <w:rPr>
          <w:rFonts w:ascii="Arial" w:eastAsia="Arial" w:hAnsi="Arial" w:cs="Arial"/>
          <w:color w:val="212529"/>
          <w:lang w:val="es-MX"/>
        </w:rPr>
        <w:lastRenderedPageBreak/>
        <w:t>EDteam</w:t>
      </w:r>
      <w:proofErr w:type="spellEnd"/>
      <w:r w:rsidRPr="694AC31A">
        <w:rPr>
          <w:rFonts w:ascii="Arial" w:eastAsia="Arial" w:hAnsi="Arial" w:cs="Arial"/>
          <w:color w:val="212529"/>
          <w:lang w:val="es-MX"/>
        </w:rPr>
        <w:t xml:space="preserve"> (25 de noviembre de 2022). </w:t>
      </w:r>
      <w:r w:rsidRPr="694AC31A">
        <w:rPr>
          <w:rFonts w:ascii="Arial" w:eastAsia="Arial" w:hAnsi="Arial" w:cs="Arial"/>
          <w:i/>
          <w:iCs/>
          <w:color w:val="212529"/>
          <w:lang w:val="es-MX"/>
        </w:rPr>
        <w:t xml:space="preserve">Paso a paso para ser programador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xml:space="preserve"> en 2023 (Guía completa). </w:t>
      </w:r>
      <w:r w:rsidRPr="694AC31A">
        <w:rPr>
          <w:rFonts w:ascii="Arial" w:eastAsia="Arial" w:hAnsi="Arial" w:cs="Arial"/>
          <w:color w:val="212529"/>
          <w:lang w:val="es-MX"/>
        </w:rPr>
        <w:t xml:space="preserve">[Archivo de Vídeo]. YouTube. </w:t>
      </w:r>
      <w:hyperlink r:id="rId15">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6D25A8_50Jk</w:t>
        </w:r>
        <w:proofErr w:type="spellEnd"/>
      </w:hyperlink>
    </w:p>
    <w:p w14:paraId="60A7F773" w14:textId="39B56FF7" w:rsidR="2833856F" w:rsidRDefault="2833856F" w:rsidP="694AC31A">
      <w:pPr>
        <w:ind w:left="708"/>
        <w:jc w:val="both"/>
        <w:rPr>
          <w:rFonts w:ascii="Arial" w:eastAsia="Arial" w:hAnsi="Arial" w:cs="Arial"/>
          <w:lang w:val="es-MX"/>
        </w:rPr>
      </w:pPr>
    </w:p>
    <w:p w14:paraId="6B021FEA" w14:textId="6E135AE6"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Pruebas del Front-end</w:t>
      </w:r>
    </w:p>
    <w:p w14:paraId="78B9534E" w14:textId="74196B3F" w:rsidR="2833856F" w:rsidRDefault="2833856F" w:rsidP="694AC31A">
      <w:pPr>
        <w:ind w:left="708"/>
        <w:jc w:val="both"/>
        <w:rPr>
          <w:rFonts w:ascii="Arial" w:eastAsia="Arial" w:hAnsi="Arial" w:cs="Arial"/>
          <w:b/>
          <w:bCs/>
          <w:color w:val="212529"/>
          <w:lang w:val="es-MX"/>
        </w:rPr>
      </w:pPr>
    </w:p>
    <w:p w14:paraId="425BDEE8" w14:textId="010024CA" w:rsidR="2833856F" w:rsidRDefault="3E46B6A6" w:rsidP="694AC31A">
      <w:pPr>
        <w:pStyle w:val="Prrafodelista"/>
        <w:ind w:left="1068"/>
        <w:jc w:val="both"/>
        <w:rPr>
          <w:rFonts w:ascii="Arial" w:eastAsia="Arial" w:hAnsi="Arial" w:cs="Arial"/>
        </w:rPr>
      </w:pPr>
      <w:r w:rsidRPr="694AC31A">
        <w:rPr>
          <w:rFonts w:ascii="Arial" w:eastAsia="Arial" w:hAnsi="Arial" w:cs="Arial"/>
          <w:color w:val="212529"/>
          <w:lang w:val="es-MX"/>
        </w:rPr>
        <w:t xml:space="preserve">Joe Contreras (25 de octubre de 2019). </w:t>
      </w:r>
      <w:r w:rsidRPr="694AC31A">
        <w:rPr>
          <w:rFonts w:ascii="Arial" w:eastAsia="Arial" w:hAnsi="Arial" w:cs="Arial"/>
          <w:i/>
          <w:iCs/>
          <w:color w:val="212529"/>
          <w:lang w:val="es-MX"/>
        </w:rPr>
        <w:t xml:space="preserve">Herramientas para Pruebas de Software. </w:t>
      </w:r>
      <w:r w:rsidRPr="694AC31A">
        <w:rPr>
          <w:rFonts w:ascii="Arial" w:eastAsia="Arial" w:hAnsi="Arial" w:cs="Arial"/>
          <w:color w:val="212529"/>
          <w:lang w:val="es-MX"/>
        </w:rPr>
        <w:t xml:space="preserve">[Archivo de Vídeo]. YouTube. </w:t>
      </w:r>
      <w:hyperlink r:id="rId16">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pvMMFzlZG9M</w:t>
        </w:r>
        <w:proofErr w:type="spellEnd"/>
      </w:hyperlink>
    </w:p>
    <w:p w14:paraId="5008F606" w14:textId="6A539AEF" w:rsidR="2833856F" w:rsidRDefault="2833856F" w:rsidP="694AC31A">
      <w:pPr>
        <w:ind w:left="708"/>
        <w:jc w:val="both"/>
        <w:rPr>
          <w:rFonts w:ascii="Arial" w:eastAsia="Arial" w:hAnsi="Arial" w:cs="Arial"/>
          <w:lang w:val="es-MX"/>
        </w:rPr>
      </w:pPr>
    </w:p>
    <w:p w14:paraId="3A531A09" w14:textId="04C31970" w:rsidR="2833856F" w:rsidRDefault="3E46B6A6"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Desarrollo del Back-end</w:t>
      </w:r>
    </w:p>
    <w:p w14:paraId="7D5DD698" w14:textId="5DC769B0" w:rsidR="2833856F" w:rsidRDefault="2833856F" w:rsidP="694AC31A">
      <w:pPr>
        <w:ind w:left="708"/>
        <w:jc w:val="both"/>
        <w:rPr>
          <w:rFonts w:ascii="Arial" w:eastAsia="Arial" w:hAnsi="Arial" w:cs="Arial"/>
          <w:b/>
          <w:bCs/>
          <w:color w:val="212529"/>
          <w:lang w:val="es-MX"/>
        </w:rPr>
      </w:pPr>
    </w:p>
    <w:p w14:paraId="13FBB4AE" w14:textId="2EA94EC6" w:rsidR="2833856F" w:rsidRDefault="3E46B6A6" w:rsidP="694AC31A">
      <w:pPr>
        <w:pStyle w:val="Prrafodelista"/>
        <w:ind w:left="1068"/>
        <w:jc w:val="both"/>
        <w:rPr>
          <w:rFonts w:ascii="Arial" w:eastAsia="Arial" w:hAnsi="Arial" w:cs="Arial"/>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(16 de enero de 2020). </w:t>
      </w:r>
      <w:r w:rsidRPr="694AC31A">
        <w:rPr>
          <w:rFonts w:ascii="Arial" w:eastAsia="Arial" w:hAnsi="Arial" w:cs="Arial"/>
          <w:i/>
          <w:iCs/>
          <w:color w:val="212529"/>
          <w:lang w:val="es-MX"/>
        </w:rPr>
        <w:t xml:space="preserve">¿Qué es Back-end y Front-end? – La mejor explicación en español. </w:t>
      </w:r>
      <w:r w:rsidRPr="694AC31A">
        <w:rPr>
          <w:rFonts w:ascii="Arial" w:eastAsia="Arial" w:hAnsi="Arial" w:cs="Arial"/>
          <w:color w:val="212529"/>
          <w:lang w:val="es-MX"/>
        </w:rPr>
        <w:t xml:space="preserve">[Archivo de Vídeo]. YouTube. </w:t>
      </w:r>
      <w:hyperlink r:id="rId17">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50RbVujPPGs</w:t>
        </w:r>
        <w:proofErr w:type="spellEnd"/>
      </w:hyperlink>
    </w:p>
    <w:p w14:paraId="1979EE7A" w14:textId="1C6D5AAB" w:rsidR="2833856F" w:rsidRDefault="2833856F" w:rsidP="694AC31A">
      <w:pPr>
        <w:ind w:left="708"/>
        <w:jc w:val="both"/>
        <w:rPr>
          <w:rFonts w:ascii="Arial" w:eastAsia="Arial" w:hAnsi="Arial" w:cs="Arial"/>
          <w:lang w:val="es-MX"/>
        </w:rPr>
      </w:pPr>
    </w:p>
    <w:p w14:paraId="7F5271E9" w14:textId="5F240CA6" w:rsidR="2833856F" w:rsidRDefault="3E46B6A6" w:rsidP="694AC31A">
      <w:pPr>
        <w:pStyle w:val="Prrafodelista"/>
        <w:ind w:left="1068"/>
        <w:jc w:val="both"/>
        <w:rPr>
          <w:rFonts w:ascii="Arial" w:eastAsia="Arial" w:hAnsi="Arial" w:cs="Arial"/>
          <w:color w:val="000000" w:themeColor="text1"/>
          <w:lang w:val="es-MX"/>
        </w:rPr>
      </w:pPr>
      <w:proofErr w:type="spellStart"/>
      <w:r w:rsidRPr="694AC31A">
        <w:rPr>
          <w:rStyle w:val="normaltextrun"/>
          <w:rFonts w:ascii="Arial" w:eastAsia="Arial" w:hAnsi="Arial" w:cs="Arial"/>
          <w:color w:val="000000" w:themeColor="text1"/>
          <w:sz w:val="24"/>
          <w:szCs w:val="24"/>
          <w:lang w:val="es-ES"/>
        </w:rPr>
        <w:t>Damian</w:t>
      </w:r>
      <w:proofErr w:type="spellEnd"/>
      <w:r w:rsidRPr="694AC31A">
        <w:rPr>
          <w:rStyle w:val="normaltextrun"/>
          <w:rFonts w:ascii="Arial" w:eastAsia="Arial" w:hAnsi="Arial" w:cs="Arial"/>
          <w:color w:val="000000" w:themeColor="text1"/>
          <w:sz w:val="24"/>
          <w:szCs w:val="24"/>
          <w:lang w:val="es-ES"/>
        </w:rPr>
        <w:t xml:space="preserve"> Sire Desarrollo. (25 de agosto de 2021).  </w:t>
      </w:r>
      <w:r w:rsidRPr="694AC31A">
        <w:rPr>
          <w:rStyle w:val="normaltextrun"/>
          <w:rFonts w:ascii="Arial" w:eastAsia="Arial" w:hAnsi="Arial" w:cs="Arial"/>
          <w:i/>
          <w:iCs/>
          <w:color w:val="000000" w:themeColor="text1"/>
          <w:sz w:val="24"/>
          <w:szCs w:val="24"/>
          <w:lang w:val="es-ES"/>
        </w:rPr>
        <w:t xml:space="preserve">Creando un </w:t>
      </w:r>
      <w:proofErr w:type="spellStart"/>
      <w:r w:rsidRPr="694AC31A">
        <w:rPr>
          <w:rStyle w:val="normaltextrun"/>
          <w:rFonts w:ascii="Arial" w:eastAsia="Arial" w:hAnsi="Arial" w:cs="Arial"/>
          <w:i/>
          <w:iCs/>
          <w:color w:val="000000" w:themeColor="text1"/>
          <w:sz w:val="24"/>
          <w:szCs w:val="24"/>
          <w:lang w:val="es-ES"/>
        </w:rPr>
        <w:t>Frontend</w:t>
      </w:r>
      <w:proofErr w:type="spellEnd"/>
      <w:r w:rsidRPr="694AC31A">
        <w:rPr>
          <w:rStyle w:val="normaltextrun"/>
          <w:rFonts w:ascii="Arial" w:eastAsia="Arial" w:hAnsi="Arial" w:cs="Arial"/>
          <w:i/>
          <w:iCs/>
          <w:color w:val="000000" w:themeColor="text1"/>
          <w:sz w:val="24"/>
          <w:szCs w:val="24"/>
          <w:lang w:val="es-ES"/>
        </w:rPr>
        <w:t xml:space="preserve"> y </w:t>
      </w:r>
      <w:proofErr w:type="spellStart"/>
      <w:r w:rsidRPr="694AC31A">
        <w:rPr>
          <w:rStyle w:val="normaltextrun"/>
          <w:rFonts w:ascii="Arial" w:eastAsia="Arial" w:hAnsi="Arial" w:cs="Arial"/>
          <w:i/>
          <w:iCs/>
          <w:color w:val="000000" w:themeColor="text1"/>
          <w:sz w:val="24"/>
          <w:szCs w:val="24"/>
          <w:lang w:val="es-ES"/>
        </w:rPr>
        <w:t>Backend</w:t>
      </w:r>
      <w:proofErr w:type="spellEnd"/>
      <w:r w:rsidRPr="694AC31A">
        <w:rPr>
          <w:rStyle w:val="normaltextrun"/>
          <w:rFonts w:ascii="Arial" w:eastAsia="Arial" w:hAnsi="Arial" w:cs="Arial"/>
          <w:i/>
          <w:iCs/>
          <w:color w:val="000000" w:themeColor="text1"/>
          <w:sz w:val="24"/>
          <w:szCs w:val="24"/>
          <w:lang w:val="es-ES"/>
        </w:rPr>
        <w:t xml:space="preserve"> desarrollo web api con </w:t>
      </w:r>
      <w:proofErr w:type="spellStart"/>
      <w:r w:rsidRPr="694AC31A">
        <w:rPr>
          <w:rStyle w:val="normaltextrun"/>
          <w:rFonts w:ascii="Arial" w:eastAsia="Arial" w:hAnsi="Arial" w:cs="Arial"/>
          <w:i/>
          <w:iCs/>
          <w:color w:val="000000" w:themeColor="text1"/>
          <w:sz w:val="24"/>
          <w:szCs w:val="24"/>
          <w:lang w:val="es-ES"/>
        </w:rPr>
        <w:t>node</w:t>
      </w:r>
      <w:proofErr w:type="spellEnd"/>
      <w:r w:rsidRPr="694AC31A">
        <w:rPr>
          <w:rStyle w:val="normaltextrun"/>
          <w:rFonts w:ascii="Arial" w:eastAsia="Arial" w:hAnsi="Arial" w:cs="Arial"/>
          <w:i/>
          <w:iCs/>
          <w:color w:val="000000" w:themeColor="text1"/>
          <w:sz w:val="24"/>
          <w:szCs w:val="24"/>
          <w:lang w:val="es-ES"/>
        </w:rPr>
        <w:t xml:space="preserve"> - Super rápido. </w:t>
      </w:r>
      <w:r w:rsidRPr="694AC31A">
        <w:rPr>
          <w:rFonts w:ascii="Arial" w:eastAsia="Arial" w:hAnsi="Arial" w:cs="Arial"/>
          <w:color w:val="212529"/>
          <w:lang w:val="es-MX"/>
        </w:rPr>
        <w:t xml:space="preserve">[Archivo de Vídeo]. YouTube. </w:t>
      </w:r>
      <w:hyperlink r:id="rId18">
        <w:r w:rsidRPr="694AC31A">
          <w:rPr>
            <w:rStyle w:val="Hipervnculo"/>
            <w:rFonts w:ascii="Arial" w:eastAsia="Arial" w:hAnsi="Arial" w:cs="Arial"/>
            <w:lang w:val="es-ES"/>
          </w:rPr>
          <w:t>https://</w:t>
        </w:r>
        <w:proofErr w:type="spellStart"/>
        <w:r w:rsidRPr="694AC31A">
          <w:rPr>
            <w:rStyle w:val="Hipervnculo"/>
            <w:rFonts w:ascii="Arial" w:eastAsia="Arial" w:hAnsi="Arial" w:cs="Arial"/>
            <w:lang w:val="es-ES"/>
          </w:rPr>
          <w:t>www.youtube.com</w:t>
        </w:r>
        <w:proofErr w:type="spellEnd"/>
        <w:r w:rsidRPr="694AC31A">
          <w:rPr>
            <w:rStyle w:val="Hipervnculo"/>
            <w:rFonts w:ascii="Arial" w:eastAsia="Arial" w:hAnsi="Arial" w:cs="Arial"/>
            <w:lang w:val="es-ES"/>
          </w:rPr>
          <w:t>/</w:t>
        </w:r>
        <w:proofErr w:type="spellStart"/>
        <w:r w:rsidRPr="694AC31A">
          <w:rPr>
            <w:rStyle w:val="Hipervnculo"/>
            <w:rFonts w:ascii="Arial" w:eastAsia="Arial" w:hAnsi="Arial" w:cs="Arial"/>
            <w:lang w:val="es-ES"/>
          </w:rPr>
          <w:t>watch?v</w:t>
        </w:r>
        <w:proofErr w:type="spellEnd"/>
        <w:r w:rsidRPr="694AC31A">
          <w:rPr>
            <w:rStyle w:val="Hipervnculo"/>
            <w:rFonts w:ascii="Arial" w:eastAsia="Arial" w:hAnsi="Arial" w:cs="Arial"/>
            <w:lang w:val="es-ES"/>
          </w:rPr>
          <w:t>=</w:t>
        </w:r>
        <w:proofErr w:type="spellStart"/>
        <w:r w:rsidRPr="694AC31A">
          <w:rPr>
            <w:rStyle w:val="Hipervnculo"/>
            <w:rFonts w:ascii="Arial" w:eastAsia="Arial" w:hAnsi="Arial" w:cs="Arial"/>
            <w:lang w:val="es-ES"/>
          </w:rPr>
          <w:t>pDky0NPvzZ8</w:t>
        </w:r>
        <w:proofErr w:type="spellEnd"/>
      </w:hyperlink>
      <w:r w:rsidRPr="694AC31A">
        <w:rPr>
          <w:rStyle w:val="normaltextrun"/>
          <w:rFonts w:ascii="Arial" w:eastAsia="Arial" w:hAnsi="Arial" w:cs="Arial"/>
          <w:color w:val="000000" w:themeColor="text1"/>
          <w:sz w:val="24"/>
          <w:szCs w:val="24"/>
          <w:lang w:val="es-ES"/>
        </w:rPr>
        <w:t xml:space="preserve">  </w:t>
      </w:r>
      <w:r w:rsidRPr="694AC31A">
        <w:rPr>
          <w:rStyle w:val="eop"/>
          <w:rFonts w:ascii="Arial" w:eastAsia="Arial" w:hAnsi="Arial" w:cs="Arial"/>
          <w:color w:val="000000" w:themeColor="text1"/>
          <w:sz w:val="24"/>
          <w:szCs w:val="24"/>
          <w:lang w:val="es-MX"/>
        </w:rPr>
        <w:t> </w:t>
      </w:r>
    </w:p>
    <w:p w14:paraId="3D8B7455" w14:textId="5AA0517A" w:rsidR="2833856F" w:rsidRDefault="2833856F" w:rsidP="694AC31A">
      <w:pPr>
        <w:jc w:val="both"/>
        <w:rPr>
          <w:rFonts w:ascii="Arial" w:eastAsia="Arial" w:hAnsi="Arial" w:cs="Arial"/>
          <w:lang w:val="es-MX"/>
        </w:rPr>
      </w:pPr>
    </w:p>
    <w:p w14:paraId="20280A7F" w14:textId="75F92E13" w:rsidR="2833856F" w:rsidRDefault="53941ED9" w:rsidP="694AC31A">
      <w:pPr>
        <w:jc w:val="both"/>
        <w:rPr>
          <w:rFonts w:ascii="Arial" w:eastAsia="Arial" w:hAnsi="Arial" w:cs="Arial"/>
          <w:color w:val="212529"/>
          <w:lang w:val="es-MX"/>
        </w:rPr>
      </w:pPr>
      <w:r w:rsidRPr="694AC31A">
        <w:rPr>
          <w:rFonts w:ascii="Arial" w:eastAsia="Arial" w:hAnsi="Arial" w:cs="Arial"/>
          <w:b/>
          <w:bCs/>
          <w:color w:val="212529"/>
          <w:lang w:val="es-MX"/>
        </w:rPr>
        <w:t>Materiales de apoyo para la Unidad III.</w:t>
      </w:r>
    </w:p>
    <w:p w14:paraId="3484A848" w14:textId="634CCC56" w:rsidR="2833856F" w:rsidRDefault="2833856F" w:rsidP="694AC31A">
      <w:pPr>
        <w:jc w:val="both"/>
        <w:rPr>
          <w:rFonts w:ascii="Arial" w:eastAsia="Arial" w:hAnsi="Arial" w:cs="Arial"/>
          <w:lang w:val="es-MX"/>
        </w:rPr>
      </w:pPr>
    </w:p>
    <w:p w14:paraId="737F650D" w14:textId="2EAFBF48" w:rsidR="53941ED9" w:rsidRDefault="53941ED9" w:rsidP="694AC31A">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Interfaz de programación de aplicaciones (API)</w:t>
      </w:r>
    </w:p>
    <w:p w14:paraId="3985950E" w14:textId="3AF30494" w:rsidR="694AC31A" w:rsidRDefault="694AC31A" w:rsidP="694AC31A">
      <w:pPr>
        <w:ind w:left="708"/>
        <w:jc w:val="both"/>
        <w:rPr>
          <w:rFonts w:ascii="Arial" w:eastAsia="Arial" w:hAnsi="Arial" w:cs="Arial"/>
          <w:b/>
          <w:bCs/>
          <w:color w:val="000000" w:themeColor="text1"/>
          <w:lang w:val="es-MX"/>
        </w:rPr>
      </w:pPr>
    </w:p>
    <w:p w14:paraId="5CBA2DFE" w14:textId="1B8973DC" w:rsidR="53941ED9" w:rsidRDefault="53941ED9"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IBM. (s.f.). </w:t>
      </w:r>
      <w:r w:rsidRPr="694AC31A">
        <w:rPr>
          <w:rStyle w:val="nfasis"/>
          <w:rFonts w:ascii="Arial" w:eastAsia="Arial" w:hAnsi="Arial" w:cs="Arial"/>
          <w:color w:val="000000" w:themeColor="text1"/>
          <w:lang w:val="es-MX"/>
        </w:rPr>
        <w:t>API: Interfaz de programación de aplicaciones</w:t>
      </w:r>
      <w:r w:rsidRPr="694AC31A">
        <w:rPr>
          <w:rFonts w:ascii="Arial" w:eastAsia="Arial" w:hAnsi="Arial" w:cs="Arial"/>
          <w:color w:val="000000" w:themeColor="text1"/>
          <w:lang w:val="es-MX"/>
        </w:rPr>
        <w:t xml:space="preserve">. IBM. </w:t>
      </w:r>
      <w:hyperlink r:id="rId19">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www.ibm.com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mx</w:t>
        </w:r>
        <w:proofErr w:type="spellEnd"/>
        <w:r w:rsidRPr="694AC31A">
          <w:rPr>
            <w:rStyle w:val="Hipervnculo"/>
            <w:rFonts w:ascii="Arial" w:eastAsia="Arial" w:hAnsi="Arial" w:cs="Arial"/>
            <w:lang w:val="es-MX"/>
          </w:rPr>
          <w:t>-es/</w:t>
        </w:r>
        <w:proofErr w:type="spellStart"/>
        <w:r w:rsidRPr="694AC31A">
          <w:rPr>
            <w:rStyle w:val="Hipervnculo"/>
            <w:rFonts w:ascii="Arial" w:eastAsia="Arial" w:hAnsi="Arial" w:cs="Arial"/>
            <w:lang w:val="es-MX"/>
          </w:rPr>
          <w:t>topics</w:t>
        </w:r>
        <w:proofErr w:type="spellEnd"/>
        <w:r w:rsidRPr="694AC31A">
          <w:rPr>
            <w:rStyle w:val="Hipervnculo"/>
            <w:rFonts w:ascii="Arial" w:eastAsia="Arial" w:hAnsi="Arial" w:cs="Arial"/>
            <w:lang w:val="es-MX"/>
          </w:rPr>
          <w:t>/api</w:t>
        </w:r>
      </w:hyperlink>
    </w:p>
    <w:p w14:paraId="0653ADC8" w14:textId="7D26E3BB" w:rsidR="53941ED9" w:rsidRDefault="53941ED9" w:rsidP="694AC31A">
      <w:pPr>
        <w:pStyle w:val="Prrafodelista"/>
        <w:ind w:left="1068"/>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DB7241F" w14:textId="20B19EC0" w:rsidR="53941ED9" w:rsidRDefault="53941ED9" w:rsidP="694AC31A">
      <w:pPr>
        <w:pStyle w:val="Prrafodelista"/>
        <w:ind w:left="1068"/>
        <w:jc w:val="both"/>
        <w:rPr>
          <w:rFonts w:ascii="Arial" w:eastAsia="Arial" w:hAnsi="Arial" w:cs="Arial"/>
          <w:color w:val="212529"/>
          <w:lang w:val="es-MX"/>
        </w:rPr>
      </w:pPr>
      <w:proofErr w:type="spellStart"/>
      <w:r w:rsidRPr="694AC31A">
        <w:rPr>
          <w:rFonts w:ascii="Arial" w:eastAsia="Arial" w:hAnsi="Arial" w:cs="Arial"/>
          <w:color w:val="000000" w:themeColor="text1"/>
          <w:lang w:val="es-ES"/>
        </w:rPr>
        <w:t>The</w:t>
      </w:r>
      <w:proofErr w:type="spellEnd"/>
      <w:r w:rsidRPr="694AC31A">
        <w:rPr>
          <w:rFonts w:ascii="Arial" w:eastAsia="Arial" w:hAnsi="Arial" w:cs="Arial"/>
          <w:color w:val="000000" w:themeColor="text1"/>
          <w:lang w:val="es-ES"/>
        </w:rPr>
        <w:t xml:space="preserve"> </w:t>
      </w:r>
      <w:proofErr w:type="spellStart"/>
      <w:r w:rsidRPr="694AC31A">
        <w:rPr>
          <w:rFonts w:ascii="Arial" w:eastAsia="Arial" w:hAnsi="Arial" w:cs="Arial"/>
          <w:color w:val="000000" w:themeColor="text1"/>
          <w:lang w:val="es-ES"/>
        </w:rPr>
        <w:t>Coder</w:t>
      </w:r>
      <w:proofErr w:type="spellEnd"/>
      <w:r w:rsidRPr="694AC31A">
        <w:rPr>
          <w:rFonts w:ascii="Arial" w:eastAsia="Arial" w:hAnsi="Arial" w:cs="Arial"/>
          <w:color w:val="000000" w:themeColor="text1"/>
          <w:lang w:val="es-ES"/>
        </w:rPr>
        <w:t xml:space="preserve"> Cave </w:t>
      </w:r>
      <w:proofErr w:type="spellStart"/>
      <w:r w:rsidRPr="694AC31A">
        <w:rPr>
          <w:rFonts w:ascii="Arial" w:eastAsia="Arial" w:hAnsi="Arial" w:cs="Arial"/>
          <w:color w:val="000000" w:themeColor="text1"/>
          <w:lang w:val="es-ES"/>
        </w:rPr>
        <w:t>esp</w:t>
      </w:r>
      <w:proofErr w:type="spellEnd"/>
      <w:r w:rsidRPr="694AC31A">
        <w:rPr>
          <w:rFonts w:ascii="Arial" w:eastAsia="Arial" w:hAnsi="Arial" w:cs="Arial"/>
          <w:color w:val="000000" w:themeColor="text1"/>
          <w:lang w:val="es-ES"/>
        </w:rPr>
        <w:t xml:space="preserve"> (13 de noviembre de 2020). </w:t>
      </w:r>
      <w:r w:rsidRPr="694AC31A">
        <w:rPr>
          <w:rFonts w:ascii="Arial" w:eastAsia="Arial" w:hAnsi="Arial" w:cs="Arial"/>
          <w:i/>
          <w:iCs/>
          <w:color w:val="000000" w:themeColor="text1"/>
          <w:lang w:val="es-ES"/>
        </w:rPr>
        <w:t xml:space="preserve">¿Qué es una </w:t>
      </w:r>
      <w:proofErr w:type="gramStart"/>
      <w:r w:rsidRPr="694AC31A">
        <w:rPr>
          <w:rFonts w:ascii="Arial" w:eastAsia="Arial" w:hAnsi="Arial" w:cs="Arial"/>
          <w:i/>
          <w:iCs/>
          <w:color w:val="000000" w:themeColor="text1"/>
          <w:lang w:val="es-ES"/>
        </w:rPr>
        <w:t>API?.</w:t>
      </w:r>
      <w:proofErr w:type="gramEnd"/>
      <w:r w:rsidRPr="694AC31A">
        <w:rPr>
          <w:rFonts w:ascii="Arial" w:eastAsia="Arial" w:hAnsi="Arial" w:cs="Arial"/>
          <w:i/>
          <w:iCs/>
          <w:color w:val="000000" w:themeColor="text1"/>
          <w:lang w:val="es-ES"/>
        </w:rPr>
        <w:t xml:space="preserve"> </w:t>
      </w:r>
      <w:r w:rsidRPr="694AC31A">
        <w:rPr>
          <w:rFonts w:ascii="Arial" w:eastAsia="Arial" w:hAnsi="Arial" w:cs="Arial"/>
          <w:color w:val="212529"/>
          <w:lang w:val="es-MX"/>
        </w:rPr>
        <w:t xml:space="preserve">[Archivo de Vídeo]. YouTube. </w:t>
      </w:r>
      <w:hyperlink r:id="rId20">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BhQEntPrFE</w:t>
        </w:r>
        <w:proofErr w:type="spellEnd"/>
      </w:hyperlink>
      <w:r w:rsidRPr="694AC31A">
        <w:rPr>
          <w:rFonts w:ascii="Arial" w:eastAsia="Arial" w:hAnsi="Arial" w:cs="Arial"/>
          <w:color w:val="212529"/>
          <w:lang w:val="es-MX"/>
        </w:rPr>
        <w:t xml:space="preserve"> </w:t>
      </w:r>
    </w:p>
    <w:p w14:paraId="22AAF739" w14:textId="0781AADD" w:rsidR="694AC31A" w:rsidRDefault="694AC31A" w:rsidP="694AC31A">
      <w:pPr>
        <w:pStyle w:val="Prrafodelista"/>
        <w:ind w:left="1068"/>
        <w:jc w:val="both"/>
        <w:rPr>
          <w:rFonts w:ascii="Arial" w:eastAsia="Arial" w:hAnsi="Arial" w:cs="Arial"/>
          <w:color w:val="212529"/>
          <w:lang w:val="es-MX"/>
        </w:rPr>
      </w:pPr>
    </w:p>
    <w:p w14:paraId="1800AB8A" w14:textId="66F3776A" w:rsidR="694AC31A" w:rsidRDefault="694AC31A" w:rsidP="694AC31A">
      <w:pPr>
        <w:ind w:left="708"/>
        <w:jc w:val="both"/>
        <w:rPr>
          <w:rFonts w:ascii="Arial" w:eastAsia="Arial" w:hAnsi="Arial" w:cs="Arial"/>
          <w:color w:val="212529"/>
          <w:lang w:val="es-MX"/>
        </w:rPr>
      </w:pPr>
    </w:p>
    <w:p w14:paraId="31DAC173" w14:textId="72ACAABA" w:rsidR="53941ED9" w:rsidRDefault="53941ED9"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 xml:space="preserve">Programación Full </w:t>
      </w:r>
      <w:proofErr w:type="spellStart"/>
      <w:r w:rsidRPr="694AC31A">
        <w:rPr>
          <w:rFonts w:ascii="Arial" w:eastAsia="Arial" w:hAnsi="Arial" w:cs="Arial"/>
          <w:b/>
          <w:bCs/>
          <w:color w:val="212529"/>
          <w:lang w:val="es-MX"/>
        </w:rPr>
        <w:t>Stack</w:t>
      </w:r>
      <w:proofErr w:type="spellEnd"/>
    </w:p>
    <w:p w14:paraId="3BF2FFFA" w14:textId="5B6D34CC" w:rsidR="694AC31A" w:rsidRDefault="694AC31A" w:rsidP="694AC31A">
      <w:pPr>
        <w:ind w:left="708"/>
        <w:jc w:val="both"/>
        <w:rPr>
          <w:rFonts w:ascii="Arial" w:eastAsia="Arial" w:hAnsi="Arial" w:cs="Arial"/>
          <w:color w:val="000000" w:themeColor="text1"/>
          <w:lang w:val="es-MX"/>
        </w:rPr>
      </w:pPr>
    </w:p>
    <w:p w14:paraId="157901C9" w14:textId="15D0532C" w:rsidR="53941ED9" w:rsidRDefault="53941ED9" w:rsidP="694AC31A">
      <w:pPr>
        <w:pStyle w:val="Prrafodelista"/>
        <w:ind w:left="1068"/>
        <w:jc w:val="both"/>
      </w:pPr>
      <w:proofErr w:type="spellStart"/>
      <w:r w:rsidRPr="694AC31A">
        <w:rPr>
          <w:rFonts w:ascii="Arial" w:eastAsia="Arial" w:hAnsi="Arial" w:cs="Arial"/>
          <w:color w:val="212529"/>
          <w:lang w:val="es-MX"/>
        </w:rPr>
        <w:t>campusMVP.es</w:t>
      </w:r>
      <w:proofErr w:type="spellEnd"/>
      <w:r w:rsidRPr="694AC31A">
        <w:rPr>
          <w:rFonts w:ascii="Arial" w:eastAsia="Arial" w:hAnsi="Arial" w:cs="Arial"/>
          <w:color w:val="212529"/>
          <w:lang w:val="es-MX"/>
        </w:rPr>
        <w:t xml:space="preserve"> (6 de abril de 2021). </w:t>
      </w:r>
      <w:r w:rsidRPr="694AC31A">
        <w:rPr>
          <w:rFonts w:ascii="Arial" w:eastAsia="Arial" w:hAnsi="Arial" w:cs="Arial"/>
          <w:i/>
          <w:iCs/>
          <w:color w:val="212529"/>
          <w:lang w:val="es-MX"/>
        </w:rPr>
        <w:t xml:space="preserve">Qué es un desarrollador web: </w:t>
      </w:r>
      <w:proofErr w:type="spellStart"/>
      <w:r w:rsidRPr="694AC31A">
        <w:rPr>
          <w:rFonts w:ascii="Arial" w:eastAsia="Arial" w:hAnsi="Arial" w:cs="Arial"/>
          <w:i/>
          <w:iCs/>
          <w:color w:val="212529"/>
          <w:lang w:val="es-MX"/>
        </w:rPr>
        <w:t>front</w:t>
      </w:r>
      <w:proofErr w:type="spellEnd"/>
      <w:r w:rsidRPr="694AC31A">
        <w:rPr>
          <w:rFonts w:ascii="Arial" w:eastAsia="Arial" w:hAnsi="Arial" w:cs="Arial"/>
          <w:i/>
          <w:iCs/>
          <w:color w:val="212529"/>
          <w:lang w:val="es-MX"/>
        </w:rPr>
        <w:t>-end, back-end y full-</w:t>
      </w:r>
      <w:proofErr w:type="spellStart"/>
      <w:r w:rsidRPr="694AC31A">
        <w:rPr>
          <w:rFonts w:ascii="Arial" w:eastAsia="Arial" w:hAnsi="Arial" w:cs="Arial"/>
          <w:i/>
          <w:iCs/>
          <w:color w:val="212529"/>
          <w:lang w:val="es-MX"/>
        </w:rPr>
        <w:t>stack</w:t>
      </w:r>
      <w:proofErr w:type="spellEnd"/>
      <w:r w:rsidRPr="694AC31A">
        <w:rPr>
          <w:rFonts w:ascii="Arial" w:eastAsia="Arial" w:hAnsi="Arial" w:cs="Arial"/>
          <w:i/>
          <w:iCs/>
          <w:color w:val="212529"/>
          <w:lang w:val="es-MX"/>
        </w:rPr>
        <w:t xml:space="preserve"> ¿Quién es quién? </w:t>
      </w:r>
      <w:r w:rsidRPr="694AC31A">
        <w:rPr>
          <w:rFonts w:ascii="Arial" w:eastAsia="Arial" w:hAnsi="Arial" w:cs="Arial"/>
          <w:color w:val="212529"/>
          <w:lang w:val="es-MX"/>
        </w:rPr>
        <w:t xml:space="preserve">[Archivo de Vídeo]. YouTube. </w:t>
      </w:r>
      <w:hyperlink r:id="rId21">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Gdprnr_NXmE</w:t>
        </w:r>
        <w:proofErr w:type="spellEnd"/>
      </w:hyperlink>
    </w:p>
    <w:p w14:paraId="5E836A52" w14:textId="2D35357E" w:rsidR="694AC31A" w:rsidRDefault="694AC31A" w:rsidP="694AC31A">
      <w:pPr>
        <w:ind w:left="708"/>
        <w:jc w:val="both"/>
        <w:rPr>
          <w:rFonts w:ascii="Arial" w:eastAsia="Arial" w:hAnsi="Arial" w:cs="Arial"/>
          <w:lang w:val="es-MX"/>
        </w:rPr>
      </w:pPr>
    </w:p>
    <w:p w14:paraId="722FE6D2" w14:textId="50D10D29" w:rsidR="00695E1B" w:rsidRPr="007E216B" w:rsidRDefault="71FF4E8F" w:rsidP="694AC31A">
      <w:pPr>
        <w:jc w:val="both"/>
        <w:rPr>
          <w:rFonts w:ascii="Arial" w:eastAsia="Arial" w:hAnsi="Arial" w:cs="Arial"/>
          <w:b/>
          <w:bCs/>
          <w:color w:val="0070C0"/>
          <w:lang w:val="es-MX"/>
        </w:rPr>
      </w:pPr>
      <w:r w:rsidRPr="694AC31A">
        <w:rPr>
          <w:rFonts w:ascii="Arial" w:eastAsia="Arial" w:hAnsi="Arial" w:cs="Arial"/>
          <w:b/>
          <w:bCs/>
          <w:color w:val="0070C0"/>
          <w:lang w:val="es-MX"/>
        </w:rPr>
        <w:t>C</w:t>
      </w:r>
      <w:r w:rsidR="63B73D91" w:rsidRPr="694AC31A">
        <w:rPr>
          <w:rFonts w:ascii="Arial" w:eastAsia="Arial" w:hAnsi="Arial" w:cs="Arial"/>
          <w:b/>
          <w:bCs/>
          <w:color w:val="0070C0"/>
          <w:lang w:val="es-MX"/>
        </w:rPr>
        <w:t>ontacto con los autores</w:t>
      </w:r>
    </w:p>
    <w:p w14:paraId="5B748492" w14:textId="77777777" w:rsidR="007E216B" w:rsidRDefault="007E216B" w:rsidP="694AC31A">
      <w:pPr>
        <w:jc w:val="both"/>
        <w:rPr>
          <w:rFonts w:ascii="Arial" w:eastAsia="Arial" w:hAnsi="Arial" w:cs="Arial"/>
          <w:lang w:val="es-MX"/>
        </w:rPr>
      </w:pPr>
    </w:p>
    <w:p w14:paraId="70828673" w14:textId="34D3765D" w:rsidR="007E216B" w:rsidRDefault="63B73D91" w:rsidP="694AC31A">
      <w:pPr>
        <w:jc w:val="both"/>
        <w:rPr>
          <w:rFonts w:ascii="Arial" w:eastAsia="Arial" w:hAnsi="Arial" w:cs="Arial"/>
          <w:lang w:val="es-MX"/>
        </w:rPr>
      </w:pPr>
      <w:r w:rsidRPr="694AC31A">
        <w:rPr>
          <w:rFonts w:ascii="Arial" w:eastAsia="Arial" w:hAnsi="Arial" w:cs="Arial"/>
          <w:lang w:val="es-MX"/>
        </w:rPr>
        <w:t>Dra. Pilar Gómez Miranda</w:t>
      </w:r>
    </w:p>
    <w:p w14:paraId="1042F225" w14:textId="241ADD5C" w:rsidR="007E216B" w:rsidRDefault="63B73D91" w:rsidP="694AC31A">
      <w:pPr>
        <w:spacing w:line="480" w:lineRule="auto"/>
        <w:jc w:val="both"/>
        <w:rPr>
          <w:rFonts w:ascii="Arial" w:eastAsia="Arial" w:hAnsi="Arial" w:cs="Arial"/>
          <w:lang w:val="es-MX"/>
        </w:rPr>
      </w:pPr>
      <w:hyperlink r:id="rId22">
        <w:proofErr w:type="spellStart"/>
        <w:r w:rsidRPr="694AC31A">
          <w:rPr>
            <w:rStyle w:val="Hipervnculo"/>
            <w:rFonts w:ascii="Arial" w:eastAsia="Arial" w:hAnsi="Arial" w:cs="Arial"/>
            <w:lang w:val="es-MX"/>
          </w:rPr>
          <w:t>pgomez@ipn.mx</w:t>
        </w:r>
        <w:proofErr w:type="spellEnd"/>
      </w:hyperlink>
    </w:p>
    <w:p w14:paraId="446C1DCB" w14:textId="107173D8" w:rsidR="007E216B" w:rsidRDefault="63B73D91" w:rsidP="694AC31A">
      <w:pPr>
        <w:jc w:val="both"/>
        <w:rPr>
          <w:rFonts w:ascii="Arial" w:eastAsia="Arial" w:hAnsi="Arial" w:cs="Arial"/>
          <w:lang w:val="es-MX"/>
        </w:rPr>
      </w:pPr>
      <w:r w:rsidRPr="694AC31A">
        <w:rPr>
          <w:rFonts w:ascii="Arial" w:eastAsia="Arial" w:hAnsi="Arial" w:cs="Arial"/>
          <w:lang w:val="es-MX"/>
        </w:rPr>
        <w:t>M en C. Emmanuel González Rogel</w:t>
      </w:r>
    </w:p>
    <w:p w14:paraId="6D1AA8C6" w14:textId="2B0AE2F2" w:rsidR="007E216B" w:rsidRDefault="10CE35A2" w:rsidP="694AC31A">
      <w:pPr>
        <w:jc w:val="both"/>
        <w:rPr>
          <w:rFonts w:ascii="Arial" w:eastAsia="Arial" w:hAnsi="Arial" w:cs="Arial"/>
          <w:lang w:val="es-MX"/>
        </w:rPr>
      </w:pPr>
      <w:hyperlink r:id="rId23">
        <w:proofErr w:type="spellStart"/>
        <w:r w:rsidRPr="694AC31A">
          <w:rPr>
            <w:rStyle w:val="Hipervnculo"/>
            <w:rFonts w:ascii="Arial" w:eastAsia="Arial" w:hAnsi="Arial" w:cs="Arial"/>
            <w:lang w:val="es-MX"/>
          </w:rPr>
          <w:t>egonzalezro@ipn.mx</w:t>
        </w:r>
        <w:proofErr w:type="spellEnd"/>
      </w:hyperlink>
    </w:p>
    <w:p w14:paraId="60523F8A" w14:textId="44CF934A" w:rsidR="007E216B" w:rsidRDefault="007E216B" w:rsidP="694AC31A">
      <w:pPr>
        <w:jc w:val="both"/>
        <w:rPr>
          <w:rFonts w:ascii="Arial" w:eastAsia="Arial" w:hAnsi="Arial" w:cs="Arial"/>
          <w:lang w:val="es-MX"/>
        </w:rPr>
      </w:pPr>
    </w:p>
    <w:p w14:paraId="40D48D72" w14:textId="65380FCF" w:rsidR="00F83934" w:rsidRDefault="4D99AB05" w:rsidP="694AC31A">
      <w:pPr>
        <w:spacing w:line="259" w:lineRule="auto"/>
        <w:jc w:val="both"/>
        <w:rPr>
          <w:rFonts w:ascii="Arial" w:eastAsia="Arial" w:hAnsi="Arial" w:cs="Arial"/>
          <w:b/>
          <w:bCs/>
          <w:lang w:val="es-MX"/>
        </w:rPr>
      </w:pPr>
      <w:r>
        <w:rPr>
          <w:noProof/>
        </w:rPr>
        <w:lastRenderedPageBreak/>
        <w:drawing>
          <wp:inline distT="0" distB="0" distL="0" distR="0" wp14:anchorId="5D5F50DB" wp14:editId="75639A12">
            <wp:extent cx="5612130" cy="258445"/>
            <wp:effectExtent l="0" t="0" r="7620" b="8255"/>
            <wp:docPr id="1473145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4">
                      <a:extLst>
                        <a:ext uri="{28A0092B-C50C-407E-A947-70E740481C1C}">
                          <a14:useLocalDpi xmlns:a14="http://schemas.microsoft.com/office/drawing/2010/main" val="0"/>
                        </a:ext>
                      </a:extLst>
                    </a:blip>
                    <a:stretch>
                      <a:fillRect/>
                    </a:stretch>
                  </pic:blipFill>
                  <pic:spPr>
                    <a:xfrm>
                      <a:off x="0" y="0"/>
                      <a:ext cx="5612130" cy="258445"/>
                    </a:xfrm>
                    <a:prstGeom prst="rect">
                      <a:avLst/>
                    </a:prstGeom>
                  </pic:spPr>
                </pic:pic>
              </a:graphicData>
            </a:graphic>
          </wp:inline>
        </w:drawing>
      </w:r>
    </w:p>
    <w:p w14:paraId="1B4774BA" w14:textId="77777777" w:rsidR="00684F34" w:rsidRPr="00684F34" w:rsidRDefault="33289850" w:rsidP="694AC31A">
      <w:pPr>
        <w:jc w:val="both"/>
        <w:rPr>
          <w:rFonts w:ascii="Arial" w:eastAsia="Arial" w:hAnsi="Arial" w:cs="Arial"/>
          <w:b/>
          <w:bCs/>
          <w:highlight w:val="cyan"/>
          <w:lang w:val="es-MX"/>
        </w:rPr>
      </w:pPr>
      <w:r w:rsidRPr="694AC31A">
        <w:rPr>
          <w:rFonts w:ascii="Arial" w:eastAsia="Arial" w:hAnsi="Arial" w:cs="Arial"/>
          <w:b/>
          <w:bCs/>
          <w:highlight w:val="cyan"/>
          <w:lang w:val="es-MX"/>
        </w:rPr>
        <w:t>Actividades de aprendizaje</w:t>
      </w:r>
    </w:p>
    <w:p w14:paraId="7228249D" w14:textId="05FA1CDD" w:rsidR="5ECD4EAB" w:rsidRDefault="5ECD4EAB" w:rsidP="694AC31A">
      <w:pPr>
        <w:jc w:val="both"/>
        <w:rPr>
          <w:rFonts w:ascii="Arial" w:eastAsia="Arial" w:hAnsi="Arial" w:cs="Arial"/>
          <w:b/>
          <w:bCs/>
          <w:highlight w:val="cyan"/>
          <w:lang w:val="es-MX"/>
        </w:rPr>
      </w:pPr>
    </w:p>
    <w:p w14:paraId="619DF24E" w14:textId="2FCC2D1D" w:rsidR="11763484" w:rsidRDefault="11763484"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En el contenido de este recurso didáctico digital encontrarás por unidad temática la actividad de reflexión y las </w:t>
      </w:r>
      <w:commentRangeStart w:id="0"/>
      <w:r w:rsidRPr="694AC31A">
        <w:rPr>
          <w:rFonts w:ascii="Arial" w:eastAsia="Arial" w:hAnsi="Arial" w:cs="Arial"/>
          <w:color w:val="000000" w:themeColor="text1"/>
          <w:lang w:val="es-MX"/>
        </w:rPr>
        <w:t>prácticas</w:t>
      </w:r>
      <w:commentRangeEnd w:id="0"/>
      <w:r>
        <w:commentReference w:id="0"/>
      </w:r>
      <w:r w:rsidRPr="694AC31A">
        <w:rPr>
          <w:rFonts w:ascii="Arial" w:eastAsia="Arial" w:hAnsi="Arial" w:cs="Arial"/>
          <w:color w:val="000000" w:themeColor="text1"/>
          <w:lang w:val="es-MX"/>
        </w:rPr>
        <w:t>, a través de los cuales podrás reforzar y comprobar tus conocimientos. Las evidencias de las actividades las entregarás en las sesiones presenciales y por los medios electrónicos que te indique tu profesor.</w:t>
      </w:r>
    </w:p>
    <w:p w14:paraId="1DB5F57F" w14:textId="42DC086D" w:rsidR="694AC31A" w:rsidRDefault="694AC31A" w:rsidP="694AC31A">
      <w:pPr>
        <w:jc w:val="both"/>
        <w:rPr>
          <w:rFonts w:ascii="Arial" w:eastAsia="Arial" w:hAnsi="Arial" w:cs="Arial"/>
          <w:color w:val="000000" w:themeColor="text1"/>
          <w:lang w:val="en-US"/>
        </w:rPr>
      </w:pPr>
    </w:p>
    <w:p w14:paraId="34B005BA" w14:textId="795D80F8" w:rsidR="11763484" w:rsidRDefault="11763484" w:rsidP="694AC31A">
      <w:pPr>
        <w:jc w:val="both"/>
        <w:rPr>
          <w:rFonts w:ascii="Arial" w:eastAsia="Arial" w:hAnsi="Arial" w:cs="Arial"/>
          <w:color w:val="000000" w:themeColor="text1"/>
          <w:lang w:val="en-US"/>
        </w:rPr>
      </w:pPr>
      <w:r w:rsidRPr="694AC31A">
        <w:rPr>
          <w:rFonts w:ascii="Arial" w:eastAsia="Arial" w:hAnsi="Arial" w:cs="Arial"/>
          <w:color w:val="000000" w:themeColor="text1"/>
          <w:lang w:val="es-MX"/>
        </w:rPr>
        <w:t>Es importante que consideres que estas actividades son obligatorias.</w:t>
      </w:r>
    </w:p>
    <w:p w14:paraId="1FA54971" w14:textId="03BE7E0A" w:rsidR="694AC31A" w:rsidRDefault="694AC31A" w:rsidP="694AC31A">
      <w:pPr>
        <w:jc w:val="both"/>
        <w:rPr>
          <w:rFonts w:ascii="Arial" w:eastAsia="Arial" w:hAnsi="Arial" w:cs="Arial"/>
          <w:highlight w:val="yellow"/>
          <w:lang w:val="es-MX"/>
        </w:rPr>
      </w:pPr>
    </w:p>
    <w:p w14:paraId="4DE394FE" w14:textId="77777777" w:rsidR="00684F34" w:rsidRPr="00684F34" w:rsidRDefault="00684F34" w:rsidP="694AC31A">
      <w:pPr>
        <w:jc w:val="both"/>
        <w:rPr>
          <w:rFonts w:ascii="Arial" w:eastAsia="Arial" w:hAnsi="Arial" w:cs="Arial"/>
          <w:lang w:val="es-MX"/>
        </w:rPr>
      </w:pPr>
    </w:p>
    <w:p w14:paraId="2ED7A92B" w14:textId="77777777" w:rsidR="00684F34" w:rsidRPr="00684F34" w:rsidRDefault="33289850" w:rsidP="694AC31A">
      <w:pPr>
        <w:jc w:val="both"/>
        <w:rPr>
          <w:rFonts w:ascii="Arial" w:eastAsia="Arial" w:hAnsi="Arial" w:cs="Arial"/>
          <w:b/>
          <w:bCs/>
          <w:lang w:val="es-MX"/>
        </w:rPr>
      </w:pPr>
      <w:r w:rsidRPr="694AC31A">
        <w:rPr>
          <w:rFonts w:ascii="Arial" w:eastAsia="Arial" w:hAnsi="Arial" w:cs="Arial"/>
          <w:b/>
          <w:bCs/>
          <w:lang w:val="es-MX"/>
        </w:rPr>
        <w:t>Forma de trabajo</w:t>
      </w:r>
    </w:p>
    <w:p w14:paraId="2281A8BF" w14:textId="77777777" w:rsidR="00684F34" w:rsidRPr="00684F34" w:rsidRDefault="00684F34" w:rsidP="694AC31A">
      <w:pPr>
        <w:jc w:val="both"/>
        <w:rPr>
          <w:rFonts w:ascii="Arial" w:eastAsia="Arial" w:hAnsi="Arial" w:cs="Arial"/>
          <w:lang w:val="es-MX"/>
        </w:rPr>
      </w:pPr>
    </w:p>
    <w:p w14:paraId="47C0B058" w14:textId="4DBFBFEB" w:rsidR="00190D08" w:rsidRDefault="6CD6E9BA" w:rsidP="694AC31A">
      <w:pPr>
        <w:jc w:val="both"/>
        <w:rPr>
          <w:rFonts w:ascii="Arial" w:eastAsia="Arial" w:hAnsi="Arial" w:cs="Arial"/>
          <w:color w:val="000000" w:themeColor="text1"/>
          <w:lang w:val="en-US"/>
        </w:rPr>
      </w:pPr>
      <w:r w:rsidRPr="694AC31A">
        <w:rPr>
          <w:rFonts w:ascii="Arial" w:eastAsia="Arial" w:hAnsi="Arial" w:cs="Arial"/>
          <w:color w:val="000000" w:themeColor="text1"/>
          <w:lang w:val="es-MX"/>
        </w:rPr>
        <w:t xml:space="preserve">Las actividades de reflexión y las prácticas se realizarán </w:t>
      </w:r>
      <w:commentRangeStart w:id="1"/>
      <w:r w:rsidRPr="694AC31A">
        <w:rPr>
          <w:rFonts w:ascii="Arial" w:eastAsia="Arial" w:hAnsi="Arial" w:cs="Arial"/>
          <w:color w:val="000000" w:themeColor="text1"/>
          <w:lang w:val="es-MX"/>
        </w:rPr>
        <w:t>individualmente</w:t>
      </w:r>
      <w:commentRangeEnd w:id="1"/>
      <w:r w:rsidR="00684F34">
        <w:commentReference w:id="1"/>
      </w:r>
      <w:r w:rsidRPr="694AC31A">
        <w:rPr>
          <w:rFonts w:ascii="Arial" w:eastAsia="Arial" w:hAnsi="Arial" w:cs="Arial"/>
          <w:color w:val="000000" w:themeColor="text1"/>
          <w:lang w:val="es-MX"/>
        </w:rPr>
        <w:t xml:space="preserve"> y en las sesiones presenciales se realizarán actividades colaborativas haciendo uso de las evidencias de aprendizaje.</w:t>
      </w:r>
    </w:p>
    <w:p w14:paraId="73DE79DA" w14:textId="2E92B984" w:rsidR="00190D08" w:rsidRDefault="00190D08" w:rsidP="694AC31A">
      <w:pPr>
        <w:jc w:val="both"/>
        <w:rPr>
          <w:rFonts w:ascii="Arial" w:eastAsia="Arial" w:hAnsi="Arial" w:cs="Arial"/>
          <w:color w:val="000000" w:themeColor="text1"/>
          <w:lang w:val="en-US"/>
        </w:rPr>
      </w:pPr>
    </w:p>
    <w:p w14:paraId="229F2DC0" w14:textId="102F170F" w:rsidR="00190D08" w:rsidRDefault="6CD6E9BA" w:rsidP="694AC31A">
      <w:pPr>
        <w:jc w:val="both"/>
        <w:rPr>
          <w:rFonts w:ascii="Arial" w:eastAsia="Arial" w:hAnsi="Arial" w:cs="Arial"/>
          <w:color w:val="000000" w:themeColor="text1"/>
          <w:lang w:val="en-US"/>
        </w:rPr>
      </w:pPr>
      <w:r w:rsidRPr="694AC31A">
        <w:rPr>
          <w:rFonts w:ascii="Arial" w:eastAsia="Arial" w:hAnsi="Arial" w:cs="Arial"/>
          <w:color w:val="000000" w:themeColor="text1"/>
          <w:lang w:val="es-MX"/>
        </w:rPr>
        <w:t>Los medios de comunicación serán establecidos o definidos por el profesor.</w:t>
      </w:r>
    </w:p>
    <w:p w14:paraId="5207B165" w14:textId="0BA2C65E" w:rsidR="00190D08" w:rsidRDefault="00684F34" w:rsidP="694AC31A">
      <w:pPr>
        <w:jc w:val="both"/>
        <w:rPr>
          <w:rFonts w:ascii="Arial" w:eastAsia="Arial" w:hAnsi="Arial" w:cs="Arial"/>
          <w:lang w:val="es-MX"/>
        </w:rPr>
      </w:pPr>
      <w:r w:rsidRPr="694AC31A">
        <w:rPr>
          <w:rFonts w:ascii="Arial" w:eastAsia="Arial" w:hAnsi="Arial" w:cs="Arial"/>
          <w:lang w:val="es-MX"/>
        </w:rPr>
        <w:br w:type="page"/>
      </w:r>
    </w:p>
    <w:p w14:paraId="32F7F025" w14:textId="5B3AF46A" w:rsidR="005A5A7B" w:rsidRDefault="5C17F4DD" w:rsidP="694AC31A">
      <w:pPr>
        <w:jc w:val="both"/>
        <w:rPr>
          <w:rFonts w:ascii="Arial" w:eastAsia="Arial" w:hAnsi="Arial" w:cs="Arial"/>
          <w:highlight w:val="cyan"/>
          <w:lang w:val="es-MX"/>
        </w:rPr>
      </w:pPr>
      <w:r w:rsidRPr="694AC31A">
        <w:rPr>
          <w:rFonts w:ascii="Arial" w:eastAsia="Arial" w:hAnsi="Arial" w:cs="Arial"/>
          <w:highlight w:val="cyan"/>
          <w:lang w:val="es-MX"/>
        </w:rPr>
        <w:lastRenderedPageBreak/>
        <w:t>Contenido Unidades</w:t>
      </w:r>
    </w:p>
    <w:p w14:paraId="362D3F3B" w14:textId="3394A03A" w:rsidR="2833856F" w:rsidRDefault="2833856F" w:rsidP="694AC31A">
      <w:pPr>
        <w:jc w:val="both"/>
        <w:rPr>
          <w:rFonts w:ascii="Arial" w:eastAsia="Arial" w:hAnsi="Arial" w:cs="Arial"/>
          <w:highlight w:val="cyan"/>
          <w:lang w:val="es-MX"/>
        </w:rPr>
      </w:pPr>
    </w:p>
    <w:p w14:paraId="2434204D" w14:textId="5515607C" w:rsidR="2520F251" w:rsidRDefault="2520F251" w:rsidP="2520F251">
      <w:pPr>
        <w:jc w:val="both"/>
        <w:rPr>
          <w:rFonts w:ascii="Arial" w:eastAsia="Arial" w:hAnsi="Arial" w:cs="Arial"/>
          <w:b/>
          <w:bCs/>
          <w:color w:val="0070C0"/>
          <w:lang w:val="es-MX"/>
        </w:rPr>
      </w:pPr>
    </w:p>
    <w:p w14:paraId="27905BEB" w14:textId="405A82E8" w:rsidR="04F50D13" w:rsidRDefault="04F50D13" w:rsidP="61B6B703">
      <w:pPr>
        <w:spacing w:after="160" w:line="257" w:lineRule="auto"/>
        <w:jc w:val="both"/>
        <w:rPr>
          <w:rFonts w:ascii="Arial" w:eastAsia="Arial" w:hAnsi="Arial" w:cs="Arial"/>
          <w:b/>
          <w:lang w:val="es-MX"/>
        </w:rPr>
      </w:pPr>
      <w:commentRangeStart w:id="2"/>
      <w:r w:rsidRPr="275B0076">
        <w:rPr>
          <w:rFonts w:ascii="Arial" w:eastAsia="Arial" w:hAnsi="Arial" w:cs="Arial"/>
          <w:b/>
          <w:lang w:val="es-MX"/>
        </w:rPr>
        <w:t>Preguntas detonadoras Unidad I</w:t>
      </w:r>
      <w:commentRangeEnd w:id="2"/>
      <w:r>
        <w:rPr>
          <w:rStyle w:val="Refdecomentario"/>
        </w:rPr>
        <w:commentReference w:id="2"/>
      </w:r>
    </w:p>
    <w:p w14:paraId="45A2AE39" w14:textId="183313D9" w:rsidR="04F50D13" w:rsidRDefault="04F50D13" w:rsidP="61B6B703">
      <w:pPr>
        <w:spacing w:after="160" w:line="257" w:lineRule="auto"/>
        <w:jc w:val="center"/>
      </w:pPr>
      <w:r w:rsidRPr="61B6B703">
        <w:rPr>
          <w:rFonts w:ascii="Arial" w:eastAsia="Arial" w:hAnsi="Arial" w:cs="Arial"/>
          <w:lang w:val="es-MX"/>
        </w:rPr>
        <w:t>¿Qué tan importante es identificar las necesidades de negocio en el diseño de proyectos de sistemas informáticos?</w:t>
      </w:r>
    </w:p>
    <w:p w14:paraId="1BFEE49D" w14:textId="1359C298" w:rsidR="04F50D13" w:rsidRDefault="04F50D13" w:rsidP="61B6B703">
      <w:pPr>
        <w:spacing w:after="160" w:line="257" w:lineRule="auto"/>
        <w:jc w:val="center"/>
      </w:pPr>
      <w:r w:rsidRPr="61B6B703">
        <w:rPr>
          <w:rFonts w:ascii="Arial" w:eastAsia="Arial" w:hAnsi="Arial" w:cs="Arial"/>
          <w:lang w:val="es-MX"/>
        </w:rPr>
        <w:t>¿A qué se refiere el modelado de requerimientos?</w:t>
      </w:r>
    </w:p>
    <w:p w14:paraId="2ACD142D" w14:textId="01163025" w:rsidR="2520F251" w:rsidRDefault="2520F251" w:rsidP="2520F251">
      <w:pPr>
        <w:jc w:val="both"/>
        <w:rPr>
          <w:rFonts w:ascii="Arial" w:eastAsia="Arial" w:hAnsi="Arial" w:cs="Arial"/>
          <w:b/>
          <w:bCs/>
          <w:color w:val="0070C0"/>
          <w:lang w:val="es-MX"/>
        </w:rPr>
      </w:pPr>
    </w:p>
    <w:p w14:paraId="43B4F230" w14:textId="254D0361" w:rsidR="005A5A7B" w:rsidRPr="0029159F" w:rsidRDefault="10CE35A2" w:rsidP="694AC31A">
      <w:pPr>
        <w:jc w:val="both"/>
        <w:rPr>
          <w:rFonts w:ascii="Arial" w:eastAsia="Arial" w:hAnsi="Arial" w:cs="Arial"/>
          <w:b/>
          <w:bCs/>
          <w:color w:val="0070C0"/>
          <w:lang w:val="es-MX"/>
        </w:rPr>
      </w:pPr>
      <w:r w:rsidRPr="694AC31A">
        <w:rPr>
          <w:rFonts w:ascii="Arial" w:eastAsia="Arial" w:hAnsi="Arial" w:cs="Arial"/>
          <w:b/>
          <w:bCs/>
          <w:color w:val="0070C0"/>
          <w:lang w:val="es-MX"/>
        </w:rPr>
        <w:t>Unidad I</w:t>
      </w:r>
    </w:p>
    <w:p w14:paraId="640A5DF7" w14:textId="77777777" w:rsidR="005A5A7B" w:rsidRDefault="005A5A7B" w:rsidP="694AC31A">
      <w:pPr>
        <w:jc w:val="both"/>
        <w:rPr>
          <w:rFonts w:ascii="Arial" w:eastAsia="Arial" w:hAnsi="Arial" w:cs="Arial"/>
          <w:lang w:val="es-MX"/>
        </w:rPr>
      </w:pPr>
    </w:p>
    <w:p w14:paraId="43AC508C" w14:textId="46CDBD98" w:rsidR="5BDC4908" w:rsidRDefault="1F0CD52C"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Especificación del software o sistema.</w:t>
      </w:r>
    </w:p>
    <w:p w14:paraId="21A3068F" w14:textId="35AAF15A" w:rsidR="2833856F" w:rsidRDefault="2833856F" w:rsidP="694AC31A">
      <w:pPr>
        <w:jc w:val="both"/>
        <w:rPr>
          <w:rFonts w:ascii="Arial" w:eastAsia="Arial" w:hAnsi="Arial" w:cs="Arial"/>
          <w:color w:val="212529"/>
          <w:highlight w:val="yellow"/>
          <w:lang w:val="es-MX" w:eastAsia="es-MX"/>
        </w:rPr>
      </w:pPr>
    </w:p>
    <w:p w14:paraId="4A9157E2" w14:textId="5CE7ACC1" w:rsidR="6B204F6E" w:rsidRDefault="6B204F6E" w:rsidP="694AC31A">
      <w:pPr>
        <w:jc w:val="both"/>
        <w:rPr>
          <w:rFonts w:ascii="Arial" w:eastAsia="Arial" w:hAnsi="Arial" w:cs="Arial"/>
          <w:b/>
          <w:bCs/>
          <w:color w:val="212529"/>
          <w:lang w:val="es-MX" w:eastAsia="es-MX"/>
        </w:rPr>
      </w:pPr>
      <w:r w:rsidRPr="694AC31A">
        <w:rPr>
          <w:rFonts w:ascii="Arial" w:eastAsia="Arial" w:hAnsi="Arial" w:cs="Arial"/>
          <w:b/>
          <w:bCs/>
          <w:color w:val="212529"/>
          <w:lang w:val="es-MX" w:eastAsia="es-MX"/>
        </w:rPr>
        <w:t>Unidad de competencia</w:t>
      </w:r>
      <w:r w:rsidR="00F13D42">
        <w:rPr>
          <w:rFonts w:ascii="Arial" w:eastAsia="Arial" w:hAnsi="Arial" w:cs="Arial"/>
          <w:b/>
          <w:bCs/>
          <w:color w:val="212529"/>
          <w:lang w:val="es-MX" w:eastAsia="es-MX"/>
        </w:rPr>
        <w:t>.</w:t>
      </w:r>
    </w:p>
    <w:p w14:paraId="514EE77D" w14:textId="13B90419" w:rsidR="5BDC4908" w:rsidRDefault="1F0CD52C"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Propone un modelo de sistema de información o software con base en las necesidades del negocio.</w:t>
      </w:r>
    </w:p>
    <w:p w14:paraId="7D0DF91E" w14:textId="79B124E9" w:rsidR="2833856F" w:rsidRDefault="2833856F" w:rsidP="694AC31A">
      <w:pPr>
        <w:jc w:val="both"/>
        <w:rPr>
          <w:rFonts w:ascii="Arial" w:eastAsia="Arial" w:hAnsi="Arial" w:cs="Arial"/>
          <w:color w:val="212529"/>
          <w:highlight w:val="yellow"/>
          <w:lang w:val="es-MX" w:eastAsia="es-MX"/>
        </w:rPr>
      </w:pPr>
    </w:p>
    <w:p w14:paraId="63B7B7BD" w14:textId="4703C3EF" w:rsidR="025264A5" w:rsidRDefault="025264A5" w:rsidP="694AC31A">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7FC2B578" w14:textId="5A8778CA" w:rsidR="694AC31A" w:rsidRDefault="694AC31A" w:rsidP="694AC31A">
      <w:pPr>
        <w:jc w:val="both"/>
        <w:rPr>
          <w:rFonts w:ascii="Arial" w:eastAsia="Arial" w:hAnsi="Arial" w:cs="Arial"/>
          <w:color w:val="212529"/>
          <w:highlight w:val="yellow"/>
          <w:lang w:val="es-MX" w:eastAsia="es-MX"/>
        </w:rPr>
      </w:pPr>
    </w:p>
    <w:p w14:paraId="346A3DD4" w14:textId="383C6CB5" w:rsidR="5BDC4908" w:rsidRDefault="1F0CD52C" w:rsidP="694AC31A">
      <w:pPr>
        <w:ind w:left="720"/>
        <w:rPr>
          <w:rFonts w:ascii="Arial" w:eastAsia="Arial" w:hAnsi="Arial" w:cs="Arial"/>
          <w:color w:val="000000" w:themeColor="text1"/>
          <w:lang w:val="es-MX"/>
        </w:rPr>
      </w:pPr>
      <w:r w:rsidRPr="694AC31A">
        <w:rPr>
          <w:rFonts w:ascii="Arial" w:eastAsia="Arial" w:hAnsi="Arial" w:cs="Arial"/>
          <w:b/>
          <w:bCs/>
          <w:color w:val="000000" w:themeColor="text1"/>
          <w:lang w:val="es-MX"/>
        </w:rPr>
        <w:t>1.1 Modelo de negocio</w:t>
      </w:r>
    </w:p>
    <w:p w14:paraId="15779080" w14:textId="7FB5D2DD" w:rsidR="5BDC4908" w:rsidRDefault="1F0CD52C"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1.1.1   Actividad del negocio</w:t>
      </w:r>
    </w:p>
    <w:p w14:paraId="1AC600F9" w14:textId="1273FBBF"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1.1.2 </w:t>
      </w:r>
      <w:r w:rsidR="5BDC4908">
        <w:tab/>
      </w:r>
      <w:r w:rsidRPr="694AC31A">
        <w:rPr>
          <w:rFonts w:ascii="Arial" w:eastAsia="Arial" w:hAnsi="Arial" w:cs="Arial"/>
          <w:color w:val="000000" w:themeColor="text1"/>
          <w:lang w:val="es-MX"/>
        </w:rPr>
        <w:t xml:space="preserve">Estructura del negocio </w:t>
      </w:r>
    </w:p>
    <w:p w14:paraId="1F52233C" w14:textId="107C7B72"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1.1.3</w:t>
      </w:r>
      <w:r w:rsidR="5BDC4908">
        <w:tab/>
      </w:r>
      <w:r w:rsidRPr="694AC31A">
        <w:rPr>
          <w:rFonts w:ascii="Arial" w:eastAsia="Arial" w:hAnsi="Arial" w:cs="Arial"/>
          <w:color w:val="000000" w:themeColor="text1"/>
          <w:lang w:val="es-MX"/>
        </w:rPr>
        <w:t>Procesos del negocio</w:t>
      </w:r>
    </w:p>
    <w:p w14:paraId="7DBD57E4" w14:textId="5761F920" w:rsidR="2833856F" w:rsidRDefault="2833856F" w:rsidP="694AC31A">
      <w:pPr>
        <w:rPr>
          <w:rFonts w:ascii="Arial" w:eastAsia="Arial" w:hAnsi="Arial" w:cs="Arial"/>
          <w:color w:val="000000" w:themeColor="text1"/>
          <w:lang w:val="es-MX"/>
        </w:rPr>
      </w:pPr>
    </w:p>
    <w:p w14:paraId="7D3CF6C3" w14:textId="31299435"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1.2. Identificación de necesidades del negocio </w:t>
      </w:r>
    </w:p>
    <w:p w14:paraId="434233A8" w14:textId="756447F6"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1.2.1 </w:t>
      </w:r>
      <w:r w:rsidR="5BDC4908">
        <w:tab/>
      </w:r>
      <w:r w:rsidRPr="694AC31A">
        <w:rPr>
          <w:rFonts w:ascii="Arial" w:eastAsia="Arial" w:hAnsi="Arial" w:cs="Arial"/>
          <w:color w:val="000000" w:themeColor="text1"/>
          <w:lang w:val="es-MX"/>
        </w:rPr>
        <w:t xml:space="preserve">De desarrollo de sistemas </w:t>
      </w:r>
    </w:p>
    <w:p w14:paraId="66D62214" w14:textId="6CB6AAC5"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1.2.2 </w:t>
      </w:r>
      <w:r w:rsidR="5BDC4908">
        <w:tab/>
      </w:r>
      <w:r w:rsidRPr="694AC31A">
        <w:rPr>
          <w:rFonts w:ascii="Arial" w:eastAsia="Arial" w:hAnsi="Arial" w:cs="Arial"/>
          <w:color w:val="000000" w:themeColor="text1"/>
          <w:lang w:val="es-MX"/>
        </w:rPr>
        <w:t>De desarrollo de software</w:t>
      </w:r>
    </w:p>
    <w:p w14:paraId="6760A312" w14:textId="1AEAA2B2" w:rsidR="5BDC4908" w:rsidRDefault="1F0CD52C" w:rsidP="694AC31A">
      <w:pPr>
        <w:ind w:left="720"/>
        <w:rPr>
          <w:rFonts w:ascii="Arial" w:eastAsia="Arial" w:hAnsi="Arial" w:cs="Arial"/>
          <w:color w:val="000000" w:themeColor="text1"/>
          <w:lang w:val="es-MX"/>
        </w:rPr>
      </w:pPr>
      <w:r w:rsidRPr="694AC31A">
        <w:rPr>
          <w:rFonts w:ascii="Arial" w:eastAsia="Arial" w:hAnsi="Arial" w:cs="Arial"/>
          <w:color w:val="000000" w:themeColor="text1"/>
          <w:lang w:val="es-MX"/>
        </w:rPr>
        <w:t xml:space="preserve">1.2.3    Justificación del desarrollo  </w:t>
      </w:r>
    </w:p>
    <w:p w14:paraId="458D5557" w14:textId="03F2C4F4" w:rsidR="2833856F" w:rsidRDefault="2833856F" w:rsidP="694AC31A">
      <w:pPr>
        <w:rPr>
          <w:rFonts w:ascii="Arial" w:eastAsia="Arial" w:hAnsi="Arial" w:cs="Arial"/>
          <w:color w:val="000000" w:themeColor="text1"/>
          <w:lang w:val="es-MX"/>
        </w:rPr>
      </w:pPr>
    </w:p>
    <w:p w14:paraId="740FE5EE" w14:textId="73B17B87"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b/>
          <w:bCs/>
          <w:color w:val="000000" w:themeColor="text1"/>
          <w:lang w:val="es-MX"/>
        </w:rPr>
        <w:t>1.3 Control del proyecto</w:t>
      </w:r>
    </w:p>
    <w:p w14:paraId="5341EFEC" w14:textId="5F6098F4"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1.3.1 Tareas del equipo de desarrollo</w:t>
      </w:r>
    </w:p>
    <w:p w14:paraId="0B61A65B" w14:textId="43AD0DE4"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1.3.2 Elaboración de la planeación del desarrollo</w:t>
      </w:r>
    </w:p>
    <w:p w14:paraId="066FAD12" w14:textId="5DBB264A"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1.3.3 Seguimiento del desarrollo</w:t>
      </w:r>
    </w:p>
    <w:p w14:paraId="45CFEF91" w14:textId="1E5C62EB" w:rsidR="2833856F" w:rsidRDefault="2833856F" w:rsidP="694AC31A">
      <w:pPr>
        <w:rPr>
          <w:rFonts w:ascii="Arial" w:eastAsia="Arial" w:hAnsi="Arial" w:cs="Arial"/>
          <w:color w:val="000000" w:themeColor="text1"/>
          <w:lang w:val="es-MX"/>
        </w:rPr>
      </w:pPr>
    </w:p>
    <w:p w14:paraId="5059AC00" w14:textId="345A7545"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b/>
          <w:bCs/>
          <w:color w:val="000000" w:themeColor="text1"/>
          <w:lang w:val="es-MX"/>
        </w:rPr>
        <w:t>1.4 Modelado de requerimientos</w:t>
      </w:r>
    </w:p>
    <w:p w14:paraId="797BFCFA" w14:textId="7750D611"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1.4.1 Determinar los requerimientos</w:t>
      </w:r>
    </w:p>
    <w:p w14:paraId="1E552363" w14:textId="2DED2DE7"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1.4.2 Modelado de requerimientos</w:t>
      </w:r>
    </w:p>
    <w:p w14:paraId="00BB1821" w14:textId="3CBD4428"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1.4.3 Presentación de los requerimientos</w:t>
      </w:r>
    </w:p>
    <w:p w14:paraId="3A34B5A2" w14:textId="44765386" w:rsidR="5BDC4908" w:rsidRDefault="1F0CD52C" w:rsidP="005C5DD4">
      <w:pPr>
        <w:pStyle w:val="Prrafodelista"/>
        <w:numPr>
          <w:ilvl w:val="0"/>
          <w:numId w:val="34"/>
        </w:numPr>
        <w:rPr>
          <w:rFonts w:ascii="Arial" w:eastAsia="Arial" w:hAnsi="Arial" w:cs="Arial"/>
          <w:color w:val="000000" w:themeColor="text1"/>
          <w:lang w:val="es-MX"/>
        </w:rPr>
      </w:pPr>
      <w:r w:rsidRPr="694AC31A">
        <w:rPr>
          <w:rFonts w:ascii="Arial" w:eastAsia="Arial" w:hAnsi="Arial" w:cs="Arial"/>
          <w:color w:val="000000" w:themeColor="text1"/>
          <w:lang w:val="es-MX"/>
        </w:rPr>
        <w:t>1.4.4 Aceptación del usuario</w:t>
      </w:r>
    </w:p>
    <w:p w14:paraId="10F93485" w14:textId="06CB70C1" w:rsidR="2833856F" w:rsidRDefault="2833856F" w:rsidP="694AC31A">
      <w:pPr>
        <w:jc w:val="both"/>
        <w:rPr>
          <w:rFonts w:ascii="Arial" w:eastAsia="Arial" w:hAnsi="Arial" w:cs="Arial"/>
          <w:lang w:val="es-MX"/>
        </w:rPr>
      </w:pPr>
    </w:p>
    <w:p w14:paraId="347DA510" w14:textId="188AF626" w:rsidR="1F985143" w:rsidRDefault="39F14D94" w:rsidP="694AC31A">
      <w:pPr>
        <w:jc w:val="both"/>
        <w:rPr>
          <w:rFonts w:ascii="Arial" w:eastAsia="Arial" w:hAnsi="Arial" w:cs="Arial"/>
          <w:color w:val="212529"/>
          <w:lang w:val="es-MX"/>
        </w:rPr>
      </w:pPr>
      <w:r w:rsidRPr="694AC31A">
        <w:rPr>
          <w:rFonts w:ascii="Arial" w:eastAsia="Arial" w:hAnsi="Arial" w:cs="Arial"/>
          <w:b/>
          <w:bCs/>
          <w:color w:val="212529"/>
          <w:lang w:val="es-MX"/>
        </w:rPr>
        <w:t>1.1</w:t>
      </w:r>
      <w:r w:rsidR="1F985143">
        <w:tab/>
      </w:r>
      <w:r w:rsidRPr="694AC31A">
        <w:rPr>
          <w:rFonts w:ascii="Arial" w:eastAsia="Arial" w:hAnsi="Arial" w:cs="Arial"/>
          <w:b/>
          <w:bCs/>
          <w:color w:val="212529"/>
          <w:lang w:val="es-MX"/>
        </w:rPr>
        <w:t>Modelo de negocio</w:t>
      </w:r>
      <w:r w:rsidR="2A9C7A17" w:rsidRPr="694AC31A">
        <w:rPr>
          <w:rFonts w:ascii="Arial" w:eastAsia="Arial" w:hAnsi="Arial" w:cs="Arial"/>
          <w:b/>
          <w:bCs/>
          <w:color w:val="212529"/>
          <w:lang w:val="es-MX"/>
        </w:rPr>
        <w:t>.</w:t>
      </w:r>
    </w:p>
    <w:p w14:paraId="4CA30251" w14:textId="2A65189F" w:rsidR="5ECD4EAB" w:rsidRDefault="5ECD4EAB" w:rsidP="694AC31A">
      <w:pPr>
        <w:jc w:val="both"/>
        <w:rPr>
          <w:rFonts w:ascii="Arial" w:eastAsia="Arial" w:hAnsi="Arial" w:cs="Arial"/>
          <w:b/>
          <w:bCs/>
          <w:color w:val="212529"/>
          <w:lang w:val="es-MX"/>
        </w:rPr>
      </w:pPr>
    </w:p>
    <w:p w14:paraId="77F8AC90" w14:textId="5AC25AC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El modelo de negocio permite conocer la forma de operar de una organización que le permite solucionar una necesidad del mercado y se representa por la arquitectura organizacional, en la actualidad las organizaciones cuentan con un área de desarrollo o de servicios de TI la cual se encuentra a nivel estratégico ya que es la </w:t>
      </w:r>
      <w:r w:rsidRPr="694AC31A">
        <w:rPr>
          <w:rFonts w:ascii="Arial" w:eastAsia="Arial" w:hAnsi="Arial" w:cs="Arial"/>
          <w:color w:val="212529"/>
          <w:lang w:val="es-MX"/>
        </w:rPr>
        <w:lastRenderedPageBreak/>
        <w:t>encargada de cubrir las necesidades de automatización de sistemas o procesos de cada una de las áreas de la organización.</w:t>
      </w:r>
    </w:p>
    <w:p w14:paraId="103F5300" w14:textId="562B0D78" w:rsidR="5ECD4EAB" w:rsidRDefault="5ECD4EAB" w:rsidP="694AC31A">
      <w:pPr>
        <w:jc w:val="both"/>
        <w:rPr>
          <w:rFonts w:ascii="Arial" w:eastAsia="Arial" w:hAnsi="Arial" w:cs="Arial"/>
          <w:color w:val="212529"/>
          <w:lang w:val="es-MX"/>
        </w:rPr>
      </w:pPr>
    </w:p>
    <w:p w14:paraId="365016B7" w14:textId="788D682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desarrollo de sistemas de información requiere de un equipo de trabajo el cual debe de conocer las funciones que desempeña cada una de las áreas que componen a la organización, con ello se detectan las necesidades o áreas de oportunidad que se tienen para el desarrollo de sistemas de información.</w:t>
      </w:r>
    </w:p>
    <w:p w14:paraId="1267D598" w14:textId="2F5B9890" w:rsidR="5ECD4EAB" w:rsidRDefault="5ECD4EAB" w:rsidP="694AC31A">
      <w:pPr>
        <w:jc w:val="both"/>
        <w:rPr>
          <w:rFonts w:ascii="Arial" w:eastAsia="Arial" w:hAnsi="Arial" w:cs="Arial"/>
          <w:color w:val="212529"/>
          <w:lang w:val="es-MX"/>
        </w:rPr>
      </w:pPr>
    </w:p>
    <w:p w14:paraId="6339C81B" w14:textId="23E3F4B4" w:rsidR="008316B6" w:rsidRPr="008316B6" w:rsidRDefault="008316B6" w:rsidP="008316B6">
      <w:pPr>
        <w:jc w:val="center"/>
        <w:rPr>
          <w:rFonts w:ascii="Arial" w:eastAsia="Arial" w:hAnsi="Arial" w:cs="Arial"/>
          <w:color w:val="212529"/>
          <w:lang w:val="es-MX"/>
        </w:rPr>
      </w:pPr>
      <w:r w:rsidRPr="008316B6">
        <w:rPr>
          <w:rFonts w:ascii="Arial" w:eastAsia="Arial" w:hAnsi="Arial" w:cs="Arial"/>
          <w:noProof/>
          <w:color w:val="212529"/>
          <w:lang w:val="es-MX"/>
        </w:rPr>
        <w:drawing>
          <wp:inline distT="0" distB="0" distL="0" distR="0" wp14:anchorId="12A1C61B" wp14:editId="5E0BD2AD">
            <wp:extent cx="5612130" cy="3919855"/>
            <wp:effectExtent l="0" t="0" r="7620" b="4445"/>
            <wp:docPr id="5985513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B8E973F" w14:textId="77777777" w:rsidR="008316B6" w:rsidRDefault="008316B6" w:rsidP="003431D9">
      <w:pPr>
        <w:jc w:val="center"/>
        <w:rPr>
          <w:rFonts w:ascii="Arial" w:eastAsia="Arial" w:hAnsi="Arial" w:cs="Arial"/>
          <w:color w:val="212529"/>
          <w:lang w:val="es-MX"/>
        </w:rPr>
      </w:pPr>
    </w:p>
    <w:p w14:paraId="281D7B96" w14:textId="547EB264" w:rsidR="5ECD4EAB" w:rsidRDefault="003431D9" w:rsidP="003431D9">
      <w:pPr>
        <w:jc w:val="center"/>
        <w:rPr>
          <w:rFonts w:ascii="Arial" w:eastAsia="Arial" w:hAnsi="Arial" w:cs="Arial"/>
          <w:color w:val="212529"/>
          <w:lang w:val="es-MX"/>
        </w:rPr>
      </w:pPr>
      <w:r>
        <w:rPr>
          <w:rFonts w:ascii="Arial" w:eastAsia="Arial" w:hAnsi="Arial" w:cs="Arial"/>
          <w:color w:val="212529"/>
          <w:lang w:val="es-MX"/>
        </w:rPr>
        <w:t>Figura 1. Modelo de negocio</w:t>
      </w:r>
    </w:p>
    <w:p w14:paraId="0BBD6FE2" w14:textId="77777777" w:rsidR="003431D9" w:rsidRDefault="003431D9" w:rsidP="694AC31A">
      <w:pPr>
        <w:jc w:val="both"/>
        <w:rPr>
          <w:rFonts w:ascii="Arial" w:eastAsia="Arial" w:hAnsi="Arial" w:cs="Arial"/>
          <w:color w:val="212529"/>
          <w:lang w:val="es-MX"/>
        </w:rPr>
      </w:pPr>
    </w:p>
    <w:p w14:paraId="63D86C48" w14:textId="23EB2761" w:rsidR="1F985143" w:rsidRDefault="39F14D94" w:rsidP="694AC31A">
      <w:pPr>
        <w:ind w:left="708"/>
        <w:rPr>
          <w:rFonts w:ascii="Arial" w:eastAsia="Arial" w:hAnsi="Arial" w:cs="Arial"/>
          <w:color w:val="212529"/>
          <w:lang w:val="es-MX"/>
        </w:rPr>
      </w:pPr>
      <w:r w:rsidRPr="694AC31A">
        <w:rPr>
          <w:rFonts w:ascii="Arial" w:eastAsia="Arial" w:hAnsi="Arial" w:cs="Arial"/>
          <w:b/>
          <w:bCs/>
          <w:color w:val="212529"/>
          <w:lang w:val="es-MX"/>
        </w:rPr>
        <w:t>1.1.1</w:t>
      </w:r>
      <w:r w:rsidR="1F985143">
        <w:tab/>
      </w:r>
      <w:r w:rsidRPr="694AC31A">
        <w:rPr>
          <w:rFonts w:ascii="Arial" w:eastAsia="Arial" w:hAnsi="Arial" w:cs="Arial"/>
          <w:b/>
          <w:bCs/>
          <w:color w:val="212529"/>
          <w:lang w:val="es-MX"/>
        </w:rPr>
        <w:t>Actividad del negocio</w:t>
      </w:r>
      <w:r w:rsidR="5B219B8A" w:rsidRPr="694AC31A">
        <w:rPr>
          <w:rFonts w:ascii="Arial" w:eastAsia="Arial" w:hAnsi="Arial" w:cs="Arial"/>
          <w:b/>
          <w:bCs/>
          <w:color w:val="212529"/>
          <w:lang w:val="es-MX"/>
        </w:rPr>
        <w:t>.</w:t>
      </w:r>
    </w:p>
    <w:p w14:paraId="492E29E0" w14:textId="47810FB2" w:rsidR="5ECD4EAB" w:rsidRDefault="5ECD4EAB" w:rsidP="694AC31A">
      <w:pPr>
        <w:ind w:left="708"/>
        <w:rPr>
          <w:rFonts w:ascii="Arial" w:eastAsia="Arial" w:hAnsi="Arial" w:cs="Arial"/>
          <w:b/>
          <w:bCs/>
          <w:color w:val="212529"/>
          <w:lang w:val="es-MX"/>
        </w:rPr>
      </w:pPr>
    </w:p>
    <w:p w14:paraId="707943C7" w14:textId="0A37C68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equipo de desarrollo del área de Tecnologías de Información (TI) de una organización o empresa debe identificar las actividades que se realizan en cada una de las áreas de la organización, al comprender las funciones internas de administración y operación realizando el análisis de la interacción y relación que tienen cada una de ellas permite alinear los servicios de TI sobre todo el servicio de desarrollo de sistemas de información, los cuales al ser desarrollados y puestos en producción permiten general valor a la organización.</w:t>
      </w:r>
    </w:p>
    <w:p w14:paraId="1C7CA849" w14:textId="37AF7DC2" w:rsidR="5ECD4EAB" w:rsidRDefault="5ECD4EAB" w:rsidP="694AC31A">
      <w:pPr>
        <w:jc w:val="both"/>
        <w:rPr>
          <w:rFonts w:ascii="Arial" w:eastAsia="Arial" w:hAnsi="Arial" w:cs="Arial"/>
          <w:color w:val="212529"/>
          <w:lang w:val="es-MX"/>
        </w:rPr>
      </w:pPr>
    </w:p>
    <w:p w14:paraId="318D1BDC" w14:textId="4F45DFA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Por lo anterior una de las actividades de la ingeniería de requerimientos es identificar la actividad que realiza el área a la cual requiere del desarrollo de un sistema de información.</w:t>
      </w:r>
    </w:p>
    <w:p w14:paraId="1B5AD784" w14:textId="6BEDDD6B" w:rsidR="5ECD4EAB" w:rsidRDefault="5ECD4EAB" w:rsidP="694AC31A">
      <w:pPr>
        <w:jc w:val="both"/>
        <w:rPr>
          <w:rFonts w:ascii="Arial" w:eastAsia="Arial" w:hAnsi="Arial" w:cs="Arial"/>
          <w:color w:val="212529"/>
          <w:lang w:val="es-MX"/>
        </w:rPr>
      </w:pPr>
    </w:p>
    <w:p w14:paraId="55ED02D1" w14:textId="3B97BAAE"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1.1.2</w:t>
      </w:r>
      <w:r w:rsidR="1F985143">
        <w:tab/>
      </w:r>
      <w:r w:rsidRPr="694AC31A">
        <w:rPr>
          <w:rFonts w:ascii="Arial" w:eastAsia="Arial" w:hAnsi="Arial" w:cs="Arial"/>
          <w:b/>
          <w:bCs/>
          <w:color w:val="212529"/>
          <w:lang w:val="es-MX"/>
        </w:rPr>
        <w:t>Estructura del negocio</w:t>
      </w:r>
      <w:r w:rsidR="2A5F37AF" w:rsidRPr="694AC31A">
        <w:rPr>
          <w:rFonts w:ascii="Arial" w:eastAsia="Arial" w:hAnsi="Arial" w:cs="Arial"/>
          <w:b/>
          <w:bCs/>
          <w:color w:val="212529"/>
          <w:lang w:val="es-MX"/>
        </w:rPr>
        <w:t>.</w:t>
      </w:r>
    </w:p>
    <w:p w14:paraId="763BF530" w14:textId="341D04FD" w:rsidR="5ECD4EAB" w:rsidRDefault="5ECD4EAB" w:rsidP="694AC31A">
      <w:pPr>
        <w:ind w:left="708"/>
        <w:jc w:val="both"/>
        <w:rPr>
          <w:rFonts w:ascii="Arial" w:eastAsia="Arial" w:hAnsi="Arial" w:cs="Arial"/>
          <w:b/>
          <w:bCs/>
          <w:color w:val="212529"/>
          <w:lang w:val="es-MX"/>
        </w:rPr>
      </w:pPr>
    </w:p>
    <w:p w14:paraId="56BF1F90" w14:textId="41AC1F8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Las estructuras organizaciones pueden ser por jerarquías y de niveles, departamentales o áreas funcionales, así como la de cadenas de mando, no importando el tipo de estructura organizacional que tenga la empresa, organización o negocio el área de TI debe brindar cobertura de manera holística del servicio de desarrollo de sistemas de información, es decir debe automatizar cada una de las actividades que se desarrollan en áreas, con ello se logra una empresa digitalizada y coadyuva al posicionamiento.</w:t>
      </w:r>
    </w:p>
    <w:p w14:paraId="3795C99B" w14:textId="6B23E790" w:rsidR="00286752" w:rsidRDefault="00286752" w:rsidP="00286752">
      <w:pPr>
        <w:jc w:val="both"/>
        <w:rPr>
          <w:rFonts w:ascii="Arial" w:eastAsia="Arial" w:hAnsi="Arial" w:cs="Arial"/>
          <w:color w:val="212529"/>
          <w:lang w:val="es-MX"/>
        </w:rPr>
      </w:pPr>
      <w:r w:rsidRPr="00286752">
        <w:rPr>
          <w:rFonts w:ascii="Arial" w:eastAsia="Arial" w:hAnsi="Arial" w:cs="Arial"/>
          <w:noProof/>
          <w:color w:val="212529"/>
          <w:lang w:val="es-MX"/>
        </w:rPr>
        <w:drawing>
          <wp:inline distT="0" distB="0" distL="0" distR="0" wp14:anchorId="25CCA9AB" wp14:editId="186B0E2F">
            <wp:extent cx="5612130" cy="3919855"/>
            <wp:effectExtent l="0" t="0" r="7620" b="4445"/>
            <wp:docPr id="18418422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2B1C557" w14:textId="1D136E9F" w:rsidR="00286752" w:rsidRDefault="00286752" w:rsidP="00286752">
      <w:pPr>
        <w:jc w:val="center"/>
        <w:rPr>
          <w:rFonts w:ascii="Arial" w:eastAsia="Arial" w:hAnsi="Arial" w:cs="Arial"/>
          <w:color w:val="212529"/>
          <w:lang w:val="es-MX"/>
        </w:rPr>
      </w:pPr>
      <w:r>
        <w:rPr>
          <w:rFonts w:ascii="Arial" w:eastAsia="Arial" w:hAnsi="Arial" w:cs="Arial"/>
          <w:color w:val="212529"/>
          <w:lang w:val="es-MX"/>
        </w:rPr>
        <w:t>Figura 2. Estructura del negocio</w:t>
      </w:r>
    </w:p>
    <w:p w14:paraId="44758674" w14:textId="77777777" w:rsidR="00286752" w:rsidRPr="00286752" w:rsidRDefault="00286752" w:rsidP="00286752">
      <w:pPr>
        <w:jc w:val="both"/>
        <w:rPr>
          <w:rFonts w:ascii="Arial" w:eastAsia="Arial" w:hAnsi="Arial" w:cs="Arial"/>
          <w:color w:val="212529"/>
          <w:lang w:val="es-MX"/>
        </w:rPr>
      </w:pPr>
    </w:p>
    <w:p w14:paraId="53969AEC" w14:textId="2ED809B7" w:rsidR="5ECD4EAB" w:rsidRDefault="5ECD4EAB" w:rsidP="694AC31A">
      <w:pPr>
        <w:jc w:val="both"/>
        <w:rPr>
          <w:rFonts w:ascii="Arial" w:eastAsia="Arial" w:hAnsi="Arial" w:cs="Arial"/>
          <w:color w:val="212529"/>
          <w:lang w:val="es-MX"/>
        </w:rPr>
      </w:pPr>
    </w:p>
    <w:p w14:paraId="70D01FCF" w14:textId="614FC83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Entonces toma en cuenta que debes identificar cuál es el área de la arquitectura organizacional que requiere del desarrollo de un sistema de información el cual coadyuvará en la operación del área y de alguna otra área relacionada con ella.</w:t>
      </w:r>
    </w:p>
    <w:p w14:paraId="194FA0A2" w14:textId="471F2052" w:rsidR="5ECD4EAB" w:rsidRDefault="5ECD4EAB" w:rsidP="694AC31A">
      <w:pPr>
        <w:jc w:val="both"/>
        <w:rPr>
          <w:rFonts w:ascii="Arial" w:eastAsia="Arial" w:hAnsi="Arial" w:cs="Arial"/>
          <w:color w:val="212529"/>
          <w:lang w:val="es-MX"/>
        </w:rPr>
      </w:pPr>
    </w:p>
    <w:p w14:paraId="584EB79B" w14:textId="661DF884"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1.1.3 Procesos del negocio</w:t>
      </w:r>
      <w:r w:rsidR="7012F569" w:rsidRPr="694AC31A">
        <w:rPr>
          <w:rFonts w:ascii="Arial" w:eastAsia="Arial" w:hAnsi="Arial" w:cs="Arial"/>
          <w:b/>
          <w:bCs/>
          <w:color w:val="212529"/>
          <w:lang w:val="es-MX"/>
        </w:rPr>
        <w:t>.</w:t>
      </w:r>
    </w:p>
    <w:p w14:paraId="54DC1CB2" w14:textId="55408730" w:rsidR="5ECD4EAB" w:rsidRDefault="5ECD4EAB" w:rsidP="694AC31A">
      <w:pPr>
        <w:ind w:left="708"/>
        <w:jc w:val="both"/>
        <w:rPr>
          <w:rFonts w:ascii="Arial" w:eastAsia="Arial" w:hAnsi="Arial" w:cs="Arial"/>
          <w:b/>
          <w:bCs/>
          <w:color w:val="212529"/>
          <w:lang w:val="es-MX"/>
        </w:rPr>
      </w:pPr>
    </w:p>
    <w:p w14:paraId="70B8B597" w14:textId="2DF38383"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Los procesos de un negocio se definen como, el conjunto de actividades que se desempeñan en las diferentes áreas o departamentos de una organización, las actividades se interrelacionan y en su conjunto coadyuvan al logro de las metas de la organización.</w:t>
      </w:r>
    </w:p>
    <w:p w14:paraId="46CA4451" w14:textId="75204FCB" w:rsidR="5ECD4EAB" w:rsidRDefault="5ECD4EAB" w:rsidP="694AC31A">
      <w:pPr>
        <w:jc w:val="both"/>
        <w:rPr>
          <w:rFonts w:ascii="Arial" w:eastAsia="Arial" w:hAnsi="Arial" w:cs="Arial"/>
          <w:color w:val="212529"/>
          <w:lang w:val="es-MX"/>
        </w:rPr>
      </w:pPr>
    </w:p>
    <w:p w14:paraId="2BB14CF0" w14:textId="57B1E6F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En la actualidad la digitalización y automatización de los procesos que se llevan a cabo en la organización permiten que las actividades de cada departamento sean eficientes y eficaces con lo cual se genera valor y posiciona en el mercado a la organización.</w:t>
      </w:r>
    </w:p>
    <w:p w14:paraId="006890BB" w14:textId="351643A1" w:rsidR="5ECD4EAB" w:rsidRDefault="5ECD4EAB" w:rsidP="694AC31A">
      <w:pPr>
        <w:jc w:val="both"/>
        <w:rPr>
          <w:rFonts w:ascii="Arial" w:eastAsia="Arial" w:hAnsi="Arial" w:cs="Arial"/>
          <w:color w:val="212529"/>
          <w:lang w:val="es-MX"/>
        </w:rPr>
      </w:pPr>
    </w:p>
    <w:p w14:paraId="74B43CE2" w14:textId="6AC5E6A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el desarrollo de los sistemas de información es de suma importancia conocer el flujo de actividades que se realizan en cada proceso, esto permite al ingeniero de requerimientos detectar puntualmente la necesidad de automatizarlos o en su caso de realizar una mejora a los sistemas existentes.</w:t>
      </w:r>
    </w:p>
    <w:p w14:paraId="563B08CA" w14:textId="255EF7F5" w:rsidR="5ECD4EAB" w:rsidRDefault="5ECD4EAB" w:rsidP="694AC31A">
      <w:pPr>
        <w:jc w:val="both"/>
        <w:rPr>
          <w:rFonts w:ascii="Arial" w:eastAsia="Arial" w:hAnsi="Arial" w:cs="Arial"/>
          <w:color w:val="212529"/>
          <w:lang w:val="es-MX"/>
        </w:rPr>
      </w:pPr>
    </w:p>
    <w:p w14:paraId="742A5222" w14:textId="1A6B53D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Con lo que respecta a los tipos de procesos que dan servicio a las organizaciones son de tipo operativos, de soporte y de gestión y cada uno corresponde a un nivel dentro de la estructura organizacional.</w:t>
      </w:r>
    </w:p>
    <w:p w14:paraId="53FEE02C" w14:textId="3808A2A5" w:rsidR="694AC31A" w:rsidRDefault="694AC31A" w:rsidP="694AC31A">
      <w:pPr>
        <w:jc w:val="both"/>
        <w:rPr>
          <w:rFonts w:ascii="Arial" w:eastAsia="Arial" w:hAnsi="Arial" w:cs="Arial"/>
          <w:color w:val="212529"/>
          <w:lang w:val="es-MX"/>
        </w:rPr>
      </w:pPr>
    </w:p>
    <w:p w14:paraId="20543D85" w14:textId="3EB52C81" w:rsidR="00EC657C" w:rsidRPr="00EC657C" w:rsidRDefault="00EC657C" w:rsidP="00EC657C">
      <w:pPr>
        <w:jc w:val="center"/>
        <w:rPr>
          <w:rFonts w:ascii="Arial" w:eastAsia="Arial" w:hAnsi="Arial" w:cs="Arial"/>
          <w:color w:val="212529"/>
          <w:lang w:val="es-MX"/>
        </w:rPr>
      </w:pPr>
      <w:r w:rsidRPr="00EC657C">
        <w:rPr>
          <w:rFonts w:ascii="Arial" w:eastAsia="Arial" w:hAnsi="Arial" w:cs="Arial"/>
          <w:noProof/>
          <w:color w:val="212529"/>
          <w:lang w:val="es-MX"/>
        </w:rPr>
        <w:drawing>
          <wp:inline distT="0" distB="0" distL="0" distR="0" wp14:anchorId="2F105331" wp14:editId="0D9140AE">
            <wp:extent cx="5612130" cy="3919855"/>
            <wp:effectExtent l="0" t="0" r="7620" b="4445"/>
            <wp:docPr id="19721010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12092B54" w14:textId="18DB0A88" w:rsidR="00EC657C" w:rsidRDefault="00EC657C" w:rsidP="694AC31A">
      <w:pPr>
        <w:jc w:val="center"/>
        <w:rPr>
          <w:rFonts w:ascii="Arial" w:eastAsia="Arial" w:hAnsi="Arial" w:cs="Arial"/>
          <w:color w:val="212529"/>
          <w:lang w:val="es-MX"/>
        </w:rPr>
      </w:pPr>
      <w:r>
        <w:rPr>
          <w:rFonts w:ascii="Arial" w:eastAsia="Arial" w:hAnsi="Arial" w:cs="Arial"/>
          <w:color w:val="212529"/>
          <w:lang w:val="es-MX"/>
        </w:rPr>
        <w:t xml:space="preserve">Figura 3. </w:t>
      </w:r>
      <w:r w:rsidR="003644EE">
        <w:rPr>
          <w:rFonts w:ascii="Arial" w:eastAsia="Arial" w:hAnsi="Arial" w:cs="Arial"/>
          <w:color w:val="212529"/>
          <w:lang w:val="es-MX"/>
        </w:rPr>
        <w:t>Procesos el negocio</w:t>
      </w:r>
    </w:p>
    <w:p w14:paraId="292A8DAB" w14:textId="77777777" w:rsidR="00EC657C" w:rsidRDefault="00EC657C" w:rsidP="694AC31A">
      <w:pPr>
        <w:jc w:val="center"/>
        <w:rPr>
          <w:rFonts w:ascii="Arial" w:eastAsia="Arial" w:hAnsi="Arial" w:cs="Arial"/>
          <w:color w:val="212529"/>
          <w:lang w:val="es-MX"/>
        </w:rPr>
      </w:pPr>
    </w:p>
    <w:p w14:paraId="2C073CFB" w14:textId="3BEDB44C" w:rsidR="00EC657C"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 xml:space="preserve"> </w:t>
      </w:r>
    </w:p>
    <w:p w14:paraId="4486C9EB" w14:textId="0119FC13" w:rsidR="1F985143" w:rsidRDefault="00391416" w:rsidP="694AC31A">
      <w:pPr>
        <w:jc w:val="center"/>
        <w:rPr>
          <w:rFonts w:ascii="Arial" w:eastAsia="Arial" w:hAnsi="Arial" w:cs="Arial"/>
          <w:color w:val="212529"/>
          <w:lang w:val="es-MX"/>
        </w:rPr>
      </w:pPr>
      <w:r>
        <w:rPr>
          <w:noProof/>
        </w:rPr>
        <w:lastRenderedPageBreak/>
        <w:t>e</w:t>
      </w:r>
      <w:r w:rsidR="39F14D94">
        <w:rPr>
          <w:noProof/>
        </w:rPr>
        <w:drawing>
          <wp:inline distT="0" distB="0" distL="0" distR="0" wp14:anchorId="476A5124" wp14:editId="6BC34EBA">
            <wp:extent cx="5572125" cy="3276600"/>
            <wp:effectExtent l="0" t="0" r="9525" b="0"/>
            <wp:docPr id="603666971" name="Picture 60366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666971"/>
                    <pic:cNvPicPr/>
                  </pic:nvPicPr>
                  <pic:blipFill>
                    <a:blip r:embed="rId32">
                      <a:extLst>
                        <a:ext uri="{28A0092B-C50C-407E-A947-70E740481C1C}">
                          <a14:useLocalDpi xmlns:a14="http://schemas.microsoft.com/office/drawing/2010/main" val="0"/>
                        </a:ext>
                      </a:extLst>
                    </a:blip>
                    <a:stretch>
                      <a:fillRect/>
                    </a:stretch>
                  </pic:blipFill>
                  <pic:spPr>
                    <a:xfrm>
                      <a:off x="0" y="0"/>
                      <a:ext cx="5572125" cy="3276600"/>
                    </a:xfrm>
                    <a:prstGeom prst="rect">
                      <a:avLst/>
                    </a:prstGeom>
                  </pic:spPr>
                </pic:pic>
              </a:graphicData>
            </a:graphic>
          </wp:inline>
        </w:drawing>
      </w:r>
    </w:p>
    <w:p w14:paraId="151FC5E5" w14:textId="1F4694FD" w:rsidR="1F985143"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 xml:space="preserve">Esta foto de Autor desconocido está bajo licencia CC </w:t>
      </w:r>
      <w:proofErr w:type="spellStart"/>
      <w:r w:rsidRPr="694AC31A">
        <w:rPr>
          <w:rFonts w:ascii="Arial" w:eastAsia="Arial" w:hAnsi="Arial" w:cs="Arial"/>
          <w:color w:val="212529"/>
          <w:lang w:val="es-MX"/>
        </w:rPr>
        <w:t>BY</w:t>
      </w:r>
      <w:proofErr w:type="spellEnd"/>
      <w:r w:rsidRPr="694AC31A">
        <w:rPr>
          <w:rFonts w:ascii="Arial" w:eastAsia="Arial" w:hAnsi="Arial" w:cs="Arial"/>
          <w:color w:val="212529"/>
          <w:lang w:val="es-MX"/>
        </w:rPr>
        <w:t>-SA</w:t>
      </w:r>
    </w:p>
    <w:p w14:paraId="61A7C4A1" w14:textId="1378F481" w:rsidR="00F3596C" w:rsidRDefault="00F3596C" w:rsidP="00F3596C">
      <w:pPr>
        <w:jc w:val="center"/>
        <w:rPr>
          <w:rFonts w:ascii="Arial" w:eastAsia="Arial" w:hAnsi="Arial" w:cs="Arial"/>
          <w:color w:val="212529"/>
          <w:lang w:val="es-MX"/>
        </w:rPr>
      </w:pPr>
      <w:r>
        <w:rPr>
          <w:rFonts w:ascii="Arial" w:eastAsia="Arial" w:hAnsi="Arial" w:cs="Arial"/>
          <w:color w:val="212529"/>
          <w:lang w:val="es-MX"/>
        </w:rPr>
        <w:t xml:space="preserve">Figura </w:t>
      </w:r>
      <w:r w:rsidR="003644EE">
        <w:rPr>
          <w:rFonts w:ascii="Arial" w:eastAsia="Arial" w:hAnsi="Arial" w:cs="Arial"/>
          <w:color w:val="212529"/>
          <w:lang w:val="es-MX"/>
        </w:rPr>
        <w:t>4</w:t>
      </w:r>
      <w:r>
        <w:rPr>
          <w:rFonts w:ascii="Arial" w:eastAsia="Arial" w:hAnsi="Arial" w:cs="Arial"/>
          <w:color w:val="212529"/>
          <w:lang w:val="es-MX"/>
        </w:rPr>
        <w:t>. Mapa general de procesos</w:t>
      </w:r>
    </w:p>
    <w:p w14:paraId="4D67F074" w14:textId="77777777" w:rsidR="00F3596C" w:rsidRDefault="00F3596C" w:rsidP="694AC31A">
      <w:pPr>
        <w:jc w:val="center"/>
        <w:rPr>
          <w:rFonts w:ascii="Arial" w:eastAsia="Arial" w:hAnsi="Arial" w:cs="Arial"/>
          <w:color w:val="212529"/>
          <w:lang w:val="es-MX"/>
        </w:rPr>
      </w:pPr>
    </w:p>
    <w:p w14:paraId="4AD72D55" w14:textId="5B02B9F4" w:rsidR="5ECD4EAB" w:rsidRDefault="5ECD4EAB" w:rsidP="694AC31A">
      <w:pPr>
        <w:jc w:val="both"/>
        <w:rPr>
          <w:rFonts w:ascii="Arial" w:eastAsia="Arial" w:hAnsi="Arial" w:cs="Arial"/>
          <w:b/>
          <w:bCs/>
          <w:color w:val="212529"/>
          <w:lang w:val="es-MX"/>
        </w:rPr>
      </w:pPr>
    </w:p>
    <w:p w14:paraId="5F34BA8B" w14:textId="274FD249" w:rsidR="1F985143" w:rsidRDefault="39F14D94" w:rsidP="694AC31A">
      <w:pPr>
        <w:jc w:val="both"/>
        <w:rPr>
          <w:rFonts w:ascii="Arial" w:eastAsia="Arial" w:hAnsi="Arial" w:cs="Arial"/>
          <w:color w:val="212529"/>
          <w:lang w:val="es-MX"/>
        </w:rPr>
      </w:pPr>
      <w:r w:rsidRPr="694AC31A">
        <w:rPr>
          <w:rFonts w:ascii="Arial" w:eastAsia="Arial" w:hAnsi="Arial" w:cs="Arial"/>
          <w:b/>
          <w:bCs/>
          <w:color w:val="212529"/>
          <w:lang w:val="es-MX"/>
        </w:rPr>
        <w:t>1.2</w:t>
      </w:r>
      <w:r w:rsidR="1F985143">
        <w:tab/>
      </w:r>
      <w:r w:rsidRPr="694AC31A">
        <w:rPr>
          <w:rFonts w:ascii="Arial" w:eastAsia="Arial" w:hAnsi="Arial" w:cs="Arial"/>
          <w:b/>
          <w:bCs/>
          <w:color w:val="212529"/>
          <w:lang w:val="es-MX"/>
        </w:rPr>
        <w:t>Identificación de necesidades</w:t>
      </w:r>
      <w:r w:rsidR="54E4AD2B" w:rsidRPr="694AC31A">
        <w:rPr>
          <w:rFonts w:ascii="Arial" w:eastAsia="Arial" w:hAnsi="Arial" w:cs="Arial"/>
          <w:b/>
          <w:bCs/>
          <w:color w:val="212529"/>
          <w:lang w:val="es-MX"/>
        </w:rPr>
        <w:t>.</w:t>
      </w:r>
    </w:p>
    <w:p w14:paraId="4223F17D" w14:textId="487D7DE4" w:rsidR="5ECD4EAB" w:rsidRDefault="5ECD4EAB" w:rsidP="694AC31A">
      <w:pPr>
        <w:jc w:val="both"/>
        <w:rPr>
          <w:rFonts w:ascii="Arial" w:eastAsia="Arial" w:hAnsi="Arial" w:cs="Arial"/>
          <w:b/>
          <w:bCs/>
          <w:color w:val="212529"/>
          <w:lang w:val="es-MX"/>
        </w:rPr>
      </w:pPr>
    </w:p>
    <w:p w14:paraId="56A9D3EE" w14:textId="7D2B51A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Como bien sabes, el área de TI es la encargada de brindar el servicio de desarrollo de sistema de información o de softwares de propósito específico, los cuales van a cubrir una necesidad de automatización, de mejora o de innovación en los procesos de la organización.</w:t>
      </w:r>
    </w:p>
    <w:p w14:paraId="35A0F79A" w14:textId="53708D8C" w:rsidR="5ECD4EAB" w:rsidRDefault="5ECD4EAB" w:rsidP="694AC31A">
      <w:pPr>
        <w:jc w:val="both"/>
        <w:rPr>
          <w:rFonts w:ascii="Arial" w:eastAsia="Arial" w:hAnsi="Arial" w:cs="Arial"/>
          <w:color w:val="212529"/>
          <w:lang w:val="es-MX"/>
        </w:rPr>
      </w:pPr>
    </w:p>
    <w:p w14:paraId="4D407633" w14:textId="0B10FF4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que el área de TI pueda brindar el servicio de desarrollo de software o de sistemas de información, es necesario contar con un equipo de desarrollo generalmente el equipo de desarrollo del área de TI está conformado por un gestor del servicio por un propietario de servicio y por los profesionales del servicio.</w:t>
      </w:r>
    </w:p>
    <w:p w14:paraId="7B771B3D" w14:textId="35F88EFA" w:rsidR="5ECD4EAB" w:rsidRDefault="5ECD4EAB" w:rsidP="694AC31A">
      <w:pPr>
        <w:jc w:val="both"/>
        <w:rPr>
          <w:rFonts w:ascii="Arial" w:eastAsia="Arial" w:hAnsi="Arial" w:cs="Arial"/>
          <w:color w:val="212529"/>
          <w:lang w:val="es-MX"/>
        </w:rPr>
      </w:pPr>
    </w:p>
    <w:p w14:paraId="4C0D89E2" w14:textId="3CC725B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gestor de servicio se le encargado de identificar las áreas de oportunidad o necesidades de automatización de la organización, con dicha información realiza el contacto con propietario del servicio para que este lleve a cabo la gestión correspondiente para la atención y prestación del servicio solicitado.</w:t>
      </w:r>
    </w:p>
    <w:p w14:paraId="09302B1F" w14:textId="6A5491D6" w:rsidR="5ECD4EAB" w:rsidRDefault="5ECD4EAB" w:rsidP="694AC31A">
      <w:pPr>
        <w:jc w:val="both"/>
        <w:rPr>
          <w:rFonts w:ascii="Arial" w:eastAsia="Arial" w:hAnsi="Arial" w:cs="Arial"/>
          <w:color w:val="212529"/>
          <w:lang w:val="es-MX"/>
        </w:rPr>
      </w:pPr>
    </w:p>
    <w:p w14:paraId="29256FAD" w14:textId="138EBB89" w:rsidR="1F985143" w:rsidRDefault="1F985143" w:rsidP="694AC31A">
      <w:pPr>
        <w:jc w:val="center"/>
        <w:rPr>
          <w:rFonts w:ascii="Arial" w:eastAsia="Arial" w:hAnsi="Arial" w:cs="Arial"/>
          <w:color w:val="212529"/>
          <w:lang w:val="es-MX"/>
        </w:rPr>
      </w:pPr>
    </w:p>
    <w:p w14:paraId="3AB5DCA6" w14:textId="72B48D52" w:rsidR="00D86A1C" w:rsidRPr="00D86A1C" w:rsidRDefault="00D86A1C" w:rsidP="00D86A1C">
      <w:pPr>
        <w:jc w:val="center"/>
        <w:rPr>
          <w:rFonts w:ascii="Arial" w:eastAsia="Arial" w:hAnsi="Arial" w:cs="Arial"/>
          <w:color w:val="212529"/>
          <w:lang w:val="es-MX"/>
        </w:rPr>
      </w:pPr>
      <w:r w:rsidRPr="00D86A1C">
        <w:rPr>
          <w:rFonts w:ascii="Arial" w:eastAsia="Arial" w:hAnsi="Arial" w:cs="Arial"/>
          <w:noProof/>
          <w:color w:val="212529"/>
          <w:lang w:val="es-MX"/>
        </w:rPr>
        <w:lastRenderedPageBreak/>
        <w:drawing>
          <wp:inline distT="0" distB="0" distL="0" distR="0" wp14:anchorId="1ECD07ED" wp14:editId="5ED0DBE8">
            <wp:extent cx="5612130" cy="3919855"/>
            <wp:effectExtent l="0" t="0" r="7620" b="4445"/>
            <wp:docPr id="8141373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86F57BF" w14:textId="77777777" w:rsidR="00D86A1C" w:rsidRDefault="00D86A1C" w:rsidP="00255954">
      <w:pPr>
        <w:jc w:val="center"/>
        <w:rPr>
          <w:rFonts w:ascii="Arial" w:eastAsia="Arial" w:hAnsi="Arial" w:cs="Arial"/>
          <w:color w:val="212529"/>
          <w:lang w:val="es-MX"/>
        </w:rPr>
      </w:pPr>
    </w:p>
    <w:p w14:paraId="6A52E7DD" w14:textId="708824C0" w:rsidR="00255954" w:rsidRDefault="00255954" w:rsidP="00255954">
      <w:pPr>
        <w:jc w:val="center"/>
        <w:rPr>
          <w:rFonts w:ascii="Arial" w:eastAsia="Arial" w:hAnsi="Arial" w:cs="Arial"/>
          <w:color w:val="212529"/>
          <w:lang w:val="es-MX"/>
        </w:rPr>
      </w:pPr>
      <w:r>
        <w:rPr>
          <w:rFonts w:ascii="Arial" w:eastAsia="Arial" w:hAnsi="Arial" w:cs="Arial"/>
          <w:color w:val="212529"/>
          <w:lang w:val="es-MX"/>
        </w:rPr>
        <w:t xml:space="preserve">Figura </w:t>
      </w:r>
      <w:r w:rsidR="00F97ABA">
        <w:rPr>
          <w:rFonts w:ascii="Arial" w:eastAsia="Arial" w:hAnsi="Arial" w:cs="Arial"/>
          <w:color w:val="212529"/>
          <w:lang w:val="es-MX"/>
        </w:rPr>
        <w:t>5</w:t>
      </w:r>
      <w:r>
        <w:rPr>
          <w:rFonts w:ascii="Arial" w:eastAsia="Arial" w:hAnsi="Arial" w:cs="Arial"/>
          <w:color w:val="212529"/>
          <w:lang w:val="es-MX"/>
        </w:rPr>
        <w:t>. Identificación de necesidades del negocio</w:t>
      </w:r>
    </w:p>
    <w:p w14:paraId="13B60EE9" w14:textId="77777777" w:rsidR="00255954" w:rsidRDefault="00255954" w:rsidP="694AC31A">
      <w:pPr>
        <w:jc w:val="center"/>
        <w:rPr>
          <w:rFonts w:ascii="Arial" w:eastAsia="Arial" w:hAnsi="Arial" w:cs="Arial"/>
          <w:color w:val="212529"/>
          <w:lang w:val="es-MX"/>
        </w:rPr>
      </w:pPr>
    </w:p>
    <w:p w14:paraId="7548925F" w14:textId="0217A1C2" w:rsidR="5ECD4EAB" w:rsidRDefault="5ECD4EAB" w:rsidP="694AC31A">
      <w:pPr>
        <w:jc w:val="center"/>
        <w:rPr>
          <w:rFonts w:ascii="Arial" w:eastAsia="Arial" w:hAnsi="Arial" w:cs="Arial"/>
          <w:color w:val="212529"/>
          <w:lang w:val="es-MX"/>
        </w:rPr>
      </w:pPr>
    </w:p>
    <w:p w14:paraId="609F8F84" w14:textId="5FA8FADD"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propietario del servicio por su parte realiza la gestión con los profesionales del servicio (Ingenieros de requerimientos, programadores, desarrolladores, ingenieros de prueba) correspondientes para atender la petición. Los que se lleve a cabo dicho desarrollo y que cumpla con las necesidades y expectativas que le fueron indicadas por el usuario.</w:t>
      </w:r>
    </w:p>
    <w:p w14:paraId="56ADD660" w14:textId="3FF21B32" w:rsidR="5ECD4EAB" w:rsidRDefault="5ECD4EAB" w:rsidP="694AC31A">
      <w:pPr>
        <w:jc w:val="both"/>
        <w:rPr>
          <w:rFonts w:ascii="Arial" w:eastAsia="Arial" w:hAnsi="Arial" w:cs="Arial"/>
          <w:color w:val="212529"/>
          <w:lang w:val="es-MX"/>
        </w:rPr>
      </w:pPr>
    </w:p>
    <w:p w14:paraId="43B244F8" w14:textId="0136EBC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Los profesionales del servicio como bien </w:t>
      </w:r>
      <w:r w:rsidR="326B6CE6" w:rsidRPr="694AC31A">
        <w:rPr>
          <w:rFonts w:ascii="Arial" w:eastAsia="Arial" w:hAnsi="Arial" w:cs="Arial"/>
          <w:color w:val="212529"/>
          <w:lang w:val="es-MX"/>
        </w:rPr>
        <w:t>recordarás</w:t>
      </w:r>
      <w:r w:rsidRPr="694AC31A">
        <w:rPr>
          <w:rFonts w:ascii="Arial" w:eastAsia="Arial" w:hAnsi="Arial" w:cs="Arial"/>
          <w:color w:val="212529"/>
          <w:lang w:val="es-MX"/>
        </w:rPr>
        <w:t xml:space="preserve"> realizan actividades desde la ingeniería de requerimientos hasta la puesta en producción del desarrollo de software, los profesionales del servicio se apegan a una metodología de desarrollo que puede ser tradicional o de desarrollo rápido aquí es importante recordar que la metodología más utilizada actualmente es la </w:t>
      </w:r>
      <w:r w:rsidRPr="694AC31A">
        <w:rPr>
          <w:rFonts w:ascii="Arial" w:eastAsia="Arial" w:hAnsi="Arial" w:cs="Arial"/>
          <w:b/>
          <w:bCs/>
          <w:color w:val="212529"/>
          <w:lang w:val="es-MX"/>
        </w:rPr>
        <w:t>metodología Scrum</w:t>
      </w:r>
      <w:r w:rsidRPr="694AC31A">
        <w:rPr>
          <w:rFonts w:ascii="Arial" w:eastAsia="Arial" w:hAnsi="Arial" w:cs="Arial"/>
          <w:color w:val="212529"/>
          <w:lang w:val="es-MX"/>
        </w:rPr>
        <w:t>.</w:t>
      </w:r>
    </w:p>
    <w:p w14:paraId="794BB56A" w14:textId="04287C8C" w:rsidR="5ECD4EAB" w:rsidRDefault="5ECD4EAB" w:rsidP="694AC31A">
      <w:pPr>
        <w:jc w:val="both"/>
        <w:rPr>
          <w:rFonts w:ascii="Arial" w:eastAsia="Arial" w:hAnsi="Arial" w:cs="Arial"/>
          <w:color w:val="212529"/>
          <w:lang w:val="es-MX"/>
        </w:rPr>
      </w:pPr>
    </w:p>
    <w:p w14:paraId="32041C4F" w14:textId="6C0E2DC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La primera actividad de la metodología Scrum es la ingeniería de requerimientos, por lo tanto, para identificar la necesidad de desarrollo de sistemas de información debes realizar el análisis de las condiciones actuales del área, es decir debes evaluar los procesos identificar como se realizan las tareas diarias, los actores que intervienen en dichas tareas, datos de entrada/salida, información relevante, flujo de información, información para la toma de decisiones. Con ellos estarás en la posibilidad de comprender la necesidad del usuario. </w:t>
      </w:r>
    </w:p>
    <w:p w14:paraId="37E3CB65" w14:textId="7E388F9C" w:rsidR="5ECD4EAB" w:rsidRDefault="5ECD4EAB" w:rsidP="694AC31A">
      <w:pPr>
        <w:jc w:val="both"/>
        <w:rPr>
          <w:rFonts w:ascii="Arial" w:eastAsia="Arial" w:hAnsi="Arial" w:cs="Arial"/>
          <w:color w:val="212529"/>
          <w:lang w:val="es-MX"/>
        </w:rPr>
      </w:pPr>
    </w:p>
    <w:p w14:paraId="1A8D8EA2" w14:textId="1C6ACE5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Esta primera etapa busca comprender las necesidades del usuario y alinear las soluciones de desarrollo de software o sistemas con los objetivos estratégicos y operativos de la empresa.</w:t>
      </w:r>
    </w:p>
    <w:p w14:paraId="57B5F347" w14:textId="22804A87" w:rsidR="5ECD4EAB" w:rsidRDefault="5ECD4EAB" w:rsidP="694AC31A">
      <w:pPr>
        <w:jc w:val="both"/>
        <w:rPr>
          <w:rFonts w:ascii="Arial" w:eastAsia="Arial" w:hAnsi="Arial" w:cs="Arial"/>
          <w:color w:val="212529"/>
          <w:lang w:val="es-MX"/>
        </w:rPr>
      </w:pPr>
    </w:p>
    <w:p w14:paraId="253E4F31" w14:textId="3DB31DD3"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Por lo anterior te invitamos a recordar el marco de trabajo Scrum, puedes consultar la sección </w:t>
      </w:r>
      <w:r w:rsidR="6C927BE8"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donde encontrarás información que te apoyará a recordar este marco de trabajo, también puedes consultar otros sitios de tu interés para fortalecer tu aprendizaje.</w:t>
      </w:r>
    </w:p>
    <w:p w14:paraId="1D11C3C3" w14:textId="5FCCBFF1" w:rsidR="694AC31A" w:rsidRDefault="694AC31A" w:rsidP="694AC31A">
      <w:pPr>
        <w:jc w:val="both"/>
        <w:rPr>
          <w:rFonts w:ascii="Arial" w:eastAsia="Arial" w:hAnsi="Arial" w:cs="Arial"/>
          <w:color w:val="212529"/>
          <w:lang w:val="es-MX"/>
        </w:rPr>
      </w:pPr>
    </w:p>
    <w:p w14:paraId="59908FCA" w14:textId="4D99FE5C" w:rsidR="1F985143" w:rsidRDefault="39F14D94" w:rsidP="694AC31A">
      <w:pPr>
        <w:ind w:left="708"/>
        <w:jc w:val="both"/>
        <w:rPr>
          <w:rFonts w:ascii="Arial" w:eastAsia="Arial" w:hAnsi="Arial" w:cs="Arial"/>
          <w:b/>
          <w:bCs/>
          <w:color w:val="212529"/>
          <w:lang w:val="es-MX"/>
        </w:rPr>
      </w:pPr>
      <w:r w:rsidRPr="694AC31A">
        <w:rPr>
          <w:rFonts w:ascii="Arial" w:eastAsia="Arial" w:hAnsi="Arial" w:cs="Arial"/>
          <w:b/>
          <w:bCs/>
          <w:color w:val="212529"/>
          <w:lang w:val="es-MX"/>
        </w:rPr>
        <w:t>1.2.1</w:t>
      </w:r>
      <w:r w:rsidR="1F985143">
        <w:tab/>
      </w:r>
      <w:r w:rsidRPr="694AC31A">
        <w:rPr>
          <w:rFonts w:ascii="Arial" w:eastAsia="Arial" w:hAnsi="Arial" w:cs="Arial"/>
          <w:b/>
          <w:bCs/>
          <w:color w:val="212529"/>
          <w:lang w:val="es-MX"/>
        </w:rPr>
        <w:t>De desarrollo del sistema</w:t>
      </w:r>
    </w:p>
    <w:p w14:paraId="1D1139AD" w14:textId="7667743F" w:rsidR="694AC31A" w:rsidRDefault="694AC31A" w:rsidP="694AC31A">
      <w:pPr>
        <w:ind w:left="708"/>
        <w:jc w:val="both"/>
        <w:rPr>
          <w:rFonts w:ascii="Arial" w:eastAsia="Arial" w:hAnsi="Arial" w:cs="Arial"/>
          <w:b/>
          <w:bCs/>
          <w:color w:val="212529"/>
          <w:lang w:val="es-MX"/>
        </w:rPr>
      </w:pPr>
    </w:p>
    <w:p w14:paraId="4F93A00B" w14:textId="395821CD"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iniciar el desarrollo de sistema, definiremos lo que es un Sistema de información el cual consiste en un conjunto de componentes interrelacionados cuyas funcionalidades van desde la recopilación de datos e información la cual es procesada, almacenada y distribuida en cada una de las áreas que la requieren para la toma de decisiones. </w:t>
      </w:r>
    </w:p>
    <w:p w14:paraId="3EDE790A" w14:textId="68C5DB09" w:rsidR="00E07961" w:rsidRPr="00E07961" w:rsidRDefault="00E07961" w:rsidP="00E07961">
      <w:pPr>
        <w:jc w:val="center"/>
        <w:rPr>
          <w:rFonts w:ascii="Arial" w:eastAsia="Arial" w:hAnsi="Arial" w:cs="Arial"/>
          <w:color w:val="212529"/>
          <w:lang w:val="es-MX"/>
        </w:rPr>
      </w:pPr>
      <w:r w:rsidRPr="00E07961">
        <w:rPr>
          <w:rFonts w:ascii="Arial" w:eastAsia="Arial" w:hAnsi="Arial" w:cs="Arial"/>
          <w:noProof/>
          <w:color w:val="212529"/>
          <w:lang w:val="es-MX"/>
        </w:rPr>
        <w:drawing>
          <wp:inline distT="0" distB="0" distL="0" distR="0" wp14:anchorId="750AEACC" wp14:editId="36EDE0AB">
            <wp:extent cx="5612130" cy="3919855"/>
            <wp:effectExtent l="0" t="0" r="7620" b="4445"/>
            <wp:docPr id="13589128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3609692A" w14:textId="12262627" w:rsidR="1F985143" w:rsidRDefault="1F985143" w:rsidP="694AC31A">
      <w:pPr>
        <w:jc w:val="center"/>
        <w:rPr>
          <w:rFonts w:ascii="Arial" w:eastAsia="Arial" w:hAnsi="Arial" w:cs="Arial"/>
          <w:color w:val="212529"/>
          <w:lang w:val="es-MX"/>
        </w:rPr>
      </w:pPr>
    </w:p>
    <w:p w14:paraId="5DAF2897" w14:textId="48F6D4B3" w:rsidR="00982192" w:rsidRDefault="00982192" w:rsidP="00982192">
      <w:pPr>
        <w:jc w:val="center"/>
        <w:rPr>
          <w:rFonts w:ascii="Arial" w:eastAsia="Arial" w:hAnsi="Arial" w:cs="Arial"/>
          <w:color w:val="212529"/>
          <w:lang w:val="es-MX"/>
        </w:rPr>
      </w:pPr>
      <w:r>
        <w:rPr>
          <w:rFonts w:ascii="Arial" w:eastAsia="Arial" w:hAnsi="Arial" w:cs="Arial"/>
          <w:color w:val="212529"/>
          <w:lang w:val="es-MX"/>
        </w:rPr>
        <w:t xml:space="preserve">Figura </w:t>
      </w:r>
      <w:r w:rsidR="00C728D9">
        <w:rPr>
          <w:rFonts w:ascii="Arial" w:eastAsia="Arial" w:hAnsi="Arial" w:cs="Arial"/>
          <w:color w:val="212529"/>
          <w:lang w:val="es-MX"/>
        </w:rPr>
        <w:t>6</w:t>
      </w:r>
      <w:r>
        <w:rPr>
          <w:rFonts w:ascii="Arial" w:eastAsia="Arial" w:hAnsi="Arial" w:cs="Arial"/>
          <w:color w:val="212529"/>
          <w:lang w:val="es-MX"/>
        </w:rPr>
        <w:t xml:space="preserve">. Identificación de necesidades </w:t>
      </w:r>
      <w:r w:rsidR="00C13F3C">
        <w:rPr>
          <w:rFonts w:ascii="Arial" w:eastAsia="Arial" w:hAnsi="Arial" w:cs="Arial"/>
          <w:color w:val="212529"/>
          <w:lang w:val="es-MX"/>
        </w:rPr>
        <w:t>de desarrollo del sistema</w:t>
      </w:r>
    </w:p>
    <w:p w14:paraId="1EC3EEDC" w14:textId="77777777" w:rsidR="00982192" w:rsidRDefault="00982192" w:rsidP="694AC31A">
      <w:pPr>
        <w:jc w:val="center"/>
        <w:rPr>
          <w:rFonts w:ascii="Arial" w:eastAsia="Arial" w:hAnsi="Arial" w:cs="Arial"/>
          <w:color w:val="212529"/>
          <w:lang w:val="es-MX"/>
        </w:rPr>
      </w:pPr>
    </w:p>
    <w:p w14:paraId="6C6DD62C" w14:textId="2D861B81" w:rsidR="5ECD4EAB" w:rsidRDefault="5ECD4EAB" w:rsidP="694AC31A">
      <w:pPr>
        <w:jc w:val="center"/>
        <w:rPr>
          <w:rFonts w:ascii="Arial" w:eastAsia="Arial" w:hAnsi="Arial" w:cs="Arial"/>
          <w:lang w:val="es-MX"/>
        </w:rPr>
      </w:pPr>
    </w:p>
    <w:p w14:paraId="323B5481" w14:textId="69EE737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Existen diferentes Sistemas de información, aquí te mostramos algunos ejemplos:</w:t>
      </w:r>
    </w:p>
    <w:p w14:paraId="048537B6" w14:textId="3C30EDA1" w:rsidR="5ECD4EAB" w:rsidRDefault="5ECD4EAB" w:rsidP="694AC31A">
      <w:pPr>
        <w:jc w:val="both"/>
        <w:rPr>
          <w:rFonts w:ascii="Arial" w:eastAsia="Arial" w:hAnsi="Arial" w:cs="Arial"/>
          <w:color w:val="212529"/>
          <w:lang w:val="es-MX"/>
        </w:rPr>
      </w:pPr>
    </w:p>
    <w:p w14:paraId="50CBB0A9" w14:textId="1C360583" w:rsidR="1F985143" w:rsidRDefault="39F14D94" w:rsidP="005C5DD4">
      <w:pPr>
        <w:pStyle w:val="Prrafodelista"/>
        <w:numPr>
          <w:ilvl w:val="0"/>
          <w:numId w:val="44"/>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Procesamiento de transacciones (TPS)</w:t>
      </w:r>
    </w:p>
    <w:p w14:paraId="79F4A5A4" w14:textId="4E72BB5F" w:rsidR="1F985143" w:rsidRDefault="39F14D94" w:rsidP="005C5DD4">
      <w:pPr>
        <w:pStyle w:val="Prrafodelista"/>
        <w:numPr>
          <w:ilvl w:val="0"/>
          <w:numId w:val="44"/>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Información gerencial (MIS)</w:t>
      </w:r>
    </w:p>
    <w:p w14:paraId="7A0F62C9" w14:textId="6D00AAB3" w:rsidR="1F985143" w:rsidRDefault="39F14D94" w:rsidP="005C5DD4">
      <w:pPr>
        <w:pStyle w:val="Prrafodelista"/>
        <w:numPr>
          <w:ilvl w:val="0"/>
          <w:numId w:val="44"/>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lastRenderedPageBreak/>
        <w:t>Apoyo a la toma de decisiones (</w:t>
      </w:r>
      <w:proofErr w:type="spellStart"/>
      <w:r w:rsidRPr="694AC31A">
        <w:rPr>
          <w:rFonts w:ascii="Arial" w:eastAsia="Arial" w:hAnsi="Arial" w:cs="Arial"/>
          <w:color w:val="212529"/>
          <w:lang w:val="es-MX"/>
        </w:rPr>
        <w:t>DSS</w:t>
      </w:r>
      <w:proofErr w:type="spellEnd"/>
      <w:r w:rsidRPr="694AC31A">
        <w:rPr>
          <w:rFonts w:ascii="Arial" w:eastAsia="Arial" w:hAnsi="Arial" w:cs="Arial"/>
          <w:color w:val="212529"/>
          <w:lang w:val="es-MX"/>
        </w:rPr>
        <w:t>)</w:t>
      </w:r>
    </w:p>
    <w:p w14:paraId="340FA4D2" w14:textId="63588BB3" w:rsidR="1F985143" w:rsidRDefault="39F14D94" w:rsidP="005C5DD4">
      <w:pPr>
        <w:pStyle w:val="Prrafodelista"/>
        <w:numPr>
          <w:ilvl w:val="0"/>
          <w:numId w:val="44"/>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Información ejecutiva (</w:t>
      </w:r>
      <w:proofErr w:type="spellStart"/>
      <w:r w:rsidRPr="694AC31A">
        <w:rPr>
          <w:rFonts w:ascii="Arial" w:eastAsia="Arial" w:hAnsi="Arial" w:cs="Arial"/>
          <w:color w:val="212529"/>
          <w:lang w:val="es-MX"/>
        </w:rPr>
        <w:t>EIS</w:t>
      </w:r>
      <w:proofErr w:type="spellEnd"/>
      <w:r w:rsidRPr="694AC31A">
        <w:rPr>
          <w:rFonts w:ascii="Arial" w:eastAsia="Arial" w:hAnsi="Arial" w:cs="Arial"/>
          <w:color w:val="212529"/>
          <w:lang w:val="es-MX"/>
        </w:rPr>
        <w:t>)</w:t>
      </w:r>
    </w:p>
    <w:p w14:paraId="03D85978" w14:textId="5FA96D4C" w:rsidR="1F985143" w:rsidRDefault="39F14D94" w:rsidP="005C5DD4">
      <w:pPr>
        <w:pStyle w:val="Prrafodelista"/>
        <w:numPr>
          <w:ilvl w:val="0"/>
          <w:numId w:val="44"/>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Gestión de conocimientos (</w:t>
      </w:r>
      <w:proofErr w:type="spellStart"/>
      <w:r w:rsidRPr="694AC31A">
        <w:rPr>
          <w:rFonts w:ascii="Arial" w:eastAsia="Arial" w:hAnsi="Arial" w:cs="Arial"/>
          <w:color w:val="212529"/>
          <w:lang w:val="es-MX"/>
        </w:rPr>
        <w:t>KMS</w:t>
      </w:r>
      <w:proofErr w:type="spellEnd"/>
      <w:r w:rsidRPr="694AC31A">
        <w:rPr>
          <w:rFonts w:ascii="Arial" w:eastAsia="Arial" w:hAnsi="Arial" w:cs="Arial"/>
          <w:color w:val="212529"/>
          <w:lang w:val="es-MX"/>
        </w:rPr>
        <w:t>)</w:t>
      </w:r>
    </w:p>
    <w:p w14:paraId="76B8C370" w14:textId="3F596562" w:rsidR="1F985143" w:rsidRDefault="39F14D94" w:rsidP="005C5DD4">
      <w:pPr>
        <w:pStyle w:val="Prrafodelista"/>
        <w:numPr>
          <w:ilvl w:val="0"/>
          <w:numId w:val="44"/>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Planificación de recursos empresariales (ERP)</w:t>
      </w:r>
    </w:p>
    <w:p w14:paraId="151B70FE" w14:textId="40A4B754" w:rsidR="5ECD4EAB" w:rsidRDefault="5ECD4EAB" w:rsidP="694AC31A">
      <w:pPr>
        <w:ind w:left="720"/>
        <w:jc w:val="both"/>
        <w:rPr>
          <w:rFonts w:ascii="Arial" w:eastAsia="Arial" w:hAnsi="Arial" w:cs="Arial"/>
          <w:color w:val="212529"/>
          <w:lang w:val="es-MX"/>
        </w:rPr>
      </w:pPr>
    </w:p>
    <w:p w14:paraId="73B89744" w14:textId="2CCE6E64" w:rsidR="5ECD4EAB" w:rsidRDefault="5ECD4EAB" w:rsidP="694AC31A">
      <w:pPr>
        <w:ind w:left="720"/>
        <w:jc w:val="center"/>
        <w:rPr>
          <w:rFonts w:ascii="Arial" w:eastAsia="Arial" w:hAnsi="Arial" w:cs="Arial"/>
          <w:color w:val="212529"/>
          <w:lang w:val="es-MX"/>
        </w:rPr>
      </w:pPr>
    </w:p>
    <w:p w14:paraId="5B1B5ED9" w14:textId="56CBCF8E" w:rsidR="1F985143" w:rsidRDefault="39F14D94" w:rsidP="694AC31A">
      <w:pPr>
        <w:ind w:left="720"/>
        <w:jc w:val="center"/>
        <w:rPr>
          <w:rFonts w:ascii="Arial" w:eastAsia="Arial" w:hAnsi="Arial" w:cs="Arial"/>
          <w:color w:val="212529"/>
          <w:lang w:val="es-MX"/>
        </w:rPr>
      </w:pPr>
      <w:r>
        <w:rPr>
          <w:noProof/>
        </w:rPr>
        <w:drawing>
          <wp:inline distT="0" distB="0" distL="0" distR="0" wp14:anchorId="6E49BEC0" wp14:editId="469C8E61">
            <wp:extent cx="4603220" cy="3025893"/>
            <wp:effectExtent l="0" t="0" r="6985" b="3175"/>
            <wp:docPr id="1152987996" name="Picture 115298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879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21730" cy="3038060"/>
                    </a:xfrm>
                    <a:prstGeom prst="rect">
                      <a:avLst/>
                    </a:prstGeom>
                  </pic:spPr>
                </pic:pic>
              </a:graphicData>
            </a:graphic>
          </wp:inline>
        </w:drawing>
      </w:r>
    </w:p>
    <w:p w14:paraId="6DB2EA8F" w14:textId="7BBFCBC9" w:rsidR="1F985143" w:rsidRDefault="39F14D94" w:rsidP="694AC31A">
      <w:pPr>
        <w:ind w:left="720"/>
        <w:jc w:val="center"/>
      </w:pPr>
      <w:hyperlink r:id="rId36">
        <w:r w:rsidRPr="694AC31A">
          <w:rPr>
            <w:rStyle w:val="Hipervnculo"/>
            <w:rFonts w:ascii="Arial" w:eastAsia="Arial" w:hAnsi="Arial" w:cs="Arial"/>
            <w:lang w:val="es-MX"/>
          </w:rPr>
          <w:t>https://www.shutterstock.com/es/image-vector/cloud-based-erp-system-illustration-2471693491</w:t>
        </w:r>
      </w:hyperlink>
    </w:p>
    <w:p w14:paraId="1A2F2C35" w14:textId="03AFBB1E" w:rsidR="00D974A7" w:rsidRDefault="00D974A7" w:rsidP="00D974A7">
      <w:pPr>
        <w:jc w:val="center"/>
        <w:rPr>
          <w:rFonts w:ascii="Arial" w:eastAsia="Arial" w:hAnsi="Arial" w:cs="Arial"/>
          <w:color w:val="212529"/>
          <w:lang w:val="es-MX"/>
        </w:rPr>
      </w:pPr>
      <w:r>
        <w:rPr>
          <w:rFonts w:ascii="Arial" w:eastAsia="Arial" w:hAnsi="Arial" w:cs="Arial"/>
          <w:color w:val="212529"/>
          <w:lang w:val="es-MX"/>
        </w:rPr>
        <w:t xml:space="preserve">Figura </w:t>
      </w:r>
      <w:r w:rsidR="00C728D9">
        <w:rPr>
          <w:rFonts w:ascii="Arial" w:eastAsia="Arial" w:hAnsi="Arial" w:cs="Arial"/>
          <w:color w:val="212529"/>
          <w:lang w:val="es-MX"/>
        </w:rPr>
        <w:t>7</w:t>
      </w:r>
      <w:r>
        <w:rPr>
          <w:rFonts w:ascii="Arial" w:eastAsia="Arial" w:hAnsi="Arial" w:cs="Arial"/>
          <w:color w:val="212529"/>
          <w:lang w:val="es-MX"/>
        </w:rPr>
        <w:t xml:space="preserve">. </w:t>
      </w:r>
      <w:r w:rsidR="00F25949">
        <w:rPr>
          <w:rFonts w:ascii="Arial" w:eastAsia="Arial" w:hAnsi="Arial" w:cs="Arial"/>
          <w:color w:val="212529"/>
          <w:lang w:val="es-MX"/>
        </w:rPr>
        <w:t>Sistemas de información</w:t>
      </w:r>
    </w:p>
    <w:p w14:paraId="55A1C457" w14:textId="77777777" w:rsidR="00D974A7" w:rsidRDefault="00D974A7" w:rsidP="694AC31A">
      <w:pPr>
        <w:ind w:left="720"/>
        <w:jc w:val="center"/>
        <w:rPr>
          <w:rFonts w:ascii="Arial" w:eastAsia="Arial" w:hAnsi="Arial" w:cs="Arial"/>
          <w:color w:val="212529"/>
          <w:lang w:val="es-MX"/>
        </w:rPr>
      </w:pPr>
    </w:p>
    <w:p w14:paraId="2564339F" w14:textId="70C42D31" w:rsidR="694AC31A" w:rsidRDefault="694AC31A" w:rsidP="694AC31A">
      <w:pPr>
        <w:ind w:left="720"/>
        <w:jc w:val="center"/>
        <w:rPr>
          <w:rFonts w:ascii="Arial" w:eastAsia="Arial" w:hAnsi="Arial" w:cs="Arial"/>
          <w:lang w:val="es-MX"/>
        </w:rPr>
      </w:pPr>
    </w:p>
    <w:p w14:paraId="02543ACC" w14:textId="7023BF9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Esta clasificación es importante para que tengas una visión del sistema de información que vas a desarrollar durante esta unidad de aprendizaje en línea. Si no recuerdas en </w:t>
      </w:r>
      <w:r w:rsidR="00903BCF" w:rsidRPr="694AC31A">
        <w:rPr>
          <w:rFonts w:ascii="Arial" w:eastAsia="Arial" w:hAnsi="Arial" w:cs="Arial"/>
          <w:color w:val="212529"/>
          <w:lang w:val="es-MX"/>
        </w:rPr>
        <w:t>qué</w:t>
      </w:r>
      <w:r w:rsidRPr="694AC31A">
        <w:rPr>
          <w:rFonts w:ascii="Arial" w:eastAsia="Arial" w:hAnsi="Arial" w:cs="Arial"/>
          <w:color w:val="212529"/>
          <w:lang w:val="es-MX"/>
        </w:rPr>
        <w:t xml:space="preserve"> consisten realiza una indagación en Internet, para el desarrollo de un proyecto necesitas tener presente esta información.</w:t>
      </w:r>
    </w:p>
    <w:p w14:paraId="741C6862" w14:textId="1B70A8F9" w:rsidR="5ECD4EAB" w:rsidRDefault="5ECD4EAB" w:rsidP="694AC31A">
      <w:pPr>
        <w:jc w:val="both"/>
        <w:rPr>
          <w:rFonts w:ascii="Arial" w:eastAsia="Arial" w:hAnsi="Arial" w:cs="Arial"/>
          <w:color w:val="212529"/>
          <w:lang w:val="es-MX"/>
        </w:rPr>
      </w:pPr>
    </w:p>
    <w:p w14:paraId="75FE6DDB" w14:textId="515B31E8" w:rsidR="1F985143" w:rsidRDefault="39F14D94" w:rsidP="694AC31A">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1.2.2</w:t>
      </w:r>
      <w:r w:rsidR="1F985143">
        <w:tab/>
      </w:r>
      <w:r w:rsidRPr="694AC31A">
        <w:rPr>
          <w:rFonts w:ascii="Arial" w:eastAsia="Arial" w:hAnsi="Arial" w:cs="Arial"/>
          <w:b/>
          <w:bCs/>
          <w:color w:val="000000" w:themeColor="text1"/>
          <w:lang w:val="es-MX"/>
        </w:rPr>
        <w:t>De desarrollo del software</w:t>
      </w:r>
      <w:r w:rsidR="52AAA1C4" w:rsidRPr="694AC31A">
        <w:rPr>
          <w:rFonts w:ascii="Arial" w:eastAsia="Arial" w:hAnsi="Arial" w:cs="Arial"/>
          <w:b/>
          <w:bCs/>
          <w:color w:val="000000" w:themeColor="text1"/>
          <w:lang w:val="es-MX"/>
        </w:rPr>
        <w:t>.</w:t>
      </w:r>
    </w:p>
    <w:p w14:paraId="4599F4BF" w14:textId="29ED0F16" w:rsidR="5ECD4EAB" w:rsidRDefault="5ECD4EAB" w:rsidP="694AC31A">
      <w:pPr>
        <w:ind w:left="708"/>
        <w:jc w:val="both"/>
        <w:rPr>
          <w:rFonts w:ascii="Arial" w:eastAsia="Arial" w:hAnsi="Arial" w:cs="Arial"/>
          <w:b/>
          <w:bCs/>
          <w:color w:val="000000" w:themeColor="text1"/>
          <w:lang w:val="es-MX"/>
        </w:rPr>
      </w:pPr>
    </w:p>
    <w:p w14:paraId="22A24A43" w14:textId="09C88E0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Así como el subtema anterior, debemos definir lo que es un software, este está compuesto por un conjunto de programas los cuales realizar tareas específicas. La clasificación depende del propósito y del tipo de licenciamiento.</w:t>
      </w:r>
    </w:p>
    <w:p w14:paraId="6844A207" w14:textId="15786AC3" w:rsidR="5ECD4EAB" w:rsidRDefault="5ECD4EAB" w:rsidP="694AC31A">
      <w:pPr>
        <w:jc w:val="both"/>
        <w:rPr>
          <w:rFonts w:ascii="Arial" w:eastAsia="Arial" w:hAnsi="Arial" w:cs="Arial"/>
          <w:color w:val="212529"/>
          <w:lang w:val="es-MX"/>
        </w:rPr>
      </w:pPr>
    </w:p>
    <w:p w14:paraId="5DF9F2EC" w14:textId="2FC2926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 continuación, te mostramos algunos ejemplos de tipos de software:</w:t>
      </w:r>
    </w:p>
    <w:p w14:paraId="17BD7353" w14:textId="54F848F8" w:rsidR="5ECD4EAB" w:rsidRDefault="5ECD4EAB" w:rsidP="694AC31A">
      <w:pPr>
        <w:jc w:val="both"/>
        <w:rPr>
          <w:rFonts w:ascii="Arial" w:eastAsia="Arial" w:hAnsi="Arial" w:cs="Arial"/>
          <w:color w:val="212529"/>
          <w:lang w:val="es-MX"/>
        </w:rPr>
      </w:pPr>
    </w:p>
    <w:p w14:paraId="7A5CA567" w14:textId="6FF51BA6" w:rsidR="1F985143" w:rsidRDefault="39F14D94" w:rsidP="005C5DD4">
      <w:pPr>
        <w:pStyle w:val="Prrafodelista"/>
        <w:numPr>
          <w:ilvl w:val="0"/>
          <w:numId w:val="43"/>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Sistema operativo (por ejemplo; </w:t>
      </w:r>
      <w:r w:rsidRPr="694AC31A">
        <w:rPr>
          <w:rFonts w:ascii="Arial" w:eastAsia="Arial" w:hAnsi="Arial" w:cs="Arial"/>
          <w:i/>
          <w:iCs/>
          <w:color w:val="212529"/>
          <w:lang w:val="es-MX"/>
        </w:rPr>
        <w:t>Mac OS, Linux, Android</w:t>
      </w:r>
      <w:r w:rsidRPr="694AC31A">
        <w:rPr>
          <w:rFonts w:ascii="Arial" w:eastAsia="Arial" w:hAnsi="Arial" w:cs="Arial"/>
          <w:color w:val="212529"/>
          <w:lang w:val="es-MX"/>
        </w:rPr>
        <w:t>)</w:t>
      </w:r>
    </w:p>
    <w:p w14:paraId="0E149D62" w14:textId="47E4E518" w:rsidR="1F985143" w:rsidRDefault="39F14D94" w:rsidP="005C5DD4">
      <w:pPr>
        <w:pStyle w:val="Prrafodelista"/>
        <w:numPr>
          <w:ilvl w:val="0"/>
          <w:numId w:val="43"/>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Software de aplicación (por ejemplo; </w:t>
      </w:r>
      <w:r w:rsidRPr="694AC31A">
        <w:rPr>
          <w:rFonts w:ascii="Arial" w:eastAsia="Arial" w:hAnsi="Arial" w:cs="Arial"/>
          <w:i/>
          <w:iCs/>
          <w:color w:val="212529"/>
          <w:lang w:val="es-MX"/>
        </w:rPr>
        <w:t xml:space="preserve">Microsoft </w:t>
      </w:r>
      <w:proofErr w:type="spellStart"/>
      <w:r w:rsidRPr="694AC31A">
        <w:rPr>
          <w:rFonts w:ascii="Arial" w:eastAsia="Arial" w:hAnsi="Arial" w:cs="Arial"/>
          <w:i/>
          <w:iCs/>
          <w:color w:val="212529"/>
          <w:lang w:val="es-MX"/>
        </w:rPr>
        <w:t>word</w:t>
      </w:r>
      <w:proofErr w:type="spellEnd"/>
      <w:r w:rsidRPr="694AC31A">
        <w:rPr>
          <w:rFonts w:ascii="Arial" w:eastAsia="Arial" w:hAnsi="Arial" w:cs="Arial"/>
          <w:i/>
          <w:iCs/>
          <w:color w:val="212529"/>
          <w:lang w:val="es-MX"/>
        </w:rPr>
        <w:t xml:space="preserve">, </w:t>
      </w:r>
      <w:proofErr w:type="spellStart"/>
      <w:r w:rsidRPr="694AC31A">
        <w:rPr>
          <w:rFonts w:ascii="Arial" w:eastAsia="Arial" w:hAnsi="Arial" w:cs="Arial"/>
          <w:i/>
          <w:iCs/>
          <w:color w:val="212529"/>
          <w:lang w:val="es-MX"/>
        </w:rPr>
        <w:t>google</w:t>
      </w:r>
      <w:proofErr w:type="spellEnd"/>
      <w:r w:rsidRPr="694AC31A">
        <w:rPr>
          <w:rFonts w:ascii="Arial" w:eastAsia="Arial" w:hAnsi="Arial" w:cs="Arial"/>
          <w:i/>
          <w:iCs/>
          <w:color w:val="212529"/>
          <w:lang w:val="es-MX"/>
        </w:rPr>
        <w:t xml:space="preserve"> </w:t>
      </w:r>
      <w:proofErr w:type="spellStart"/>
      <w:r w:rsidRPr="694AC31A">
        <w:rPr>
          <w:rFonts w:ascii="Arial" w:eastAsia="Arial" w:hAnsi="Arial" w:cs="Arial"/>
          <w:i/>
          <w:iCs/>
          <w:color w:val="212529"/>
          <w:lang w:val="es-MX"/>
        </w:rPr>
        <w:t>docs</w:t>
      </w:r>
      <w:proofErr w:type="spellEnd"/>
      <w:r w:rsidRPr="694AC31A">
        <w:rPr>
          <w:rFonts w:ascii="Arial" w:eastAsia="Arial" w:hAnsi="Arial" w:cs="Arial"/>
          <w:i/>
          <w:iCs/>
          <w:color w:val="212529"/>
          <w:lang w:val="es-MX"/>
        </w:rPr>
        <w:t xml:space="preserve"> o </w:t>
      </w:r>
      <w:proofErr w:type="spellStart"/>
      <w:r w:rsidRPr="694AC31A">
        <w:rPr>
          <w:rFonts w:ascii="Arial" w:eastAsia="Arial" w:hAnsi="Arial" w:cs="Arial"/>
          <w:i/>
          <w:iCs/>
          <w:color w:val="212529"/>
          <w:lang w:val="es-MX"/>
        </w:rPr>
        <w:t>WPSwriter</w:t>
      </w:r>
      <w:proofErr w:type="spellEnd"/>
      <w:r w:rsidRPr="694AC31A">
        <w:rPr>
          <w:rFonts w:ascii="Arial" w:eastAsia="Arial" w:hAnsi="Arial" w:cs="Arial"/>
          <w:color w:val="212529"/>
          <w:lang w:val="es-MX"/>
        </w:rPr>
        <w:t>)</w:t>
      </w:r>
    </w:p>
    <w:p w14:paraId="760F95C2" w14:textId="40FAA8E4" w:rsidR="1F985143" w:rsidRDefault="39F14D94" w:rsidP="005C5DD4">
      <w:pPr>
        <w:pStyle w:val="Prrafodelista"/>
        <w:numPr>
          <w:ilvl w:val="0"/>
          <w:numId w:val="43"/>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lastRenderedPageBreak/>
        <w:t>Software de programación (editores de texto, compiladores, intérpretes, etc.)</w:t>
      </w:r>
    </w:p>
    <w:p w14:paraId="2E5047A0" w14:textId="192DD5F3" w:rsidR="1F985143" w:rsidRDefault="39F14D94" w:rsidP="005C5DD4">
      <w:pPr>
        <w:pStyle w:val="Prrafodelista"/>
        <w:numPr>
          <w:ilvl w:val="0"/>
          <w:numId w:val="43"/>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malicioso (virus, troyanos, etc.)</w:t>
      </w:r>
    </w:p>
    <w:p w14:paraId="28CEFC83" w14:textId="35D5C2DC" w:rsidR="1F985143" w:rsidRDefault="39F14D94" w:rsidP="005C5DD4">
      <w:pPr>
        <w:pStyle w:val="Prrafodelista"/>
        <w:numPr>
          <w:ilvl w:val="0"/>
          <w:numId w:val="43"/>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comercial</w:t>
      </w:r>
    </w:p>
    <w:p w14:paraId="65287C4C" w14:textId="702D5B63" w:rsidR="1F985143" w:rsidRDefault="39F14D94" w:rsidP="005C5DD4">
      <w:pPr>
        <w:pStyle w:val="Prrafodelista"/>
        <w:numPr>
          <w:ilvl w:val="0"/>
          <w:numId w:val="43"/>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Software de código abierto (</w:t>
      </w:r>
      <w:r w:rsidRPr="694AC31A">
        <w:rPr>
          <w:rFonts w:ascii="Arial" w:eastAsia="Arial" w:hAnsi="Arial" w:cs="Arial"/>
          <w:i/>
          <w:iCs/>
          <w:color w:val="212529"/>
          <w:lang w:val="es-MX"/>
        </w:rPr>
        <w:t xml:space="preserve">Open </w:t>
      </w:r>
      <w:proofErr w:type="spellStart"/>
      <w:r w:rsidRPr="694AC31A">
        <w:rPr>
          <w:rFonts w:ascii="Arial" w:eastAsia="Arial" w:hAnsi="Arial" w:cs="Arial"/>
          <w:i/>
          <w:iCs/>
          <w:color w:val="212529"/>
          <w:lang w:val="es-MX"/>
        </w:rPr>
        <w:t>Source</w:t>
      </w:r>
      <w:proofErr w:type="spellEnd"/>
      <w:r w:rsidRPr="694AC31A">
        <w:rPr>
          <w:rFonts w:ascii="Arial" w:eastAsia="Arial" w:hAnsi="Arial" w:cs="Arial"/>
          <w:color w:val="212529"/>
          <w:lang w:val="es-MX"/>
        </w:rPr>
        <w:t>)</w:t>
      </w:r>
    </w:p>
    <w:p w14:paraId="756F98F9" w14:textId="553825E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tu desarrollo tienes la libertad de desarrollar uno de estos tipos de software con la visión de su puesta en producción y uso</w:t>
      </w:r>
      <w:r w:rsidR="7BF83634" w:rsidRPr="694AC31A">
        <w:rPr>
          <w:rFonts w:ascii="Arial" w:eastAsia="Arial" w:hAnsi="Arial" w:cs="Arial"/>
          <w:color w:val="212529"/>
          <w:lang w:val="es-MX"/>
        </w:rPr>
        <w:t>.</w:t>
      </w:r>
    </w:p>
    <w:p w14:paraId="24E335F7" w14:textId="7A4BCF6F" w:rsidR="00296EF2" w:rsidRDefault="00296EF2" w:rsidP="00296EF2">
      <w:pPr>
        <w:jc w:val="both"/>
        <w:rPr>
          <w:rFonts w:ascii="Arial" w:eastAsia="Arial" w:hAnsi="Arial" w:cs="Arial"/>
          <w:color w:val="212529"/>
          <w:lang w:val="es-MX"/>
        </w:rPr>
      </w:pPr>
      <w:r w:rsidRPr="00296EF2">
        <w:rPr>
          <w:rFonts w:ascii="Arial" w:eastAsia="Arial" w:hAnsi="Arial" w:cs="Arial"/>
          <w:noProof/>
          <w:color w:val="212529"/>
          <w:lang w:val="es-MX"/>
        </w:rPr>
        <w:drawing>
          <wp:inline distT="0" distB="0" distL="0" distR="0" wp14:anchorId="51578056" wp14:editId="38B29AEA">
            <wp:extent cx="5612130" cy="3919855"/>
            <wp:effectExtent l="0" t="0" r="7620" b="4445"/>
            <wp:docPr id="201646836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275E8A07" w14:textId="7E9E2C58" w:rsidR="00296EF2" w:rsidRDefault="00296EF2" w:rsidP="00296EF2">
      <w:pPr>
        <w:jc w:val="center"/>
        <w:rPr>
          <w:rFonts w:ascii="Arial" w:eastAsia="Arial" w:hAnsi="Arial" w:cs="Arial"/>
          <w:color w:val="212529"/>
          <w:lang w:val="es-MX"/>
        </w:rPr>
      </w:pPr>
      <w:r>
        <w:rPr>
          <w:rFonts w:ascii="Arial" w:eastAsia="Arial" w:hAnsi="Arial" w:cs="Arial"/>
          <w:color w:val="212529"/>
          <w:lang w:val="es-MX"/>
        </w:rPr>
        <w:t xml:space="preserve">Figura 8. </w:t>
      </w:r>
      <w:r w:rsidR="00FF31E3">
        <w:rPr>
          <w:rFonts w:ascii="Arial" w:eastAsia="Arial" w:hAnsi="Arial" w:cs="Arial"/>
          <w:color w:val="212529"/>
          <w:lang w:val="es-MX"/>
        </w:rPr>
        <w:t>Identificación de necesidades de desarrollo del software</w:t>
      </w:r>
    </w:p>
    <w:p w14:paraId="6069DEA1" w14:textId="77777777" w:rsidR="00296EF2" w:rsidRPr="00296EF2" w:rsidRDefault="00296EF2" w:rsidP="00296EF2">
      <w:pPr>
        <w:jc w:val="both"/>
        <w:rPr>
          <w:rFonts w:ascii="Arial" w:eastAsia="Arial" w:hAnsi="Arial" w:cs="Arial"/>
          <w:color w:val="212529"/>
          <w:lang w:val="es-MX"/>
        </w:rPr>
      </w:pPr>
    </w:p>
    <w:p w14:paraId="2305620F" w14:textId="6765BECC" w:rsidR="5ECD4EAB" w:rsidRDefault="5ECD4EAB" w:rsidP="694AC31A">
      <w:pPr>
        <w:jc w:val="both"/>
        <w:rPr>
          <w:rFonts w:ascii="Arial" w:eastAsia="Arial" w:hAnsi="Arial" w:cs="Arial"/>
          <w:color w:val="212529"/>
          <w:lang w:val="es-MX"/>
        </w:rPr>
      </w:pPr>
    </w:p>
    <w:p w14:paraId="7F750C15" w14:textId="3AB98974"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1.2.3</w:t>
      </w:r>
      <w:r w:rsidR="1F985143">
        <w:tab/>
      </w:r>
      <w:r w:rsidRPr="694AC31A">
        <w:rPr>
          <w:rFonts w:ascii="Arial" w:eastAsia="Arial" w:hAnsi="Arial" w:cs="Arial"/>
          <w:b/>
          <w:bCs/>
          <w:color w:val="212529"/>
          <w:lang w:val="es-MX"/>
        </w:rPr>
        <w:t>Justificación del desarrollo</w:t>
      </w:r>
    </w:p>
    <w:p w14:paraId="339C0DC0" w14:textId="1329979A" w:rsidR="5ECD4EAB" w:rsidRDefault="5ECD4EAB" w:rsidP="694AC31A">
      <w:pPr>
        <w:ind w:left="708"/>
        <w:jc w:val="both"/>
        <w:rPr>
          <w:rFonts w:ascii="Arial" w:eastAsia="Arial" w:hAnsi="Arial" w:cs="Arial"/>
          <w:b/>
          <w:bCs/>
          <w:color w:val="212529"/>
          <w:lang w:val="es-MX"/>
        </w:rPr>
      </w:pPr>
    </w:p>
    <w:p w14:paraId="4CB2AC4C" w14:textId="00FA7E1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el desarrollo de sistemas de información primeramente se realizó el contacto con el usuario quien solicita el desarrollo del sistema, se hace el estudio de las necesidades y si identifica los requerimientos para desarrollar dicho el sistema, al concluir esta actividad se debe realizar y presentar al usuario la justificación del desarrollo del sistema.</w:t>
      </w:r>
    </w:p>
    <w:p w14:paraId="52065276" w14:textId="630AD038" w:rsidR="5ECD4EAB" w:rsidRDefault="5ECD4EAB" w:rsidP="694AC31A">
      <w:pPr>
        <w:jc w:val="both"/>
        <w:rPr>
          <w:rFonts w:ascii="Arial" w:eastAsia="Arial" w:hAnsi="Arial" w:cs="Arial"/>
          <w:color w:val="212529"/>
          <w:lang w:val="es-MX"/>
        </w:rPr>
      </w:pPr>
    </w:p>
    <w:p w14:paraId="46A98498" w14:textId="26A4B7B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La justificación se presenta mediante un documento que explica la razón por las que se debe desarrollar e implementar el sistema. El </w:t>
      </w:r>
      <w:del w:id="3" w:author="Carlos Andrei Barrera Gonzalez" w:date="2025-03-26T12:29:00Z" w16du:dateUtc="2025-03-26T18:29:00Z">
        <w:r w:rsidRPr="694AC31A" w:rsidDel="00F25949">
          <w:rPr>
            <w:rFonts w:ascii="Arial" w:eastAsia="Arial" w:hAnsi="Arial" w:cs="Arial"/>
            <w:color w:val="212529"/>
            <w:lang w:val="es-MX"/>
          </w:rPr>
          <w:delText xml:space="preserve">comento </w:delText>
        </w:r>
      </w:del>
      <w:ins w:id="4" w:author="Carlos Andrei Barrera Gonzalez" w:date="2025-03-26T12:29:00Z" w16du:dateUtc="2025-03-26T18:29:00Z">
        <w:r w:rsidR="00F25949">
          <w:rPr>
            <w:rFonts w:ascii="Arial" w:eastAsia="Arial" w:hAnsi="Arial" w:cs="Arial"/>
            <w:color w:val="212529"/>
            <w:lang w:val="es-MX"/>
          </w:rPr>
          <w:t>documento</w:t>
        </w:r>
        <w:r w:rsidR="00F25949" w:rsidRPr="694AC31A">
          <w:rPr>
            <w:rFonts w:ascii="Arial" w:eastAsia="Arial" w:hAnsi="Arial" w:cs="Arial"/>
            <w:color w:val="212529"/>
            <w:lang w:val="es-MX"/>
          </w:rPr>
          <w:t xml:space="preserve"> </w:t>
        </w:r>
      </w:ins>
      <w:r w:rsidRPr="694AC31A">
        <w:rPr>
          <w:rFonts w:ascii="Arial" w:eastAsia="Arial" w:hAnsi="Arial" w:cs="Arial"/>
          <w:color w:val="212529"/>
          <w:lang w:val="es-MX"/>
        </w:rPr>
        <w:t>debe contener los siguientes puntos:</w:t>
      </w:r>
    </w:p>
    <w:p w14:paraId="1B002E56" w14:textId="7DD8E3FE" w:rsidR="5ECD4EAB" w:rsidRDefault="5ECD4EAB" w:rsidP="694AC31A">
      <w:pPr>
        <w:jc w:val="both"/>
        <w:rPr>
          <w:rFonts w:ascii="Arial" w:eastAsia="Arial" w:hAnsi="Arial" w:cs="Arial"/>
          <w:color w:val="212529"/>
          <w:lang w:val="es-MX"/>
        </w:rPr>
      </w:pPr>
    </w:p>
    <w:p w14:paraId="2836553A" w14:textId="3BC16FE1" w:rsidR="1F985143" w:rsidRDefault="39F14D94" w:rsidP="005C5DD4">
      <w:pPr>
        <w:pStyle w:val="Prrafodelista"/>
        <w:numPr>
          <w:ilvl w:val="0"/>
          <w:numId w:val="42"/>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Describe la necesidad de automatización de un proceso.</w:t>
      </w:r>
    </w:p>
    <w:p w14:paraId="1D0738AE" w14:textId="7CC7B526" w:rsidR="1F985143" w:rsidRDefault="39F14D94" w:rsidP="005C5DD4">
      <w:pPr>
        <w:pStyle w:val="Prrafodelista"/>
        <w:numPr>
          <w:ilvl w:val="0"/>
          <w:numId w:val="42"/>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lastRenderedPageBreak/>
        <w:t>Si ya existe un problema se describe la solución que traerá al desarrollar el sistema.</w:t>
      </w:r>
    </w:p>
    <w:p w14:paraId="395B5E0A" w14:textId="2D873E88" w:rsidR="1F985143" w:rsidRDefault="39F14D94" w:rsidP="005C5DD4">
      <w:pPr>
        <w:pStyle w:val="Prrafodelista"/>
        <w:numPr>
          <w:ilvl w:val="0"/>
          <w:numId w:val="42"/>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Indicar el área que requiere de la implementación del sistema.</w:t>
      </w:r>
    </w:p>
    <w:p w14:paraId="1803FA37" w14:textId="65B201B5" w:rsidR="1F985143" w:rsidRDefault="39F14D94" w:rsidP="005C5DD4">
      <w:pPr>
        <w:pStyle w:val="Prrafodelista"/>
        <w:numPr>
          <w:ilvl w:val="0"/>
          <w:numId w:val="42"/>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Delimitar el alcance de cobertura del sistema.</w:t>
      </w:r>
    </w:p>
    <w:p w14:paraId="76227DD7" w14:textId="6DF99316" w:rsidR="1F985143" w:rsidRDefault="39F14D94" w:rsidP="005C5DD4">
      <w:pPr>
        <w:pStyle w:val="Prrafodelista"/>
        <w:numPr>
          <w:ilvl w:val="0"/>
          <w:numId w:val="42"/>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Definir los objetivos que alcanzara el sistema.</w:t>
      </w:r>
    </w:p>
    <w:p w14:paraId="1E15C07D" w14:textId="74E71048" w:rsidR="1F985143" w:rsidRDefault="39F14D94" w:rsidP="005C5DD4">
      <w:pPr>
        <w:pStyle w:val="Prrafodelista"/>
        <w:numPr>
          <w:ilvl w:val="0"/>
          <w:numId w:val="42"/>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Dejar claramente establecidos los benéficos que se tendrán con el desarrollo del sistema.</w:t>
      </w:r>
    </w:p>
    <w:p w14:paraId="076319AB" w14:textId="2412E04C" w:rsidR="00D801FA" w:rsidRPr="00D801FA" w:rsidRDefault="00D801FA" w:rsidP="00D801FA">
      <w:pPr>
        <w:pStyle w:val="Prrafodelista"/>
        <w:numPr>
          <w:ilvl w:val="0"/>
          <w:numId w:val="42"/>
        </w:numPr>
        <w:spacing w:before="100" w:beforeAutospacing="1" w:after="100" w:afterAutospacing="1"/>
        <w:rPr>
          <w:rFonts w:ascii="Times New Roman" w:eastAsia="Times New Roman" w:hAnsi="Times New Roman" w:cs="Times New Roman"/>
          <w:kern w:val="0"/>
          <w:lang w:val="es-MX" w:eastAsia="es-MX"/>
          <w14:ligatures w14:val="none"/>
        </w:rPr>
      </w:pPr>
      <w:r w:rsidRPr="00D801FA">
        <w:rPr>
          <w:noProof/>
          <w:lang w:val="es-MX" w:eastAsia="es-MX"/>
        </w:rPr>
        <w:drawing>
          <wp:inline distT="0" distB="0" distL="0" distR="0" wp14:anchorId="6F9377AD" wp14:editId="4C38C38B">
            <wp:extent cx="5612130" cy="3919855"/>
            <wp:effectExtent l="0" t="0" r="7620" b="4445"/>
            <wp:docPr id="14825090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4EDD1DA" w14:textId="05DA61FD" w:rsidR="00CD4FA9" w:rsidRDefault="00CD4FA9" w:rsidP="00CD4FA9">
      <w:pPr>
        <w:jc w:val="center"/>
        <w:rPr>
          <w:rFonts w:ascii="Arial" w:eastAsia="Arial" w:hAnsi="Arial" w:cs="Arial"/>
          <w:color w:val="212529"/>
          <w:lang w:val="es-MX"/>
        </w:rPr>
      </w:pPr>
      <w:r>
        <w:rPr>
          <w:rFonts w:ascii="Arial" w:eastAsia="Arial" w:hAnsi="Arial" w:cs="Arial"/>
          <w:color w:val="212529"/>
          <w:lang w:val="es-MX"/>
        </w:rPr>
        <w:t xml:space="preserve">Figura </w:t>
      </w:r>
      <w:r w:rsidR="006F04EB">
        <w:rPr>
          <w:rFonts w:ascii="Arial" w:eastAsia="Arial" w:hAnsi="Arial" w:cs="Arial"/>
          <w:color w:val="212529"/>
          <w:lang w:val="es-MX"/>
        </w:rPr>
        <w:t>9</w:t>
      </w:r>
      <w:r>
        <w:rPr>
          <w:rFonts w:ascii="Arial" w:eastAsia="Arial" w:hAnsi="Arial" w:cs="Arial"/>
          <w:color w:val="212529"/>
          <w:lang w:val="es-MX"/>
        </w:rPr>
        <w:t xml:space="preserve">. </w:t>
      </w:r>
      <w:r w:rsidR="003752D4">
        <w:rPr>
          <w:rFonts w:ascii="Arial" w:eastAsia="Arial" w:hAnsi="Arial" w:cs="Arial"/>
          <w:color w:val="212529"/>
          <w:lang w:val="es-MX"/>
        </w:rPr>
        <w:t>Documenta</w:t>
      </w:r>
      <w:r w:rsidR="003F1ED0">
        <w:rPr>
          <w:rFonts w:ascii="Arial" w:eastAsia="Arial" w:hAnsi="Arial" w:cs="Arial"/>
          <w:color w:val="212529"/>
          <w:lang w:val="es-MX"/>
        </w:rPr>
        <w:t>ción de la justificación</w:t>
      </w:r>
    </w:p>
    <w:p w14:paraId="1DC1C155" w14:textId="017F324B" w:rsidR="5ECD4EAB" w:rsidRDefault="5ECD4EAB" w:rsidP="694AC31A">
      <w:pPr>
        <w:jc w:val="both"/>
        <w:rPr>
          <w:rFonts w:ascii="Arial" w:eastAsia="Arial" w:hAnsi="Arial" w:cs="Arial"/>
          <w:color w:val="212529"/>
          <w:lang w:val="es-MX"/>
        </w:rPr>
      </w:pPr>
    </w:p>
    <w:p w14:paraId="74A42685" w14:textId="425EBBD2" w:rsidR="1F985143" w:rsidRDefault="39F14D94" w:rsidP="694AC31A">
      <w:pPr>
        <w:jc w:val="both"/>
        <w:rPr>
          <w:rFonts w:ascii="Arial" w:eastAsia="Arial" w:hAnsi="Arial" w:cs="Arial"/>
          <w:color w:val="212529"/>
          <w:lang w:val="es-MX"/>
        </w:rPr>
      </w:pPr>
      <w:r w:rsidRPr="694AC31A">
        <w:rPr>
          <w:rFonts w:ascii="Arial" w:eastAsia="Arial" w:hAnsi="Arial" w:cs="Arial"/>
          <w:b/>
          <w:bCs/>
          <w:color w:val="212529"/>
          <w:lang w:val="es-MX"/>
        </w:rPr>
        <w:t>1.3</w:t>
      </w:r>
      <w:r w:rsidR="1F985143">
        <w:tab/>
      </w:r>
      <w:r w:rsidRPr="694AC31A">
        <w:rPr>
          <w:rFonts w:ascii="Arial" w:eastAsia="Arial" w:hAnsi="Arial" w:cs="Arial"/>
          <w:b/>
          <w:bCs/>
          <w:color w:val="212529"/>
          <w:lang w:val="es-MX"/>
        </w:rPr>
        <w:t>Control del proyecto</w:t>
      </w:r>
      <w:r w:rsidR="58E9D0F9" w:rsidRPr="694AC31A">
        <w:rPr>
          <w:rFonts w:ascii="Arial" w:eastAsia="Arial" w:hAnsi="Arial" w:cs="Arial"/>
          <w:b/>
          <w:bCs/>
          <w:color w:val="212529"/>
          <w:lang w:val="es-MX"/>
        </w:rPr>
        <w:t>.</w:t>
      </w:r>
    </w:p>
    <w:p w14:paraId="3AD1788A" w14:textId="1FD6842A" w:rsidR="5ECD4EAB" w:rsidRDefault="5ECD4EAB" w:rsidP="694AC31A">
      <w:pPr>
        <w:jc w:val="both"/>
        <w:rPr>
          <w:rFonts w:ascii="Arial" w:eastAsia="Arial" w:hAnsi="Arial" w:cs="Arial"/>
          <w:b/>
          <w:bCs/>
          <w:color w:val="212529"/>
          <w:lang w:val="es-MX"/>
        </w:rPr>
      </w:pPr>
    </w:p>
    <w:p w14:paraId="14BD52A3" w14:textId="58DD68E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Recordemos que cuando se desarrolla un proyecto de sistema de información es de suma importancia llevar el control y seguimiento de dicho desarrollo con finalidad de detectar desviaciones y tomar acciones para alinear el trabajo hacia la conclusión proyecto en tiempo y forma del sistema.</w:t>
      </w:r>
    </w:p>
    <w:p w14:paraId="36845996" w14:textId="798C8FDA" w:rsidR="5ECD4EAB" w:rsidRDefault="5ECD4EAB" w:rsidP="694AC31A">
      <w:pPr>
        <w:jc w:val="both"/>
        <w:rPr>
          <w:rFonts w:ascii="Arial" w:eastAsia="Arial" w:hAnsi="Arial" w:cs="Arial"/>
          <w:color w:val="212529"/>
          <w:lang w:val="es-MX"/>
        </w:rPr>
      </w:pPr>
    </w:p>
    <w:p w14:paraId="16FADEDC" w14:textId="399B5F5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lo cual se requiere de llevar a cabo las buenas prácticas de gestión del proyecto, las buenas prácticas permiten monitorizar las actividades y los tiempos de realización, así mismo se pueden ajustar las tareas y en su caso establecer tiempos de holgura, con ello nos aseguramos el éxito del proyecto.</w:t>
      </w:r>
    </w:p>
    <w:p w14:paraId="08BC67C6" w14:textId="4E61421B" w:rsidR="5ECD4EAB" w:rsidRDefault="5ECD4EAB" w:rsidP="694AC31A">
      <w:pPr>
        <w:jc w:val="both"/>
        <w:rPr>
          <w:rFonts w:ascii="Arial" w:eastAsia="Arial" w:hAnsi="Arial" w:cs="Arial"/>
          <w:color w:val="212529"/>
          <w:lang w:val="es-MX"/>
        </w:rPr>
      </w:pPr>
    </w:p>
    <w:p w14:paraId="3290C777" w14:textId="1E7A0D6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 xml:space="preserve">Para llevar a cabo el control del proyecto bajo una buena práctica se debe utilizar una herramienta automatizada de gestión de proyectos, como Trello, </w:t>
      </w:r>
      <w:proofErr w:type="spellStart"/>
      <w:r w:rsidRPr="694AC31A">
        <w:rPr>
          <w:rFonts w:ascii="Arial" w:eastAsia="Arial" w:hAnsi="Arial" w:cs="Arial"/>
          <w:color w:val="212529"/>
          <w:lang w:val="es-MX"/>
        </w:rPr>
        <w:t>Atlassian</w:t>
      </w:r>
      <w:proofErr w:type="spellEnd"/>
      <w:r w:rsidRPr="694AC31A">
        <w:rPr>
          <w:rFonts w:ascii="Arial" w:eastAsia="Arial" w:hAnsi="Arial" w:cs="Arial"/>
          <w:color w:val="212529"/>
          <w:lang w:val="es-MX"/>
        </w:rPr>
        <w:t>, Jira, entre otras.</w:t>
      </w:r>
    </w:p>
    <w:p w14:paraId="4B938D4F" w14:textId="49FEFF4A" w:rsidR="5ECD4EAB" w:rsidRDefault="5ECD4EAB" w:rsidP="694AC31A">
      <w:pPr>
        <w:jc w:val="both"/>
        <w:rPr>
          <w:rFonts w:ascii="Arial" w:eastAsia="Arial" w:hAnsi="Arial" w:cs="Arial"/>
          <w:color w:val="212529"/>
          <w:lang w:val="es-MX"/>
        </w:rPr>
      </w:pPr>
    </w:p>
    <w:p w14:paraId="35F00354" w14:textId="1EB5DF1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Así mismo se deben considerar los siguientes elementos:</w:t>
      </w:r>
    </w:p>
    <w:p w14:paraId="4BF0BF37" w14:textId="25A03E2D" w:rsidR="1F985143" w:rsidRDefault="39F14D94" w:rsidP="005C5DD4">
      <w:pPr>
        <w:pStyle w:val="Prrafodelista"/>
        <w:numPr>
          <w:ilvl w:val="0"/>
          <w:numId w:val="41"/>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Definición del sistema a desarrollar</w:t>
      </w:r>
    </w:p>
    <w:p w14:paraId="0E6C0836" w14:textId="41F751E4" w:rsidR="1F985143" w:rsidRDefault="39F14D94" w:rsidP="005C5DD4">
      <w:pPr>
        <w:pStyle w:val="Prrafodelista"/>
        <w:numPr>
          <w:ilvl w:val="0"/>
          <w:numId w:val="41"/>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Equipo de desarrollo</w:t>
      </w:r>
    </w:p>
    <w:p w14:paraId="0CFA79E4" w14:textId="63A772C3" w:rsidR="1F985143" w:rsidRDefault="39F14D94" w:rsidP="005C5DD4">
      <w:pPr>
        <w:pStyle w:val="Prrafodelista"/>
        <w:numPr>
          <w:ilvl w:val="0"/>
          <w:numId w:val="41"/>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Roles del equipo de desarrollo</w:t>
      </w:r>
    </w:p>
    <w:p w14:paraId="1C8E6E52" w14:textId="7225D529" w:rsidR="1F985143" w:rsidRDefault="39F14D94" w:rsidP="005C5DD4">
      <w:pPr>
        <w:pStyle w:val="Prrafodelista"/>
        <w:numPr>
          <w:ilvl w:val="0"/>
          <w:numId w:val="41"/>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Actividades del equipo de desarrollo</w:t>
      </w:r>
    </w:p>
    <w:p w14:paraId="56D40C1D" w14:textId="2772890E" w:rsidR="1F985143" w:rsidRDefault="39F14D94" w:rsidP="005C5DD4">
      <w:pPr>
        <w:pStyle w:val="Prrafodelista"/>
        <w:numPr>
          <w:ilvl w:val="0"/>
          <w:numId w:val="41"/>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Tiempo de desarrollo</w:t>
      </w:r>
    </w:p>
    <w:p w14:paraId="43AF0909" w14:textId="057F1D30" w:rsidR="1F985143" w:rsidRDefault="39F14D94" w:rsidP="005C5DD4">
      <w:pPr>
        <w:pStyle w:val="Prrafodelista"/>
        <w:numPr>
          <w:ilvl w:val="0"/>
          <w:numId w:val="41"/>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Fecha de entrega final</w:t>
      </w:r>
    </w:p>
    <w:p w14:paraId="369EE39E" w14:textId="275DDFC9" w:rsidR="1F985143" w:rsidRDefault="39F14D94" w:rsidP="005C5DD4">
      <w:pPr>
        <w:pStyle w:val="Prrafodelista"/>
        <w:numPr>
          <w:ilvl w:val="0"/>
          <w:numId w:val="41"/>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Tiempos de entregas parciales </w:t>
      </w:r>
    </w:p>
    <w:p w14:paraId="0D8263AD" w14:textId="3318382E" w:rsidR="1F985143" w:rsidRDefault="39F14D94" w:rsidP="005C5DD4">
      <w:pPr>
        <w:pStyle w:val="Prrafodelista"/>
        <w:numPr>
          <w:ilvl w:val="0"/>
          <w:numId w:val="41"/>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Tiempo de pruebas </w:t>
      </w:r>
    </w:p>
    <w:p w14:paraId="7CB4E600" w14:textId="539E2B7B" w:rsidR="1F985143" w:rsidRDefault="39F14D94" w:rsidP="005C5DD4">
      <w:pPr>
        <w:pStyle w:val="Prrafodelista"/>
        <w:numPr>
          <w:ilvl w:val="0"/>
          <w:numId w:val="41"/>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Fecha de puesta en producción</w:t>
      </w:r>
    </w:p>
    <w:p w14:paraId="6E34706C" w14:textId="3C619A60"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Una vez atendidos los elementos anteriores podemos decir que se está en condiciones de realizar el plan de desarrollo utilizando una herramienta automatizada. </w:t>
      </w:r>
    </w:p>
    <w:p w14:paraId="13F2D691" w14:textId="5EF67BA1" w:rsidR="5ECD4EAB" w:rsidRDefault="5ECD4EAB" w:rsidP="694AC31A">
      <w:pPr>
        <w:jc w:val="both"/>
        <w:rPr>
          <w:rFonts w:ascii="Arial" w:eastAsia="Arial" w:hAnsi="Arial" w:cs="Arial"/>
          <w:color w:val="212529"/>
          <w:lang w:val="es-MX"/>
        </w:rPr>
      </w:pPr>
    </w:p>
    <w:p w14:paraId="52F0920A" w14:textId="55E7D66E"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1.3.1 Tareas del equipo de desarrollo</w:t>
      </w:r>
    </w:p>
    <w:p w14:paraId="40D51BC0" w14:textId="11261B13" w:rsidR="5ECD4EAB" w:rsidRDefault="5ECD4EAB" w:rsidP="694AC31A">
      <w:pPr>
        <w:ind w:left="708"/>
        <w:jc w:val="both"/>
        <w:rPr>
          <w:rFonts w:ascii="Arial" w:eastAsia="Arial" w:hAnsi="Arial" w:cs="Arial"/>
          <w:b/>
          <w:bCs/>
          <w:color w:val="212529"/>
          <w:lang w:val="es-MX"/>
        </w:rPr>
      </w:pPr>
    </w:p>
    <w:p w14:paraId="68ECD861" w14:textId="720285F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¿Cómo se definen las tareas de un equipo de desarrollo?</w:t>
      </w:r>
    </w:p>
    <w:p w14:paraId="79A9592E" w14:textId="01659FA6" w:rsidR="5ECD4EAB" w:rsidRDefault="5ECD4EAB" w:rsidP="694AC31A">
      <w:pPr>
        <w:jc w:val="both"/>
        <w:rPr>
          <w:rFonts w:ascii="Arial" w:eastAsia="Arial" w:hAnsi="Arial" w:cs="Arial"/>
          <w:color w:val="212529"/>
          <w:lang w:val="es-MX"/>
        </w:rPr>
      </w:pPr>
    </w:p>
    <w:p w14:paraId="64619263" w14:textId="376856B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Recuerda que las tareas de un equipo de desarrollo se definen en función de los perfiles de los integrantes del equipo, considerando el marco de buenas prácticas de </w:t>
      </w:r>
      <w:proofErr w:type="spellStart"/>
      <w:r w:rsidRPr="694AC31A">
        <w:rPr>
          <w:rFonts w:ascii="Arial" w:eastAsia="Arial" w:hAnsi="Arial" w:cs="Arial"/>
          <w:color w:val="212529"/>
          <w:lang w:val="es-MX"/>
        </w:rPr>
        <w:t>ITIL</w:t>
      </w:r>
      <w:proofErr w:type="spellEnd"/>
      <w:r w:rsidRPr="694AC31A">
        <w:rPr>
          <w:rFonts w:ascii="Arial" w:eastAsia="Arial" w:hAnsi="Arial" w:cs="Arial"/>
          <w:color w:val="212529"/>
          <w:lang w:val="es-MX"/>
        </w:rPr>
        <w:t>, una petición de desarrollo de un sistema de información es un servicio que debe atender el área de TI a través del equipo de desarrollo de sistemas de información y este equipo está conformado por el gestor del servicio que es aquel que recibe la petición del desarrollo del sistema de información, por el dueño del servicio que es el que se encarga de gestionar los recursos para atender la petición y por los profesionales del servicio que son los que desarrollan el sistema de información.</w:t>
      </w:r>
    </w:p>
    <w:p w14:paraId="313A4002" w14:textId="00D3A453" w:rsidR="5ECD4EAB" w:rsidRDefault="5ECD4EAB" w:rsidP="694AC31A">
      <w:pPr>
        <w:jc w:val="both"/>
        <w:rPr>
          <w:rFonts w:ascii="Arial" w:eastAsia="Arial" w:hAnsi="Arial" w:cs="Arial"/>
          <w:color w:val="212529"/>
          <w:lang w:val="es-MX"/>
        </w:rPr>
      </w:pPr>
    </w:p>
    <w:p w14:paraId="2EFE1116" w14:textId="4679AE4B"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asignar las actividades o tareas a cada uno de los profesionales del servicio el dueño del servicio (también conocido como líder del proyecto) debe considerar la una metodología de desarrollo quien lo guiara en la definición de las actividades.</w:t>
      </w:r>
    </w:p>
    <w:p w14:paraId="507CEE49" w14:textId="3D7D6A21" w:rsidR="5ECD4EAB" w:rsidRDefault="5ECD4EAB" w:rsidP="694AC31A">
      <w:pPr>
        <w:jc w:val="both"/>
        <w:rPr>
          <w:rFonts w:ascii="Arial" w:eastAsia="Arial" w:hAnsi="Arial" w:cs="Arial"/>
          <w:color w:val="212529"/>
          <w:lang w:val="es-MX"/>
        </w:rPr>
      </w:pPr>
    </w:p>
    <w:p w14:paraId="56179471" w14:textId="739599AA" w:rsidR="5ECD4EAB" w:rsidRDefault="5ECD4EAB" w:rsidP="694AC31A">
      <w:pPr>
        <w:jc w:val="both"/>
        <w:rPr>
          <w:rFonts w:ascii="Arial" w:eastAsia="Arial" w:hAnsi="Arial" w:cs="Arial"/>
          <w:color w:val="212529"/>
          <w:lang w:val="es-MX"/>
        </w:rPr>
      </w:pPr>
    </w:p>
    <w:p w14:paraId="2FD1BA64" w14:textId="1507C627" w:rsidR="008A5490" w:rsidRDefault="008A5490" w:rsidP="008A5490">
      <w:pPr>
        <w:jc w:val="both"/>
        <w:rPr>
          <w:rFonts w:ascii="Arial" w:eastAsia="Arial" w:hAnsi="Arial" w:cs="Arial"/>
          <w:color w:val="212529"/>
          <w:lang w:val="es-MX"/>
        </w:rPr>
      </w:pPr>
      <w:r w:rsidRPr="008A5490">
        <w:rPr>
          <w:rFonts w:ascii="Arial" w:eastAsia="Arial" w:hAnsi="Arial" w:cs="Arial"/>
          <w:noProof/>
          <w:color w:val="212529"/>
          <w:lang w:val="es-MX"/>
        </w:rPr>
        <w:lastRenderedPageBreak/>
        <w:drawing>
          <wp:inline distT="0" distB="0" distL="0" distR="0" wp14:anchorId="5E70FE1E" wp14:editId="4305AFDF">
            <wp:extent cx="5612130" cy="3919855"/>
            <wp:effectExtent l="0" t="0" r="7620" b="4445"/>
            <wp:docPr id="6945971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1319C13" w14:textId="04447FD5" w:rsidR="000323B1" w:rsidRDefault="000323B1" w:rsidP="000323B1">
      <w:pPr>
        <w:jc w:val="center"/>
        <w:rPr>
          <w:rFonts w:ascii="Arial" w:eastAsia="Arial" w:hAnsi="Arial" w:cs="Arial"/>
          <w:color w:val="212529"/>
          <w:lang w:val="es-MX"/>
        </w:rPr>
      </w:pPr>
      <w:r>
        <w:rPr>
          <w:rFonts w:ascii="Arial" w:eastAsia="Arial" w:hAnsi="Arial" w:cs="Arial"/>
          <w:color w:val="212529"/>
          <w:lang w:val="es-MX"/>
        </w:rPr>
        <w:t>Figura 10. Tareas del equipo de desarrollo</w:t>
      </w:r>
    </w:p>
    <w:p w14:paraId="752CBC27" w14:textId="77777777" w:rsidR="000323B1" w:rsidRPr="008A5490" w:rsidRDefault="000323B1" w:rsidP="008A5490">
      <w:pPr>
        <w:jc w:val="both"/>
        <w:rPr>
          <w:rFonts w:ascii="Arial" w:eastAsia="Arial" w:hAnsi="Arial" w:cs="Arial"/>
          <w:color w:val="212529"/>
          <w:lang w:val="es-MX"/>
        </w:rPr>
      </w:pPr>
    </w:p>
    <w:p w14:paraId="1798E93A" w14:textId="36095329" w:rsidR="00204437" w:rsidRDefault="00204437" w:rsidP="00204437">
      <w:pPr>
        <w:jc w:val="both"/>
        <w:rPr>
          <w:rFonts w:ascii="Arial" w:eastAsia="Arial" w:hAnsi="Arial" w:cs="Arial"/>
          <w:color w:val="212529"/>
          <w:lang w:val="es-MX"/>
        </w:rPr>
      </w:pPr>
      <w:r w:rsidRPr="694AC31A">
        <w:rPr>
          <w:rFonts w:ascii="Arial" w:eastAsia="Arial" w:hAnsi="Arial" w:cs="Arial"/>
          <w:color w:val="212529"/>
          <w:lang w:val="es-MX"/>
        </w:rPr>
        <w:t>Para la asignación de tareas o actividades de cada integrante del equipo de desarrollo recuerda las etapas de desarrollo de software, por ejemplo, el ciclo de vida del software, figura 1</w:t>
      </w:r>
      <w:r>
        <w:rPr>
          <w:rFonts w:ascii="Arial" w:eastAsia="Arial" w:hAnsi="Arial" w:cs="Arial"/>
          <w:color w:val="212529"/>
          <w:lang w:val="es-MX"/>
        </w:rPr>
        <w:t>1</w:t>
      </w:r>
      <w:r w:rsidRPr="694AC31A">
        <w:rPr>
          <w:rFonts w:ascii="Arial" w:eastAsia="Arial" w:hAnsi="Arial" w:cs="Arial"/>
          <w:color w:val="212529"/>
          <w:lang w:val="es-MX"/>
        </w:rPr>
        <w:t>. En función a ellas se asignan las tareas correspondientes a cada etapa.</w:t>
      </w:r>
    </w:p>
    <w:p w14:paraId="4E9668FA" w14:textId="361CCEBD" w:rsidR="5ECD4EAB" w:rsidRDefault="5ECD4EAB" w:rsidP="694AC31A">
      <w:pPr>
        <w:jc w:val="both"/>
        <w:rPr>
          <w:rFonts w:ascii="Arial" w:eastAsia="Arial" w:hAnsi="Arial" w:cs="Arial"/>
          <w:color w:val="212529"/>
          <w:lang w:val="es-MX"/>
        </w:rPr>
      </w:pPr>
    </w:p>
    <w:p w14:paraId="1FB16BEA" w14:textId="773438C5" w:rsidR="1F985143" w:rsidRDefault="39F14D94" w:rsidP="694AC31A">
      <w:pPr>
        <w:jc w:val="both"/>
        <w:rPr>
          <w:rFonts w:ascii="Arial" w:eastAsia="Arial" w:hAnsi="Arial" w:cs="Arial"/>
          <w:color w:val="212529"/>
          <w:lang w:val="es-MX"/>
        </w:rPr>
      </w:pPr>
      <w:r>
        <w:rPr>
          <w:noProof/>
        </w:rPr>
        <w:lastRenderedPageBreak/>
        <w:drawing>
          <wp:inline distT="0" distB="0" distL="0" distR="0" wp14:anchorId="654E5CA6" wp14:editId="6C8AF677">
            <wp:extent cx="2905125" cy="409575"/>
            <wp:effectExtent l="0" t="0" r="0" b="0"/>
            <wp:docPr id="103927159" name="Picture 103927159"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27159"/>
                    <pic:cNvPicPr/>
                  </pic:nvPicPr>
                  <pic:blipFill>
                    <a:blip r:embed="rId40">
                      <a:extLst>
                        <a:ext uri="{28A0092B-C50C-407E-A947-70E740481C1C}">
                          <a14:useLocalDpi xmlns:a14="http://schemas.microsoft.com/office/drawing/2010/main" val="0"/>
                        </a:ext>
                      </a:extLst>
                    </a:blip>
                    <a:stretch>
                      <a:fillRect/>
                    </a:stretch>
                  </pic:blipFill>
                  <pic:spPr>
                    <a:xfrm>
                      <a:off x="0" y="0"/>
                      <a:ext cx="2905125" cy="409575"/>
                    </a:xfrm>
                    <a:prstGeom prst="rect">
                      <a:avLst/>
                    </a:prstGeom>
                  </pic:spPr>
                </pic:pic>
              </a:graphicData>
            </a:graphic>
          </wp:inline>
        </w:drawing>
      </w:r>
      <w:r>
        <w:rPr>
          <w:noProof/>
        </w:rPr>
        <w:drawing>
          <wp:inline distT="0" distB="0" distL="0" distR="0" wp14:anchorId="092C6B33" wp14:editId="309833C3">
            <wp:extent cx="314325" cy="276225"/>
            <wp:effectExtent l="0" t="0" r="0" b="0"/>
            <wp:docPr id="1577535964" name="Picture 157753596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535964"/>
                    <pic:cNvPicPr/>
                  </pic:nvPicPr>
                  <pic:blipFill>
                    <a:blip r:embed="rId41">
                      <a:extLst>
                        <a:ext uri="{28A0092B-C50C-407E-A947-70E740481C1C}">
                          <a14:useLocalDpi xmlns:a14="http://schemas.microsoft.com/office/drawing/2010/main" val="0"/>
                        </a:ext>
                      </a:extLst>
                    </a:blip>
                    <a:stretch>
                      <a:fillRect/>
                    </a:stretch>
                  </pic:blipFill>
                  <pic:spPr>
                    <a:xfrm>
                      <a:off x="0" y="0"/>
                      <a:ext cx="314325" cy="276225"/>
                    </a:xfrm>
                    <a:prstGeom prst="rect">
                      <a:avLst/>
                    </a:prstGeom>
                  </pic:spPr>
                </pic:pic>
              </a:graphicData>
            </a:graphic>
          </wp:inline>
        </w:drawing>
      </w:r>
      <w:r>
        <w:rPr>
          <w:noProof/>
        </w:rPr>
        <w:drawing>
          <wp:inline distT="0" distB="0" distL="0" distR="0" wp14:anchorId="636E380D" wp14:editId="5FB0EF64">
            <wp:extent cx="333375" cy="371475"/>
            <wp:effectExtent l="0" t="0" r="0" b="0"/>
            <wp:docPr id="266417466" name="Picture 26641746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17466"/>
                    <pic:cNvPicPr/>
                  </pic:nvPicPr>
                  <pic:blipFill>
                    <a:blip r:embed="rId42">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363DB196" wp14:editId="64C477CE">
            <wp:extent cx="276225" cy="323850"/>
            <wp:effectExtent l="0" t="0" r="0" b="0"/>
            <wp:docPr id="1521638433" name="Picture 152163843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638433"/>
                    <pic:cNvPicPr/>
                  </pic:nvPicPr>
                  <pic:blipFill>
                    <a:blip r:embed="rId43">
                      <a:extLst>
                        <a:ext uri="{28A0092B-C50C-407E-A947-70E740481C1C}">
                          <a14:useLocalDpi xmlns:a14="http://schemas.microsoft.com/office/drawing/2010/main" val="0"/>
                        </a:ext>
                      </a:extLst>
                    </a:blip>
                    <a:stretch>
                      <a:fillRect/>
                    </a:stretch>
                  </pic:blipFill>
                  <pic:spPr>
                    <a:xfrm>
                      <a:off x="0" y="0"/>
                      <a:ext cx="276225" cy="323850"/>
                    </a:xfrm>
                    <a:prstGeom prst="rect">
                      <a:avLst/>
                    </a:prstGeom>
                  </pic:spPr>
                </pic:pic>
              </a:graphicData>
            </a:graphic>
          </wp:inline>
        </w:drawing>
      </w:r>
      <w:r>
        <w:rPr>
          <w:noProof/>
        </w:rPr>
        <w:drawing>
          <wp:inline distT="0" distB="0" distL="0" distR="0" wp14:anchorId="2D3B3C94" wp14:editId="07BF7D47">
            <wp:extent cx="352425" cy="333375"/>
            <wp:effectExtent l="0" t="0" r="0" b="0"/>
            <wp:docPr id="290531417" name="Picture 29053141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31417"/>
                    <pic:cNvPicPr/>
                  </pic:nvPicPr>
                  <pic:blipFill>
                    <a:blip r:embed="rId44">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6C48D49C" wp14:editId="226D86B0">
            <wp:extent cx="352425" cy="333375"/>
            <wp:effectExtent l="0" t="0" r="0" b="0"/>
            <wp:docPr id="1258427370" name="Picture 125842737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427370"/>
                    <pic:cNvPicPr/>
                  </pic:nvPicPr>
                  <pic:blipFill>
                    <a:blip r:embed="rId45">
                      <a:extLst>
                        <a:ext uri="{28A0092B-C50C-407E-A947-70E740481C1C}">
                          <a14:useLocalDpi xmlns:a14="http://schemas.microsoft.com/office/drawing/2010/main" val="0"/>
                        </a:ext>
                      </a:extLst>
                    </a:blip>
                    <a:stretch>
                      <a:fillRect/>
                    </a:stretch>
                  </pic:blipFill>
                  <pic:spPr>
                    <a:xfrm>
                      <a:off x="0" y="0"/>
                      <a:ext cx="352425" cy="333375"/>
                    </a:xfrm>
                    <a:prstGeom prst="rect">
                      <a:avLst/>
                    </a:prstGeom>
                  </pic:spPr>
                </pic:pic>
              </a:graphicData>
            </a:graphic>
          </wp:inline>
        </w:drawing>
      </w:r>
      <w:r>
        <w:rPr>
          <w:noProof/>
        </w:rPr>
        <w:drawing>
          <wp:inline distT="0" distB="0" distL="0" distR="0" wp14:anchorId="036B5155" wp14:editId="5E24DE49">
            <wp:extent cx="333375" cy="361950"/>
            <wp:effectExtent l="0" t="0" r="0" b="0"/>
            <wp:docPr id="40280206" name="Picture 4028020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80206"/>
                    <pic:cNvPicPr/>
                  </pic:nvPicPr>
                  <pic:blipFill>
                    <a:blip r:embed="rId46">
                      <a:extLst>
                        <a:ext uri="{28A0092B-C50C-407E-A947-70E740481C1C}">
                          <a14:useLocalDpi xmlns:a14="http://schemas.microsoft.com/office/drawing/2010/main" val="0"/>
                        </a:ext>
                      </a:extLst>
                    </a:blip>
                    <a:stretch>
                      <a:fillRect/>
                    </a:stretch>
                  </pic:blipFill>
                  <pic:spPr>
                    <a:xfrm>
                      <a:off x="0" y="0"/>
                      <a:ext cx="333375" cy="361950"/>
                    </a:xfrm>
                    <a:prstGeom prst="rect">
                      <a:avLst/>
                    </a:prstGeom>
                  </pic:spPr>
                </pic:pic>
              </a:graphicData>
            </a:graphic>
          </wp:inline>
        </w:drawing>
      </w:r>
      <w:r w:rsidR="00E4257C">
        <w:rPr>
          <w:noProof/>
        </w:rPr>
        <w:drawing>
          <wp:inline distT="0" distB="0" distL="0" distR="0" wp14:anchorId="2972D41B" wp14:editId="353FD112">
            <wp:extent cx="333375" cy="371475"/>
            <wp:effectExtent l="0" t="0" r="0" b="0"/>
            <wp:docPr id="1147391223" name="Picture 114739122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391223"/>
                    <pic:cNvPicPr/>
                  </pic:nvPicPr>
                  <pic:blipFill>
                    <a:blip r:embed="rId47">
                      <a:extLst>
                        <a:ext uri="{28A0092B-C50C-407E-A947-70E740481C1C}">
                          <a14:useLocalDpi xmlns:a14="http://schemas.microsoft.com/office/drawing/2010/main" val="0"/>
                        </a:ext>
                      </a:extLst>
                    </a:blip>
                    <a:stretch>
                      <a:fillRect/>
                    </a:stretch>
                  </pic:blipFill>
                  <pic:spPr>
                    <a:xfrm>
                      <a:off x="0" y="0"/>
                      <a:ext cx="333375" cy="371475"/>
                    </a:xfrm>
                    <a:prstGeom prst="rect">
                      <a:avLst/>
                    </a:prstGeom>
                  </pic:spPr>
                </pic:pic>
              </a:graphicData>
            </a:graphic>
          </wp:inline>
        </w:drawing>
      </w:r>
      <w:r>
        <w:rPr>
          <w:noProof/>
        </w:rPr>
        <w:drawing>
          <wp:inline distT="0" distB="0" distL="0" distR="0" wp14:anchorId="7DAF48B9" wp14:editId="7D8D382F">
            <wp:extent cx="5486400" cy="3219450"/>
            <wp:effectExtent l="0" t="0" r="0" b="0"/>
            <wp:docPr id="1107947955" name="Picture 11079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947955"/>
                    <pic:cNvPicPr/>
                  </pic:nvPicPr>
                  <pic:blipFill>
                    <a:blip r:embed="rId48">
                      <a:extLst>
                        <a:ext uri="{28A0092B-C50C-407E-A947-70E740481C1C}">
                          <a14:useLocalDpi xmlns:a14="http://schemas.microsoft.com/office/drawing/2010/main" val="0"/>
                        </a:ext>
                      </a:extLst>
                    </a:blip>
                    <a:stretch>
                      <a:fillRect/>
                    </a:stretch>
                  </pic:blipFill>
                  <pic:spPr>
                    <a:xfrm>
                      <a:off x="0" y="0"/>
                      <a:ext cx="5486400" cy="3219450"/>
                    </a:xfrm>
                    <a:prstGeom prst="rect">
                      <a:avLst/>
                    </a:prstGeom>
                  </pic:spPr>
                </pic:pic>
              </a:graphicData>
            </a:graphic>
          </wp:inline>
        </w:drawing>
      </w:r>
    </w:p>
    <w:p w14:paraId="07F3AE43" w14:textId="77777777" w:rsidR="003F1ED0" w:rsidRDefault="003F1ED0" w:rsidP="003F1ED0">
      <w:pPr>
        <w:jc w:val="center"/>
        <w:rPr>
          <w:rFonts w:ascii="Arial" w:eastAsia="Arial" w:hAnsi="Arial" w:cs="Arial"/>
          <w:color w:val="212529"/>
          <w:lang w:val="es-MX"/>
        </w:rPr>
      </w:pPr>
    </w:p>
    <w:p w14:paraId="609FB739" w14:textId="02E96C87" w:rsidR="003F1ED0" w:rsidRDefault="003F1ED0" w:rsidP="003F1ED0">
      <w:pPr>
        <w:jc w:val="center"/>
        <w:rPr>
          <w:rFonts w:ascii="Arial" w:eastAsia="Arial" w:hAnsi="Arial" w:cs="Arial"/>
          <w:color w:val="212529"/>
          <w:lang w:val="es-MX"/>
        </w:rPr>
      </w:pPr>
      <w:r>
        <w:rPr>
          <w:rFonts w:ascii="Arial" w:eastAsia="Arial" w:hAnsi="Arial" w:cs="Arial"/>
          <w:color w:val="212529"/>
          <w:lang w:val="es-MX"/>
        </w:rPr>
        <w:t xml:space="preserve">Figura </w:t>
      </w:r>
      <w:r w:rsidR="00F529C8">
        <w:rPr>
          <w:rFonts w:ascii="Arial" w:eastAsia="Arial" w:hAnsi="Arial" w:cs="Arial"/>
          <w:color w:val="212529"/>
          <w:lang w:val="es-MX"/>
        </w:rPr>
        <w:t>11</w:t>
      </w:r>
      <w:r>
        <w:rPr>
          <w:rFonts w:ascii="Arial" w:eastAsia="Arial" w:hAnsi="Arial" w:cs="Arial"/>
          <w:color w:val="212529"/>
          <w:lang w:val="es-MX"/>
        </w:rPr>
        <w:t xml:space="preserve">. Ciclo de </w:t>
      </w:r>
      <w:r w:rsidR="00763A7D">
        <w:rPr>
          <w:rFonts w:ascii="Arial" w:eastAsia="Arial" w:hAnsi="Arial" w:cs="Arial"/>
          <w:color w:val="212529"/>
          <w:lang w:val="es-MX"/>
        </w:rPr>
        <w:t>vida</w:t>
      </w:r>
      <w:r>
        <w:rPr>
          <w:rFonts w:ascii="Arial" w:eastAsia="Arial" w:hAnsi="Arial" w:cs="Arial"/>
          <w:color w:val="212529"/>
          <w:lang w:val="es-MX"/>
        </w:rPr>
        <w:t xml:space="preserve"> del software</w:t>
      </w:r>
    </w:p>
    <w:p w14:paraId="5E62F7A3" w14:textId="6493FFE8" w:rsidR="5ECD4EAB" w:rsidRDefault="5ECD4EAB" w:rsidP="694AC31A">
      <w:pPr>
        <w:jc w:val="both"/>
        <w:rPr>
          <w:rFonts w:ascii="Arial" w:eastAsia="Arial" w:hAnsi="Arial" w:cs="Arial"/>
          <w:color w:val="212529"/>
          <w:lang w:val="es-MX"/>
        </w:rPr>
      </w:pPr>
    </w:p>
    <w:p w14:paraId="1BF069D5" w14:textId="7480CA13" w:rsidR="5ECD4EAB" w:rsidRDefault="5ECD4EAB" w:rsidP="694AC31A">
      <w:pPr>
        <w:jc w:val="both"/>
        <w:rPr>
          <w:rFonts w:ascii="Arial" w:eastAsia="Arial" w:hAnsi="Arial" w:cs="Arial"/>
          <w:color w:val="212529"/>
          <w:lang w:val="es-MX"/>
        </w:rPr>
      </w:pPr>
    </w:p>
    <w:p w14:paraId="270F61C0" w14:textId="6299FB4A"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1.3.2</w:t>
      </w:r>
      <w:r w:rsidR="1F985143">
        <w:tab/>
      </w:r>
      <w:r w:rsidRPr="694AC31A">
        <w:rPr>
          <w:rFonts w:ascii="Arial" w:eastAsia="Arial" w:hAnsi="Arial" w:cs="Arial"/>
          <w:b/>
          <w:bCs/>
          <w:color w:val="212529"/>
          <w:lang w:val="es-MX"/>
        </w:rPr>
        <w:t>Elaboración de la planeación del desarrollo</w:t>
      </w:r>
      <w:r w:rsidR="3D58D497" w:rsidRPr="694AC31A">
        <w:rPr>
          <w:rFonts w:ascii="Arial" w:eastAsia="Arial" w:hAnsi="Arial" w:cs="Arial"/>
          <w:b/>
          <w:bCs/>
          <w:color w:val="212529"/>
          <w:lang w:val="es-MX"/>
        </w:rPr>
        <w:t>.</w:t>
      </w:r>
    </w:p>
    <w:p w14:paraId="43D512C7" w14:textId="53576348" w:rsidR="5ECD4EAB" w:rsidRDefault="5ECD4EAB" w:rsidP="694AC31A">
      <w:pPr>
        <w:ind w:left="708"/>
        <w:jc w:val="both"/>
        <w:rPr>
          <w:rFonts w:ascii="Arial" w:eastAsia="Arial" w:hAnsi="Arial" w:cs="Arial"/>
          <w:b/>
          <w:bCs/>
          <w:color w:val="212529"/>
          <w:lang w:val="es-MX"/>
        </w:rPr>
      </w:pPr>
    </w:p>
    <w:p w14:paraId="64006C7C" w14:textId="5D899DC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 recomendación para elaborar la planeación del desarrollo del proyecto de sistemas de información se debe de toman en cuenta las actividades que establece la metodología a utilizar.</w:t>
      </w:r>
    </w:p>
    <w:p w14:paraId="2FF7BB5F" w14:textId="133358F8" w:rsidR="5ECD4EAB" w:rsidRDefault="5ECD4EAB" w:rsidP="694AC31A">
      <w:pPr>
        <w:jc w:val="both"/>
        <w:rPr>
          <w:rFonts w:ascii="Arial" w:eastAsia="Arial" w:hAnsi="Arial" w:cs="Arial"/>
          <w:color w:val="212529"/>
          <w:lang w:val="es-MX"/>
        </w:rPr>
      </w:pPr>
    </w:p>
    <w:p w14:paraId="275656E5" w14:textId="26E08B4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En el siguiente diagrama puedes visualizar cinco etapas generales de una planeación:</w:t>
      </w:r>
    </w:p>
    <w:p w14:paraId="01A43DAE" w14:textId="38E0D10E" w:rsidR="5ECD4EAB" w:rsidRDefault="5ECD4EAB" w:rsidP="694AC31A">
      <w:pPr>
        <w:jc w:val="both"/>
        <w:rPr>
          <w:rFonts w:ascii="Arial" w:eastAsia="Arial" w:hAnsi="Arial" w:cs="Arial"/>
          <w:color w:val="212529"/>
          <w:lang w:val="es-MX"/>
        </w:rPr>
      </w:pPr>
    </w:p>
    <w:p w14:paraId="56612A88" w14:textId="40DAE517" w:rsidR="1F985143" w:rsidRDefault="39F14D94" w:rsidP="694AC31A">
      <w:pPr>
        <w:jc w:val="both"/>
        <w:rPr>
          <w:rFonts w:ascii="Arial" w:eastAsia="Arial" w:hAnsi="Arial" w:cs="Arial"/>
          <w:color w:val="212529"/>
          <w:lang w:val="es-MX"/>
        </w:rPr>
      </w:pPr>
      <w:r>
        <w:rPr>
          <w:noProof/>
        </w:rPr>
        <w:drawing>
          <wp:inline distT="0" distB="0" distL="0" distR="0" wp14:anchorId="2BEF6F75" wp14:editId="4BC80557">
            <wp:extent cx="5610224" cy="1009650"/>
            <wp:effectExtent l="0" t="0" r="0" b="0"/>
            <wp:docPr id="1699028575" name="Picture 169902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028575"/>
                    <pic:cNvPicPr/>
                  </pic:nvPicPr>
                  <pic:blipFill>
                    <a:blip r:embed="rId49">
                      <a:extLst>
                        <a:ext uri="{28A0092B-C50C-407E-A947-70E740481C1C}">
                          <a14:useLocalDpi xmlns:a14="http://schemas.microsoft.com/office/drawing/2010/main" val="0"/>
                        </a:ext>
                      </a:extLst>
                    </a:blip>
                    <a:stretch>
                      <a:fillRect/>
                    </a:stretch>
                  </pic:blipFill>
                  <pic:spPr>
                    <a:xfrm>
                      <a:off x="0" y="0"/>
                      <a:ext cx="5610224" cy="1009650"/>
                    </a:xfrm>
                    <a:prstGeom prst="rect">
                      <a:avLst/>
                    </a:prstGeom>
                  </pic:spPr>
                </pic:pic>
              </a:graphicData>
            </a:graphic>
          </wp:inline>
        </w:drawing>
      </w:r>
    </w:p>
    <w:p w14:paraId="3004E710" w14:textId="5D908D91" w:rsidR="00763A7D" w:rsidRDefault="00763A7D" w:rsidP="00763A7D">
      <w:pPr>
        <w:jc w:val="center"/>
        <w:rPr>
          <w:rFonts w:ascii="Arial" w:eastAsia="Arial" w:hAnsi="Arial" w:cs="Arial"/>
          <w:color w:val="212529"/>
          <w:lang w:val="es-MX"/>
        </w:rPr>
      </w:pPr>
      <w:r>
        <w:rPr>
          <w:rFonts w:ascii="Arial" w:eastAsia="Arial" w:hAnsi="Arial" w:cs="Arial"/>
          <w:color w:val="212529"/>
          <w:lang w:val="es-MX"/>
        </w:rPr>
        <w:t xml:space="preserve">Figura </w:t>
      </w:r>
      <w:r w:rsidR="00F529C8">
        <w:rPr>
          <w:rFonts w:ascii="Arial" w:eastAsia="Arial" w:hAnsi="Arial" w:cs="Arial"/>
          <w:color w:val="212529"/>
          <w:lang w:val="es-MX"/>
        </w:rPr>
        <w:t>12</w:t>
      </w:r>
      <w:r>
        <w:rPr>
          <w:rFonts w:ascii="Arial" w:eastAsia="Arial" w:hAnsi="Arial" w:cs="Arial"/>
          <w:color w:val="212529"/>
          <w:lang w:val="es-MX"/>
        </w:rPr>
        <w:t xml:space="preserve">. </w:t>
      </w:r>
      <w:r w:rsidR="00FB732A">
        <w:rPr>
          <w:rFonts w:ascii="Arial" w:eastAsia="Arial" w:hAnsi="Arial" w:cs="Arial"/>
          <w:color w:val="212529"/>
          <w:lang w:val="es-MX"/>
        </w:rPr>
        <w:t>Etapas generales de una planeación</w:t>
      </w:r>
    </w:p>
    <w:p w14:paraId="40CA8567" w14:textId="77777777" w:rsidR="00763A7D" w:rsidRDefault="00763A7D" w:rsidP="694AC31A">
      <w:pPr>
        <w:jc w:val="both"/>
        <w:rPr>
          <w:rFonts w:ascii="Arial" w:eastAsia="Arial" w:hAnsi="Arial" w:cs="Arial"/>
          <w:color w:val="212529"/>
          <w:lang w:val="es-MX"/>
        </w:rPr>
      </w:pPr>
    </w:p>
    <w:p w14:paraId="6438A889" w14:textId="7FE7AC3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que recuerdes y tomen en cuenta como se planea con el marco Scrum puedes consultar la sección </w:t>
      </w:r>
      <w:r w:rsidR="6CA58938"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donde encontrarás </w:t>
      </w:r>
      <w:r w:rsidR="00BE6889">
        <w:rPr>
          <w:rFonts w:ascii="Arial" w:eastAsia="Arial" w:hAnsi="Arial" w:cs="Arial"/>
          <w:color w:val="212529"/>
          <w:lang w:val="es-MX"/>
        </w:rPr>
        <w:t xml:space="preserve">más </w:t>
      </w:r>
      <w:r w:rsidRPr="694AC31A">
        <w:rPr>
          <w:rFonts w:ascii="Arial" w:eastAsia="Arial" w:hAnsi="Arial" w:cs="Arial"/>
          <w:color w:val="212529"/>
          <w:lang w:val="es-MX"/>
        </w:rPr>
        <w:t>información.</w:t>
      </w:r>
    </w:p>
    <w:p w14:paraId="06CE3E0B" w14:textId="3DD266A7" w:rsidR="5ECD4EAB" w:rsidRDefault="5ECD4EAB" w:rsidP="694AC31A">
      <w:pPr>
        <w:jc w:val="both"/>
        <w:rPr>
          <w:rFonts w:ascii="Arial" w:eastAsia="Arial" w:hAnsi="Arial" w:cs="Arial"/>
          <w:color w:val="212529"/>
          <w:lang w:val="es-MX"/>
        </w:rPr>
      </w:pPr>
    </w:p>
    <w:p w14:paraId="10057EA3" w14:textId="47C8F32A" w:rsidR="5ECD4EAB" w:rsidRDefault="5ECD4EAB" w:rsidP="694AC31A">
      <w:pPr>
        <w:jc w:val="both"/>
        <w:rPr>
          <w:rFonts w:ascii="Arial" w:eastAsia="Arial" w:hAnsi="Arial" w:cs="Arial"/>
          <w:color w:val="212529"/>
          <w:lang w:val="es-MX"/>
        </w:rPr>
      </w:pPr>
    </w:p>
    <w:p w14:paraId="63F871A1" w14:textId="7D04CE6C" w:rsidR="5ECD4EAB" w:rsidRDefault="5ECD4EAB" w:rsidP="694AC31A">
      <w:pPr>
        <w:jc w:val="both"/>
        <w:rPr>
          <w:rFonts w:ascii="Arial" w:eastAsia="Arial" w:hAnsi="Arial" w:cs="Arial"/>
          <w:color w:val="212529"/>
          <w:lang w:val="es-MX"/>
        </w:rPr>
      </w:pPr>
    </w:p>
    <w:p w14:paraId="1DE6F73F" w14:textId="784D6888"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lastRenderedPageBreak/>
        <w:t>1.3.3 Seguimiento del desarrollo</w:t>
      </w:r>
    </w:p>
    <w:p w14:paraId="29EB7C6A" w14:textId="1EB39DE1" w:rsidR="5ECD4EAB" w:rsidRDefault="5ECD4EAB" w:rsidP="694AC31A">
      <w:pPr>
        <w:ind w:left="708"/>
        <w:jc w:val="both"/>
        <w:rPr>
          <w:rFonts w:ascii="Arial" w:eastAsia="Arial" w:hAnsi="Arial" w:cs="Arial"/>
          <w:b/>
          <w:bCs/>
          <w:color w:val="212529"/>
          <w:lang w:val="es-MX"/>
        </w:rPr>
      </w:pPr>
    </w:p>
    <w:p w14:paraId="6B920780" w14:textId="54A8A937"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Ahora bien, la gestión del proyecto permite monitorear el progreso del desarrollo, así mismo se lleva el seguimiento de las actividades de cada uno de los integrantes del equipo de desarrollo. Aquí es importante recordar que un equipo de desarrollo está compuesto por lo menos por el líder del proyecto y por los profesionales del servicio que son los encargados del desarrollo. El líder del proyecto asigna actividades y tiempo de desarrollo y de entrega de las actividades, así mismo va monitorizando y dando seguimiento al plan de trabajo para que las actividades se cumplan en tiempo y forma coadyuvando a la construcción del sistema.</w:t>
      </w:r>
    </w:p>
    <w:p w14:paraId="674376C4" w14:textId="12B250C2" w:rsidR="5ECD4EAB" w:rsidRDefault="5ECD4EAB" w:rsidP="694AC31A">
      <w:pPr>
        <w:jc w:val="both"/>
        <w:rPr>
          <w:rFonts w:ascii="Arial" w:eastAsia="Arial" w:hAnsi="Arial" w:cs="Arial"/>
          <w:color w:val="212529"/>
          <w:lang w:val="es-MX"/>
        </w:rPr>
      </w:pPr>
    </w:p>
    <w:p w14:paraId="5401C53F" w14:textId="5A6B962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Por lo anterior es importante la comunicación y cooperación del equipo de desarrollo y una herramienta automatizada es de suma utilidad para realizar el seguimiento del desarrollo del sistema y tener una comunicación asertiva. </w:t>
      </w:r>
    </w:p>
    <w:p w14:paraId="1DF42D7B" w14:textId="7AA71CCD" w:rsidR="00D74417" w:rsidRDefault="00D74417" w:rsidP="00D74417">
      <w:pPr>
        <w:jc w:val="both"/>
        <w:rPr>
          <w:rFonts w:ascii="Arial" w:eastAsia="Arial" w:hAnsi="Arial" w:cs="Arial"/>
          <w:color w:val="212529"/>
          <w:lang w:val="es-MX"/>
        </w:rPr>
      </w:pPr>
      <w:r w:rsidRPr="00D74417">
        <w:rPr>
          <w:rFonts w:ascii="Arial" w:eastAsia="Arial" w:hAnsi="Arial" w:cs="Arial"/>
          <w:noProof/>
          <w:color w:val="212529"/>
          <w:lang w:val="es-MX"/>
        </w:rPr>
        <w:drawing>
          <wp:inline distT="0" distB="0" distL="0" distR="0" wp14:anchorId="7B44EAE4" wp14:editId="5CA94CAC">
            <wp:extent cx="5612130" cy="3919855"/>
            <wp:effectExtent l="0" t="0" r="7620" b="4445"/>
            <wp:docPr id="10038356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0BBC98F0" w14:textId="4DB126CB" w:rsidR="00147CC3" w:rsidRPr="00D74417" w:rsidRDefault="00147CC3" w:rsidP="00D74417">
      <w:pPr>
        <w:jc w:val="both"/>
        <w:rPr>
          <w:rFonts w:ascii="Arial" w:eastAsia="Arial" w:hAnsi="Arial" w:cs="Arial"/>
          <w:color w:val="212529"/>
          <w:lang w:val="es-MX"/>
        </w:rPr>
      </w:pPr>
      <w:r>
        <w:rPr>
          <w:rFonts w:ascii="Arial" w:eastAsia="Arial" w:hAnsi="Arial" w:cs="Arial"/>
          <w:color w:val="212529"/>
          <w:lang w:val="es-MX"/>
        </w:rPr>
        <w:t xml:space="preserve">Figura 13. </w:t>
      </w:r>
      <w:r w:rsidR="00893A7C">
        <w:rPr>
          <w:rFonts w:ascii="Arial" w:eastAsia="Arial" w:hAnsi="Arial" w:cs="Arial"/>
          <w:color w:val="212529"/>
          <w:lang w:val="es-MX"/>
        </w:rPr>
        <w:t>Seguimiento del desarrollo</w:t>
      </w:r>
    </w:p>
    <w:p w14:paraId="2D3F9B42" w14:textId="77777777" w:rsidR="00D74417" w:rsidRDefault="00D74417" w:rsidP="694AC31A">
      <w:pPr>
        <w:jc w:val="both"/>
        <w:rPr>
          <w:rFonts w:ascii="Arial" w:eastAsia="Arial" w:hAnsi="Arial" w:cs="Arial"/>
          <w:color w:val="212529"/>
          <w:lang w:val="es-MX"/>
        </w:rPr>
      </w:pPr>
    </w:p>
    <w:p w14:paraId="1CF9910A" w14:textId="1A31BE66" w:rsidR="5ECD4EAB" w:rsidRDefault="5ECD4EAB" w:rsidP="694AC31A">
      <w:pPr>
        <w:jc w:val="both"/>
        <w:rPr>
          <w:rFonts w:ascii="Arial" w:eastAsia="Arial" w:hAnsi="Arial" w:cs="Arial"/>
          <w:color w:val="212529"/>
          <w:lang w:val="es-MX"/>
        </w:rPr>
      </w:pPr>
    </w:p>
    <w:p w14:paraId="394A558F" w14:textId="247ADDEF" w:rsidR="1F985143" w:rsidRDefault="39F14D94" w:rsidP="694AC31A">
      <w:pPr>
        <w:jc w:val="both"/>
        <w:rPr>
          <w:rFonts w:ascii="Arial" w:eastAsia="Arial" w:hAnsi="Arial" w:cs="Arial"/>
          <w:color w:val="212529"/>
          <w:lang w:val="es-MX"/>
        </w:rPr>
      </w:pPr>
      <w:r w:rsidRPr="694AC31A">
        <w:rPr>
          <w:rFonts w:ascii="Arial" w:eastAsia="Arial" w:hAnsi="Arial" w:cs="Arial"/>
          <w:b/>
          <w:bCs/>
          <w:color w:val="212529"/>
          <w:lang w:val="es-MX"/>
        </w:rPr>
        <w:t>1.4 Modelado de requerimientos</w:t>
      </w:r>
      <w:r w:rsidR="363A9006" w:rsidRPr="694AC31A">
        <w:rPr>
          <w:rFonts w:ascii="Arial" w:eastAsia="Arial" w:hAnsi="Arial" w:cs="Arial"/>
          <w:b/>
          <w:bCs/>
          <w:color w:val="212529"/>
          <w:lang w:val="es-MX"/>
        </w:rPr>
        <w:t>.</w:t>
      </w:r>
    </w:p>
    <w:p w14:paraId="66417335" w14:textId="26178E27" w:rsidR="5ECD4EAB" w:rsidRDefault="5ECD4EAB" w:rsidP="694AC31A">
      <w:pPr>
        <w:jc w:val="both"/>
        <w:rPr>
          <w:rFonts w:ascii="Arial" w:eastAsia="Arial" w:hAnsi="Arial" w:cs="Arial"/>
          <w:b/>
          <w:bCs/>
          <w:color w:val="212529"/>
          <w:lang w:val="es-MX"/>
        </w:rPr>
      </w:pPr>
    </w:p>
    <w:p w14:paraId="4691D6CC" w14:textId="10DAAB80" w:rsidR="1F985143" w:rsidRDefault="39F14D94" w:rsidP="694AC31A">
      <w:pPr>
        <w:jc w:val="both"/>
        <w:rPr>
          <w:rFonts w:ascii="Arial" w:eastAsia="Arial" w:hAnsi="Arial" w:cs="Arial"/>
          <w:color w:val="212529"/>
          <w:lang w:val="es-MX"/>
        </w:rPr>
      </w:pPr>
      <w:r w:rsidRPr="694AC31A">
        <w:rPr>
          <w:rFonts w:ascii="Arial" w:eastAsia="Arial" w:hAnsi="Arial" w:cs="Arial"/>
          <w:color w:val="000000" w:themeColor="text1"/>
          <w:lang w:val="es-MX"/>
        </w:rPr>
        <w:t>El modelado de requerimientos se genera después de identificar la necesidad de desarrollo de un sistema de información y representa una primera propuesta de solución del sistema, en el quedan plasmados los requerimientos de funcionalidad que el sistema debe cumplir para satisfacer las necesidades del sistema.</w:t>
      </w:r>
    </w:p>
    <w:p w14:paraId="4A922694" w14:textId="4B16095B" w:rsidR="5ECD4EAB" w:rsidRDefault="5ECD4EAB" w:rsidP="694AC31A">
      <w:pPr>
        <w:jc w:val="both"/>
        <w:rPr>
          <w:rFonts w:ascii="Arial" w:eastAsia="Arial" w:hAnsi="Arial" w:cs="Arial"/>
          <w:color w:val="000000" w:themeColor="text1"/>
          <w:lang w:val="es-MX"/>
        </w:rPr>
      </w:pPr>
    </w:p>
    <w:p w14:paraId="0A62C60D" w14:textId="52308FD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El modelado de requerimientos representa puntualmente las necesidades y expectativas de los usuarios dando claridad y precisión de lo que quiere el usuario y de lo que debe hacer el sistema. El modelado de requerimientos es la base para el diseño, desarrollo y pruebas del sistema. Es el que establece y guía la construcción del sistema considerando las necesidades de automatizar del proceso.</w:t>
      </w:r>
    </w:p>
    <w:p w14:paraId="09D54903" w14:textId="64CE7A46" w:rsidR="5ECD4EAB" w:rsidRDefault="5ECD4EAB" w:rsidP="694AC31A">
      <w:pPr>
        <w:jc w:val="both"/>
        <w:rPr>
          <w:rFonts w:ascii="Arial" w:eastAsia="Arial" w:hAnsi="Arial" w:cs="Arial"/>
          <w:color w:val="212529"/>
          <w:lang w:val="es-MX"/>
        </w:rPr>
      </w:pPr>
    </w:p>
    <w:p w14:paraId="72CB4824" w14:textId="1F85E26C"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Las ventajas de modelar los requerimientos:</w:t>
      </w:r>
    </w:p>
    <w:p w14:paraId="1902576E" w14:textId="5CBB390D" w:rsidR="1F985143" w:rsidRDefault="39F14D94" w:rsidP="005C5DD4">
      <w:pPr>
        <w:pStyle w:val="Prrafodelista"/>
        <w:numPr>
          <w:ilvl w:val="0"/>
          <w:numId w:val="4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Es la base para el desarrollo del sistema </w:t>
      </w:r>
    </w:p>
    <w:p w14:paraId="64B03C31" w14:textId="7DA5B5AF" w:rsidR="1F985143" w:rsidRDefault="39F14D94" w:rsidP="005C5DD4">
      <w:pPr>
        <w:pStyle w:val="Prrafodelista"/>
        <w:numPr>
          <w:ilvl w:val="0"/>
          <w:numId w:val="4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Facilita a los desarrolladores interpretar claramente las funcionalidades del sistema</w:t>
      </w:r>
    </w:p>
    <w:p w14:paraId="5277EBBF" w14:textId="69674185" w:rsidR="1F985143" w:rsidRDefault="39F14D94" w:rsidP="005C5DD4">
      <w:pPr>
        <w:pStyle w:val="Prrafodelista"/>
        <w:numPr>
          <w:ilvl w:val="0"/>
          <w:numId w:val="4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Permite una mejor gestión del desarrollo</w:t>
      </w:r>
    </w:p>
    <w:p w14:paraId="279CCE3E" w14:textId="20D01E98" w:rsidR="1F985143" w:rsidRDefault="39F14D94" w:rsidP="005C5DD4">
      <w:pPr>
        <w:pStyle w:val="Prrafodelista"/>
        <w:numPr>
          <w:ilvl w:val="0"/>
          <w:numId w:val="4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Garantiza que el desarrollo se lleva a cabo en base a las necesidades del usuario </w:t>
      </w:r>
    </w:p>
    <w:p w14:paraId="76162B68" w14:textId="5E68B98E" w:rsidR="1F985143" w:rsidRDefault="39F14D94" w:rsidP="005C5DD4">
      <w:pPr>
        <w:pStyle w:val="Prrafodelista"/>
        <w:numPr>
          <w:ilvl w:val="0"/>
          <w:numId w:val="40"/>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Reduce errores en el desarrollo ya que plasma las necesidades reales que debe cubrir el sistema</w:t>
      </w:r>
    </w:p>
    <w:p w14:paraId="1D9B73D3" w14:textId="758CFB22" w:rsidR="004B4602" w:rsidRDefault="004B4602" w:rsidP="00B41C08">
      <w:pPr>
        <w:spacing w:before="100" w:beforeAutospacing="1" w:after="100" w:afterAutospacing="1"/>
        <w:ind w:left="360"/>
        <w:rPr>
          <w:rFonts w:ascii="Times New Roman" w:eastAsia="Times New Roman" w:hAnsi="Times New Roman" w:cs="Times New Roman"/>
          <w:kern w:val="0"/>
          <w:lang w:val="es-MX" w:eastAsia="es-MX"/>
          <w14:ligatures w14:val="none"/>
        </w:rPr>
      </w:pPr>
      <w:r w:rsidRPr="004B4602">
        <w:rPr>
          <w:noProof/>
          <w:lang w:val="es-MX" w:eastAsia="es-MX"/>
        </w:rPr>
        <w:drawing>
          <wp:inline distT="0" distB="0" distL="0" distR="0" wp14:anchorId="5348741E" wp14:editId="0667466E">
            <wp:extent cx="5612130" cy="3919855"/>
            <wp:effectExtent l="0" t="0" r="7620" b="4445"/>
            <wp:docPr id="6355015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C6FEB36" w14:textId="0F09FFD2" w:rsidR="00B41C08" w:rsidRPr="00D74417" w:rsidRDefault="00B41C08" w:rsidP="00B41C08">
      <w:pPr>
        <w:jc w:val="both"/>
        <w:rPr>
          <w:rFonts w:ascii="Arial" w:eastAsia="Arial" w:hAnsi="Arial" w:cs="Arial"/>
          <w:color w:val="212529"/>
          <w:lang w:val="es-MX"/>
        </w:rPr>
      </w:pPr>
      <w:r>
        <w:rPr>
          <w:rFonts w:ascii="Arial" w:eastAsia="Arial" w:hAnsi="Arial" w:cs="Arial"/>
          <w:color w:val="212529"/>
          <w:lang w:val="es-MX"/>
        </w:rPr>
        <w:t>Figura 14. Modelado de requerimientos</w:t>
      </w:r>
    </w:p>
    <w:p w14:paraId="13AACE0C" w14:textId="77777777" w:rsidR="00B41C08" w:rsidRPr="00B41C08" w:rsidRDefault="00B41C08" w:rsidP="00B41C08">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743F21FE" w14:textId="7580131D" w:rsidR="00242402" w:rsidRDefault="00242402" w:rsidP="00242402">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33274787" w14:textId="77777777" w:rsidR="00242402" w:rsidRPr="00242402" w:rsidRDefault="00242402" w:rsidP="00242402">
      <w:pPr>
        <w:spacing w:before="100" w:beforeAutospacing="1" w:after="100" w:afterAutospacing="1"/>
        <w:ind w:left="360"/>
        <w:rPr>
          <w:rFonts w:ascii="Times New Roman" w:eastAsia="Times New Roman" w:hAnsi="Times New Roman" w:cs="Times New Roman"/>
          <w:kern w:val="0"/>
          <w:lang w:val="es-MX" w:eastAsia="es-MX"/>
          <w14:ligatures w14:val="none"/>
        </w:rPr>
      </w:pPr>
    </w:p>
    <w:p w14:paraId="439741A8" w14:textId="77777777" w:rsidR="00242402" w:rsidRPr="00242402" w:rsidRDefault="00242402" w:rsidP="00242402">
      <w:pPr>
        <w:spacing w:after="160" w:line="259" w:lineRule="auto"/>
        <w:ind w:left="360"/>
        <w:jc w:val="both"/>
        <w:rPr>
          <w:rFonts w:ascii="Arial" w:eastAsia="Arial" w:hAnsi="Arial" w:cs="Arial"/>
          <w:color w:val="212529"/>
          <w:lang w:val="es-MX"/>
        </w:rPr>
      </w:pPr>
    </w:p>
    <w:p w14:paraId="45BA540E" w14:textId="6F8EA467" w:rsidR="5ECD4EAB" w:rsidRDefault="5ECD4EAB" w:rsidP="694AC31A">
      <w:pPr>
        <w:jc w:val="both"/>
        <w:rPr>
          <w:rFonts w:ascii="Arial" w:eastAsia="Arial" w:hAnsi="Arial" w:cs="Arial"/>
          <w:color w:val="212529"/>
          <w:lang w:val="es-MX"/>
        </w:rPr>
      </w:pPr>
    </w:p>
    <w:p w14:paraId="6BF0CAE8" w14:textId="74952430" w:rsidR="1F985143" w:rsidRDefault="39F14D94" w:rsidP="694AC31A">
      <w:pPr>
        <w:ind w:left="360"/>
        <w:jc w:val="both"/>
        <w:rPr>
          <w:rFonts w:ascii="Arial" w:eastAsia="Arial" w:hAnsi="Arial" w:cs="Arial"/>
          <w:color w:val="212529"/>
          <w:lang w:val="es-MX"/>
        </w:rPr>
      </w:pPr>
      <w:r w:rsidRPr="694AC31A">
        <w:rPr>
          <w:rFonts w:ascii="Arial" w:eastAsia="Arial" w:hAnsi="Arial" w:cs="Arial"/>
          <w:b/>
          <w:bCs/>
          <w:color w:val="212529"/>
          <w:lang w:val="es-MX"/>
        </w:rPr>
        <w:t>1.4.1 Determinar los requerimientos</w:t>
      </w:r>
      <w:r w:rsidR="22866B54" w:rsidRPr="694AC31A">
        <w:rPr>
          <w:rFonts w:ascii="Arial" w:eastAsia="Arial" w:hAnsi="Arial" w:cs="Arial"/>
          <w:b/>
          <w:bCs/>
          <w:color w:val="212529"/>
          <w:lang w:val="es-MX"/>
        </w:rPr>
        <w:t>.</w:t>
      </w:r>
    </w:p>
    <w:p w14:paraId="14B24DC9" w14:textId="1B56B3CA" w:rsidR="5ECD4EAB" w:rsidRDefault="5ECD4EAB" w:rsidP="694AC31A">
      <w:pPr>
        <w:ind w:left="360"/>
        <w:jc w:val="both"/>
        <w:rPr>
          <w:rFonts w:ascii="Arial" w:eastAsia="Arial" w:hAnsi="Arial" w:cs="Arial"/>
          <w:b/>
          <w:bCs/>
          <w:color w:val="212529"/>
          <w:lang w:val="es-MX"/>
        </w:rPr>
      </w:pPr>
    </w:p>
    <w:p w14:paraId="2D991497" w14:textId="2D297AAD"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La actividad para determinar los requerimientos la realiza el ingeniero de requerimientos y se basa en los instrumentos y técnicas de recopilación de información como: entrevistas, encuestas, reuniones y la observación.</w:t>
      </w:r>
    </w:p>
    <w:p w14:paraId="47BEC687" w14:textId="62B9DEE1" w:rsidR="5ECD4EAB" w:rsidRDefault="5ECD4EAB" w:rsidP="694AC31A">
      <w:pPr>
        <w:jc w:val="both"/>
        <w:rPr>
          <w:rFonts w:ascii="Arial" w:eastAsia="Arial" w:hAnsi="Arial" w:cs="Arial"/>
          <w:color w:val="212529"/>
          <w:lang w:val="es-MX"/>
        </w:rPr>
      </w:pPr>
    </w:p>
    <w:p w14:paraId="0681B785" w14:textId="0A8D61EE"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Con el resultado de la utilización y aplicación de estos instrumentos y técnicas se obtienen los datos y la información que permite identificar los requerimientos funcionales los cuales indican las funciones que el sistema debe realizar cubriendo las necesidades del usuario, los no funcionales identifican la interfaz de usuario, el rendimiento, la usabilidad y la seguridad del sistema. Así mismo se determinan los requerimientos técnicos que tienen que ver con lo relacionado con las tecnologías que se utilizaran para el desarrollo entre ellos se encuentran: las bases de datos, los lenguajes de programación, así como las tecnologías y la plataforma para la puesta en producción del sistema.</w:t>
      </w:r>
    </w:p>
    <w:p w14:paraId="2903CDC8" w14:textId="33A8EAB0" w:rsidR="5ECD4EAB" w:rsidRDefault="5ECD4EAB" w:rsidP="694AC31A">
      <w:pPr>
        <w:jc w:val="both"/>
        <w:rPr>
          <w:rFonts w:ascii="Arial" w:eastAsia="Arial" w:hAnsi="Arial" w:cs="Arial"/>
          <w:color w:val="212529"/>
          <w:lang w:val="es-MX"/>
        </w:rPr>
      </w:pPr>
    </w:p>
    <w:p w14:paraId="733B315C" w14:textId="0F03B072"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Recuerda que una herramienta útil para plasmar los requerimientos del sistema son las historias de usuario, que te permiten capturar los requerimientos funcionales considerando las necesidades y expectativas del usuario final, puedes consultar la sección </w:t>
      </w:r>
      <w:r w:rsidR="75ADF100" w:rsidRPr="694AC31A">
        <w:rPr>
          <w:rFonts w:ascii="Arial" w:eastAsia="Arial" w:hAnsi="Arial" w:cs="Arial"/>
          <w:b/>
          <w:bCs/>
          <w:color w:val="212529"/>
          <w:lang w:val="es-MX"/>
        </w:rPr>
        <w:t>Materiales de apoyo</w:t>
      </w:r>
      <w:r w:rsidRPr="694AC31A">
        <w:rPr>
          <w:rFonts w:ascii="Arial" w:eastAsia="Arial" w:hAnsi="Arial" w:cs="Arial"/>
          <w:color w:val="212529"/>
          <w:lang w:val="es-MX"/>
        </w:rPr>
        <w:t xml:space="preserve"> para fortalecer tus conocimientos sobre ¿cómo elaborarlas?</w:t>
      </w:r>
    </w:p>
    <w:p w14:paraId="04AF7C77" w14:textId="4241BF60" w:rsidR="5ECD4EAB" w:rsidRDefault="5ECD4EAB" w:rsidP="694AC31A">
      <w:pPr>
        <w:jc w:val="both"/>
        <w:rPr>
          <w:rFonts w:ascii="Arial" w:eastAsia="Arial" w:hAnsi="Arial" w:cs="Arial"/>
          <w:color w:val="212529"/>
          <w:lang w:val="es-MX"/>
        </w:rPr>
      </w:pPr>
    </w:p>
    <w:p w14:paraId="658A79AA" w14:textId="59012597"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1.4.2 Modelado de requerimientos</w:t>
      </w:r>
      <w:r w:rsidR="22C610AB" w:rsidRPr="694AC31A">
        <w:rPr>
          <w:rFonts w:ascii="Arial" w:eastAsia="Arial" w:hAnsi="Arial" w:cs="Arial"/>
          <w:b/>
          <w:bCs/>
          <w:color w:val="212529"/>
          <w:lang w:val="es-MX"/>
        </w:rPr>
        <w:t>.</w:t>
      </w:r>
    </w:p>
    <w:p w14:paraId="66293C35" w14:textId="5B7BF49C" w:rsidR="5ECD4EAB" w:rsidRDefault="5ECD4EAB" w:rsidP="694AC31A">
      <w:pPr>
        <w:ind w:left="708"/>
        <w:jc w:val="both"/>
        <w:rPr>
          <w:rFonts w:ascii="Arial" w:eastAsia="Arial" w:hAnsi="Arial" w:cs="Arial"/>
          <w:b/>
          <w:bCs/>
          <w:color w:val="212529"/>
          <w:lang w:val="es-MX"/>
        </w:rPr>
      </w:pPr>
    </w:p>
    <w:p w14:paraId="51DB3FC8" w14:textId="714B269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modelado de requerimientos se realiza utilizando técnicas y métodos como lo es el lenguaje unificado de modelado (</w:t>
      </w:r>
      <w:proofErr w:type="spellStart"/>
      <w:r w:rsidRPr="694AC31A">
        <w:rPr>
          <w:rFonts w:ascii="Arial" w:eastAsia="Arial" w:hAnsi="Arial" w:cs="Arial"/>
          <w:color w:val="212529"/>
          <w:lang w:val="es-MX"/>
        </w:rPr>
        <w:t>UML</w:t>
      </w:r>
      <w:proofErr w:type="spellEnd"/>
      <w:r w:rsidRPr="694AC31A">
        <w:rPr>
          <w:rFonts w:ascii="Arial" w:eastAsia="Arial" w:hAnsi="Arial" w:cs="Arial"/>
          <w:color w:val="212529"/>
          <w:lang w:val="es-MX"/>
        </w:rPr>
        <w:t>), el cual es la mejor práctica utilizada para el modelado de requerimientos de sistemas de información.</w:t>
      </w:r>
    </w:p>
    <w:p w14:paraId="746BE5CE" w14:textId="4E33D98E" w:rsidR="5ECD4EAB" w:rsidRDefault="5ECD4EAB" w:rsidP="694AC31A">
      <w:pPr>
        <w:jc w:val="both"/>
        <w:rPr>
          <w:rFonts w:ascii="Arial" w:eastAsia="Arial" w:hAnsi="Arial" w:cs="Arial"/>
          <w:color w:val="212529"/>
          <w:lang w:val="es-MX"/>
        </w:rPr>
      </w:pPr>
    </w:p>
    <w:p w14:paraId="71A20A62" w14:textId="10BC8E21"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Los tipos de diagramas que se utilizan en </w:t>
      </w:r>
      <w:proofErr w:type="spellStart"/>
      <w:r w:rsidRPr="694AC31A">
        <w:rPr>
          <w:rFonts w:ascii="Arial" w:eastAsia="Arial" w:hAnsi="Arial" w:cs="Arial"/>
          <w:color w:val="212529"/>
          <w:lang w:val="es-MX"/>
        </w:rPr>
        <w:t>UML</w:t>
      </w:r>
      <w:proofErr w:type="spellEnd"/>
      <w:r w:rsidRPr="694AC31A">
        <w:rPr>
          <w:rFonts w:ascii="Arial" w:eastAsia="Arial" w:hAnsi="Arial" w:cs="Arial"/>
          <w:color w:val="212529"/>
          <w:lang w:val="es-MX"/>
        </w:rPr>
        <w:t xml:space="preserve"> son:</w:t>
      </w:r>
    </w:p>
    <w:p w14:paraId="63E09FD3" w14:textId="5693F197" w:rsidR="5ECD4EAB" w:rsidRDefault="5ECD4EAB" w:rsidP="694AC31A">
      <w:pPr>
        <w:jc w:val="both"/>
        <w:rPr>
          <w:rFonts w:ascii="Arial" w:eastAsia="Arial" w:hAnsi="Arial" w:cs="Arial"/>
          <w:color w:val="212529"/>
          <w:lang w:val="es-MX"/>
        </w:rPr>
      </w:pPr>
    </w:p>
    <w:p w14:paraId="2EFB5E04" w14:textId="745AD4FF" w:rsidR="1F985143" w:rsidRDefault="39F14D94" w:rsidP="005C5DD4">
      <w:pPr>
        <w:pStyle w:val="Prrafodelista"/>
        <w:numPr>
          <w:ilvl w:val="0"/>
          <w:numId w:val="38"/>
        </w:numPr>
        <w:jc w:val="both"/>
        <w:rPr>
          <w:rFonts w:ascii="Arial" w:eastAsia="Arial" w:hAnsi="Arial" w:cs="Arial"/>
          <w:color w:val="212529"/>
          <w:lang w:val="es-MX"/>
        </w:rPr>
      </w:pPr>
      <w:r w:rsidRPr="694AC31A">
        <w:rPr>
          <w:rFonts w:ascii="Arial" w:eastAsia="Arial" w:hAnsi="Arial" w:cs="Arial"/>
          <w:b/>
          <w:bCs/>
          <w:color w:val="212529"/>
          <w:lang w:val="es-MX"/>
        </w:rPr>
        <w:t>Diagramas de casos de uso:</w:t>
      </w:r>
      <w:r w:rsidRPr="694AC31A">
        <w:rPr>
          <w:rFonts w:ascii="Arial" w:eastAsia="Arial" w:hAnsi="Arial" w:cs="Arial"/>
          <w:color w:val="212529"/>
          <w:lang w:val="es-MX"/>
        </w:rPr>
        <w:t xml:space="preserve"> Permite visualizar la interacción entre el usuario y el sistema. </w:t>
      </w:r>
    </w:p>
    <w:p w14:paraId="6A55F695" w14:textId="228CF5EA" w:rsidR="1F985143" w:rsidRDefault="39F14D94" w:rsidP="005C5DD4">
      <w:pPr>
        <w:pStyle w:val="Prrafodelista"/>
        <w:numPr>
          <w:ilvl w:val="0"/>
          <w:numId w:val="38"/>
        </w:numPr>
        <w:jc w:val="both"/>
        <w:rPr>
          <w:rFonts w:ascii="Arial" w:eastAsia="Arial" w:hAnsi="Arial" w:cs="Arial"/>
          <w:color w:val="212529"/>
          <w:lang w:val="es-MX"/>
        </w:rPr>
      </w:pPr>
      <w:r w:rsidRPr="694AC31A">
        <w:rPr>
          <w:rFonts w:ascii="Arial" w:eastAsia="Arial" w:hAnsi="Arial" w:cs="Arial"/>
          <w:b/>
          <w:bCs/>
          <w:color w:val="212529"/>
          <w:lang w:val="es-MX"/>
        </w:rPr>
        <w:t>Diagramas de clases:</w:t>
      </w:r>
      <w:r w:rsidRPr="694AC31A">
        <w:rPr>
          <w:rFonts w:ascii="Arial" w:eastAsia="Arial" w:hAnsi="Arial" w:cs="Arial"/>
          <w:color w:val="212529"/>
          <w:lang w:val="es-MX"/>
        </w:rPr>
        <w:t xml:space="preserve"> Se identifica la estructura estática del sistema.</w:t>
      </w:r>
    </w:p>
    <w:p w14:paraId="280D7FD9" w14:textId="7A48576C" w:rsidR="1F985143" w:rsidRDefault="39F14D94" w:rsidP="005C5DD4">
      <w:pPr>
        <w:pStyle w:val="Prrafodelista"/>
        <w:numPr>
          <w:ilvl w:val="0"/>
          <w:numId w:val="38"/>
        </w:numPr>
        <w:jc w:val="both"/>
        <w:rPr>
          <w:rFonts w:ascii="Arial" w:eastAsia="Arial" w:hAnsi="Arial" w:cs="Arial"/>
          <w:color w:val="212529"/>
          <w:lang w:val="es-MX"/>
        </w:rPr>
      </w:pPr>
      <w:r w:rsidRPr="694AC31A">
        <w:rPr>
          <w:rFonts w:ascii="Arial" w:eastAsia="Arial" w:hAnsi="Arial" w:cs="Arial"/>
          <w:b/>
          <w:bCs/>
          <w:color w:val="212529"/>
          <w:lang w:val="es-MX"/>
        </w:rPr>
        <w:t>Diagramas de actividad:</w:t>
      </w:r>
      <w:r w:rsidRPr="694AC31A">
        <w:rPr>
          <w:rFonts w:ascii="Arial" w:eastAsia="Arial" w:hAnsi="Arial" w:cs="Arial"/>
          <w:color w:val="212529"/>
          <w:lang w:val="es-MX"/>
        </w:rPr>
        <w:t xml:space="preserve"> Se visualiza el flujo de las funciones o procesos.</w:t>
      </w:r>
    </w:p>
    <w:p w14:paraId="54C51690" w14:textId="0E55E815" w:rsidR="1F985143" w:rsidRDefault="39F14D94" w:rsidP="005C5DD4">
      <w:pPr>
        <w:pStyle w:val="Prrafodelista"/>
        <w:numPr>
          <w:ilvl w:val="0"/>
          <w:numId w:val="38"/>
        </w:numPr>
        <w:jc w:val="both"/>
        <w:rPr>
          <w:rFonts w:ascii="Arial" w:eastAsia="Arial" w:hAnsi="Arial" w:cs="Arial"/>
          <w:color w:val="212529"/>
          <w:lang w:val="es-MX"/>
        </w:rPr>
      </w:pPr>
      <w:r w:rsidRPr="694AC31A">
        <w:rPr>
          <w:rFonts w:ascii="Arial" w:eastAsia="Arial" w:hAnsi="Arial" w:cs="Arial"/>
          <w:b/>
          <w:bCs/>
          <w:color w:val="212529"/>
          <w:lang w:val="es-MX"/>
        </w:rPr>
        <w:t>Diagramas de secuencia:</w:t>
      </w:r>
      <w:r w:rsidRPr="694AC31A">
        <w:rPr>
          <w:rFonts w:ascii="Arial" w:eastAsia="Arial" w:hAnsi="Arial" w:cs="Arial"/>
          <w:color w:val="212529"/>
          <w:lang w:val="es-MX"/>
        </w:rPr>
        <w:t xml:space="preserve"> Muestra la interacción entre las funciones.</w:t>
      </w:r>
    </w:p>
    <w:p w14:paraId="5480D9AB" w14:textId="0BEFB1D6" w:rsidR="5ECD4EAB" w:rsidRDefault="5ECD4EAB" w:rsidP="694AC31A">
      <w:pPr>
        <w:jc w:val="both"/>
        <w:rPr>
          <w:rFonts w:ascii="Arial" w:eastAsia="Arial" w:hAnsi="Arial" w:cs="Arial"/>
          <w:color w:val="212529"/>
          <w:lang w:val="es-MX"/>
        </w:rPr>
      </w:pPr>
    </w:p>
    <w:p w14:paraId="3BCC2EDD" w14:textId="5FC9F4F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Los cuales permite especificar y representar esquemáticamente la arquitectura del sistema, con lo cual se facilita la interpretación de requerimientos y la construcción.  Por ejemplo, los diagramas de casos de uso se modelan los requerimientos funcionales y muestra las relaciones entre las funciones y los actores que intervienen en el sistema. </w:t>
      </w:r>
    </w:p>
    <w:p w14:paraId="3B0AF989" w14:textId="4669A750" w:rsidR="1F985143" w:rsidRDefault="39F14D94" w:rsidP="694AC31A">
      <w:pPr>
        <w:jc w:val="center"/>
        <w:rPr>
          <w:rFonts w:ascii="Arial" w:eastAsia="Arial" w:hAnsi="Arial" w:cs="Arial"/>
          <w:color w:val="000000" w:themeColor="text1"/>
          <w:lang w:val="es-MX"/>
        </w:rPr>
      </w:pPr>
      <w:r>
        <w:rPr>
          <w:noProof/>
        </w:rPr>
        <w:lastRenderedPageBreak/>
        <w:drawing>
          <wp:inline distT="0" distB="0" distL="0" distR="0" wp14:anchorId="5D76F781" wp14:editId="243CCC30">
            <wp:extent cx="5600700" cy="2714625"/>
            <wp:effectExtent l="0" t="0" r="0" b="0"/>
            <wp:docPr id="1353534269" name="Picture 135353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534269"/>
                    <pic:cNvPicPr/>
                  </pic:nvPicPr>
                  <pic:blipFill>
                    <a:blip r:embed="rId52">
                      <a:extLst>
                        <a:ext uri="{28A0092B-C50C-407E-A947-70E740481C1C}">
                          <a14:useLocalDpi xmlns:a14="http://schemas.microsoft.com/office/drawing/2010/main" val="0"/>
                        </a:ext>
                      </a:extLst>
                    </a:blip>
                    <a:stretch>
                      <a:fillRect/>
                    </a:stretch>
                  </pic:blipFill>
                  <pic:spPr>
                    <a:xfrm>
                      <a:off x="0" y="0"/>
                      <a:ext cx="5600700" cy="2714625"/>
                    </a:xfrm>
                    <a:prstGeom prst="rect">
                      <a:avLst/>
                    </a:prstGeom>
                  </pic:spPr>
                </pic:pic>
              </a:graphicData>
            </a:graphic>
          </wp:inline>
        </w:drawing>
      </w:r>
    </w:p>
    <w:p w14:paraId="165B648D" w14:textId="591B0461" w:rsidR="00C03C0E" w:rsidRDefault="00C03C0E" w:rsidP="00C03C0E">
      <w:pPr>
        <w:jc w:val="center"/>
        <w:rPr>
          <w:rFonts w:ascii="Arial" w:eastAsia="Arial" w:hAnsi="Arial" w:cs="Arial"/>
          <w:color w:val="212529"/>
          <w:lang w:val="es-MX"/>
        </w:rPr>
      </w:pPr>
      <w:r>
        <w:rPr>
          <w:rFonts w:ascii="Arial" w:eastAsia="Arial" w:hAnsi="Arial" w:cs="Arial"/>
          <w:color w:val="212529"/>
          <w:lang w:val="es-MX"/>
        </w:rPr>
        <w:t xml:space="preserve">Figura </w:t>
      </w:r>
      <w:r w:rsidR="00E85E2E">
        <w:rPr>
          <w:rFonts w:ascii="Arial" w:eastAsia="Arial" w:hAnsi="Arial" w:cs="Arial"/>
          <w:color w:val="212529"/>
          <w:lang w:val="es-MX"/>
        </w:rPr>
        <w:t>1</w:t>
      </w:r>
      <w:r w:rsidR="00083037">
        <w:rPr>
          <w:rFonts w:ascii="Arial" w:eastAsia="Arial" w:hAnsi="Arial" w:cs="Arial"/>
          <w:color w:val="212529"/>
          <w:lang w:val="es-MX"/>
        </w:rPr>
        <w:t>5</w:t>
      </w:r>
      <w:r>
        <w:rPr>
          <w:rFonts w:ascii="Arial" w:eastAsia="Arial" w:hAnsi="Arial" w:cs="Arial"/>
          <w:color w:val="212529"/>
          <w:lang w:val="es-MX"/>
        </w:rPr>
        <w:t xml:space="preserve">. </w:t>
      </w:r>
      <w:r w:rsidR="006B3EC6">
        <w:rPr>
          <w:rFonts w:ascii="Arial" w:eastAsia="Arial" w:hAnsi="Arial" w:cs="Arial"/>
          <w:color w:val="212529"/>
          <w:lang w:val="es-MX"/>
        </w:rPr>
        <w:t>Ejemplo de m</w:t>
      </w:r>
      <w:r>
        <w:rPr>
          <w:rFonts w:ascii="Arial" w:eastAsia="Arial" w:hAnsi="Arial" w:cs="Arial"/>
          <w:color w:val="212529"/>
          <w:lang w:val="es-MX"/>
        </w:rPr>
        <w:t>odelado de requerimientos</w:t>
      </w:r>
    </w:p>
    <w:p w14:paraId="7CD1500C" w14:textId="5CA16BD9" w:rsidR="1F985143" w:rsidRDefault="39F14D94" w:rsidP="694AC31A">
      <w:pPr>
        <w:jc w:val="center"/>
        <w:rPr>
          <w:rFonts w:ascii="Arial" w:eastAsia="Arial" w:hAnsi="Arial" w:cs="Arial"/>
          <w:color w:val="212529"/>
          <w:lang w:val="es-MX"/>
        </w:rPr>
      </w:pPr>
      <w:r w:rsidRPr="694AC31A">
        <w:rPr>
          <w:rFonts w:ascii="Arial" w:eastAsia="Arial" w:hAnsi="Arial" w:cs="Arial"/>
          <w:color w:val="212529"/>
          <w:lang w:val="es-MX"/>
        </w:rPr>
        <w:t xml:space="preserve"> </w:t>
      </w:r>
    </w:p>
    <w:p w14:paraId="4A52758B" w14:textId="321C51E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Para modelar la arquitectura del sistema se cuenta con los diagramas de clase, de secuencia y de actividad. Estos tres diagramas muestran los atributos, las relaciones, la secuencia de actividades, así como la interacción entre las funciones que se definieron el diagrama de casos de uso.</w:t>
      </w:r>
    </w:p>
    <w:p w14:paraId="6F148F0E" w14:textId="3EFAF651" w:rsidR="5ECD4EAB" w:rsidRDefault="5ECD4EAB" w:rsidP="694AC31A">
      <w:pPr>
        <w:jc w:val="both"/>
        <w:rPr>
          <w:rFonts w:ascii="Arial" w:eastAsia="Arial" w:hAnsi="Arial" w:cs="Arial"/>
          <w:color w:val="212529"/>
          <w:lang w:val="es-MX"/>
        </w:rPr>
      </w:pPr>
    </w:p>
    <w:p w14:paraId="41514708" w14:textId="7BE3C809"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elaborar los diagramas antes mencionados se utilizan herramientas automatizadas, un ejemplo de estas herramientas es Visio de </w:t>
      </w:r>
      <w:r w:rsidRPr="694AC31A">
        <w:rPr>
          <w:rFonts w:ascii="Arial" w:eastAsia="Arial" w:hAnsi="Arial" w:cs="Arial"/>
          <w:i/>
          <w:iCs/>
          <w:color w:val="212529"/>
          <w:lang w:val="es-MX"/>
        </w:rPr>
        <w:t>Microsoft,</w:t>
      </w:r>
      <w:r w:rsidRPr="694AC31A">
        <w:rPr>
          <w:rFonts w:ascii="Arial" w:eastAsia="Arial" w:hAnsi="Arial" w:cs="Arial"/>
          <w:color w:val="212529"/>
          <w:lang w:val="es-MX"/>
        </w:rPr>
        <w:t xml:space="preserve"> puedes indagar sobre estas herramientas y evaluar cuál de ellas puede sutilizar en tu equipo de desarrollo</w:t>
      </w:r>
      <w:r w:rsidRPr="694AC31A">
        <w:rPr>
          <w:rFonts w:ascii="Arial" w:eastAsia="Arial" w:hAnsi="Arial" w:cs="Arial"/>
          <w:i/>
          <w:iCs/>
          <w:color w:val="212529"/>
          <w:lang w:val="es-MX"/>
        </w:rPr>
        <w:t>.</w:t>
      </w:r>
    </w:p>
    <w:p w14:paraId="640AC6D2" w14:textId="0D215FFF" w:rsidR="5ECD4EAB" w:rsidRDefault="5ECD4EAB" w:rsidP="694AC31A">
      <w:pPr>
        <w:jc w:val="both"/>
        <w:rPr>
          <w:rFonts w:ascii="Arial" w:eastAsia="Arial" w:hAnsi="Arial" w:cs="Arial"/>
          <w:i/>
          <w:iCs/>
          <w:color w:val="212529"/>
          <w:lang w:val="es-MX"/>
        </w:rPr>
      </w:pPr>
    </w:p>
    <w:p w14:paraId="58F02760" w14:textId="08CF41FA"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1.4.3 Presentación de requerimientos</w:t>
      </w:r>
      <w:r w:rsidR="4702C2D3" w:rsidRPr="694AC31A">
        <w:rPr>
          <w:rFonts w:ascii="Arial" w:eastAsia="Arial" w:hAnsi="Arial" w:cs="Arial"/>
          <w:b/>
          <w:bCs/>
          <w:color w:val="212529"/>
          <w:lang w:val="es-MX"/>
        </w:rPr>
        <w:t>.</w:t>
      </w:r>
    </w:p>
    <w:p w14:paraId="7FE917D5" w14:textId="29BAE50C" w:rsidR="5ECD4EAB" w:rsidRDefault="5ECD4EAB" w:rsidP="694AC31A">
      <w:pPr>
        <w:ind w:left="708"/>
        <w:jc w:val="both"/>
        <w:rPr>
          <w:rFonts w:ascii="Arial" w:eastAsia="Arial" w:hAnsi="Arial" w:cs="Arial"/>
          <w:b/>
          <w:bCs/>
          <w:color w:val="212529"/>
          <w:lang w:val="es-MX"/>
        </w:rPr>
      </w:pPr>
    </w:p>
    <w:p w14:paraId="562701FD" w14:textId="0515231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Todo equipo de desarrollo antes de iniciar con el mismo debe de confirmar que el entendimiento de los requerimientos del sistema cumplen con las expectativas del usuario y esas expectativas corresponden a la automatización de proceso del área que solicita el sistema, para partir de bases firmes el desarrollo, es importante que se le realice al usuario una presentación de la propuesta de solución.</w:t>
      </w:r>
    </w:p>
    <w:p w14:paraId="342CF1AD" w14:textId="10E12A14" w:rsidR="5ECD4EAB" w:rsidRDefault="5ECD4EAB" w:rsidP="694AC31A">
      <w:pPr>
        <w:jc w:val="both"/>
        <w:rPr>
          <w:rFonts w:ascii="Arial" w:eastAsia="Arial" w:hAnsi="Arial" w:cs="Arial"/>
          <w:color w:val="212529"/>
          <w:lang w:val="es-MX"/>
        </w:rPr>
      </w:pPr>
    </w:p>
    <w:p w14:paraId="06F70FA2" w14:textId="413CE3E4"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Esta primera presentación que se le hace al usuario sobre la propuesta de solución debe demostrar el modelo de los requerimientos, para que sea entendible para el usuario el diagrama de casos de uso es la primera opción que se puede utilizar ya que como se ha comentado representa visualmente y de manera gráfica las funciones que el sistema va a desempeñar, así mismo otra estrategia que pueden utilizar los desarrolladores es generar un prototipo de baja fidelidad el cual ya muestra una interfaz de usuario inicial del sistema a desarrollar, con ello se logra la retroalimentación por parte del usuario, es decir aquí se obtienen la confirmación de requerimientos o en su caso la adecuación de los requerimientos.</w:t>
      </w:r>
    </w:p>
    <w:p w14:paraId="38E5EA50" w14:textId="77777777" w:rsidR="00A815E7" w:rsidRDefault="00A815E7" w:rsidP="694AC31A">
      <w:pPr>
        <w:jc w:val="both"/>
        <w:rPr>
          <w:rFonts w:ascii="Arial" w:eastAsia="Arial" w:hAnsi="Arial" w:cs="Arial"/>
          <w:color w:val="212529"/>
          <w:lang w:val="es-MX"/>
        </w:rPr>
      </w:pPr>
    </w:p>
    <w:p w14:paraId="14560825" w14:textId="3D738B9F" w:rsidR="5ECD4EAB" w:rsidRDefault="00A815E7" w:rsidP="694AC31A">
      <w:pPr>
        <w:jc w:val="both"/>
        <w:rPr>
          <w:rFonts w:ascii="Arial" w:eastAsia="Arial" w:hAnsi="Arial" w:cs="Arial"/>
          <w:color w:val="212529"/>
          <w:lang w:val="es-MX"/>
        </w:rPr>
      </w:pPr>
      <w:r w:rsidRPr="00242402">
        <w:rPr>
          <w:noProof/>
          <w:lang w:val="es-MX" w:eastAsia="es-MX"/>
        </w:rPr>
        <w:lastRenderedPageBreak/>
        <w:drawing>
          <wp:inline distT="0" distB="0" distL="0" distR="0" wp14:anchorId="14C0226A" wp14:editId="024EAB4F">
            <wp:extent cx="5612130" cy="3919855"/>
            <wp:effectExtent l="0" t="0" r="7620" b="4445"/>
            <wp:docPr id="11441885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0348EDAD" w14:textId="59B6390B" w:rsidR="00427D53" w:rsidRDefault="00427D53" w:rsidP="00427D53">
      <w:pPr>
        <w:jc w:val="center"/>
        <w:rPr>
          <w:rFonts w:ascii="Arial" w:eastAsia="Arial" w:hAnsi="Arial" w:cs="Arial"/>
          <w:color w:val="212529"/>
          <w:lang w:val="es-MX"/>
        </w:rPr>
      </w:pPr>
      <w:r>
        <w:rPr>
          <w:rFonts w:ascii="Arial" w:eastAsia="Arial" w:hAnsi="Arial" w:cs="Arial"/>
          <w:color w:val="212529"/>
          <w:lang w:val="es-MX"/>
        </w:rPr>
        <w:t xml:space="preserve">Figura 16. </w:t>
      </w:r>
      <w:r w:rsidR="00975E66">
        <w:rPr>
          <w:rFonts w:ascii="Arial" w:eastAsia="Arial" w:hAnsi="Arial" w:cs="Arial"/>
          <w:color w:val="212529"/>
          <w:lang w:val="es-MX"/>
        </w:rPr>
        <w:t>Presentación de requerimientos</w:t>
      </w:r>
    </w:p>
    <w:p w14:paraId="03D3365D" w14:textId="77777777" w:rsidR="00427D53" w:rsidRDefault="00427D53" w:rsidP="694AC31A">
      <w:pPr>
        <w:jc w:val="both"/>
        <w:rPr>
          <w:rFonts w:ascii="Arial" w:eastAsia="Arial" w:hAnsi="Arial" w:cs="Arial"/>
          <w:color w:val="212529"/>
          <w:lang w:val="es-MX"/>
        </w:rPr>
      </w:pPr>
    </w:p>
    <w:p w14:paraId="37E4F516" w14:textId="77777777" w:rsidR="00A815E7" w:rsidRDefault="00A815E7" w:rsidP="694AC31A">
      <w:pPr>
        <w:jc w:val="both"/>
        <w:rPr>
          <w:rFonts w:ascii="Arial" w:eastAsia="Arial" w:hAnsi="Arial" w:cs="Arial"/>
          <w:color w:val="212529"/>
          <w:lang w:val="es-MX"/>
        </w:rPr>
      </w:pPr>
    </w:p>
    <w:p w14:paraId="3DFAF3CE" w14:textId="1BDCD37A"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Para que él logre la presentación de los requerimientos ante el usuario toma en cuenta las siguientes recomendaciones. </w:t>
      </w:r>
    </w:p>
    <w:p w14:paraId="2363B6A9" w14:textId="61FCC40E" w:rsidR="5ECD4EAB" w:rsidRDefault="5ECD4EAB" w:rsidP="694AC31A">
      <w:pPr>
        <w:jc w:val="both"/>
        <w:rPr>
          <w:rFonts w:ascii="Arial" w:eastAsia="Arial" w:hAnsi="Arial" w:cs="Arial"/>
          <w:color w:val="212529"/>
          <w:lang w:val="es-MX"/>
        </w:rPr>
      </w:pPr>
    </w:p>
    <w:p w14:paraId="2D7410E6" w14:textId="75FB3F13"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La audiencia a la que te vas a dirigir.</w:t>
      </w:r>
    </w:p>
    <w:p w14:paraId="33142491" w14:textId="4463FD66"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Utiliza un lenguaje claro y sencillo evita utilizar tecnicismos.</w:t>
      </w:r>
    </w:p>
    <w:p w14:paraId="702276EF" w14:textId="2FCA8103"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Elabora una presentación estructurada.</w:t>
      </w:r>
    </w:p>
    <w:p w14:paraId="492E3BCD" w14:textId="6C8AA197"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Indica el objetivo o propósito del sistema.</w:t>
      </w:r>
    </w:p>
    <w:p w14:paraId="4F971521" w14:textId="64CDEEFE"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Presenta la propuesta de solución la cual puedes hacer utilizando las historias de usuario y los diagramas de casos de uso y en su caso el prototipo.</w:t>
      </w:r>
    </w:p>
    <w:p w14:paraId="753A4B01" w14:textId="4F2B2E9F"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Indica los beneficios que traer el desarrollo del sistema.</w:t>
      </w:r>
    </w:p>
    <w:p w14:paraId="240AE436" w14:textId="6D9DE893"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Muestra el plan de desarrollo.</w:t>
      </w:r>
    </w:p>
    <w:p w14:paraId="66709143" w14:textId="18810F40"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Realiza una sesión de preguntas y respuestas.</w:t>
      </w:r>
    </w:p>
    <w:p w14:paraId="2532731E" w14:textId="5DC3DAAE"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Realiza el cierre con la confirmación de que los requerimientos del sistema están plasmados.</w:t>
      </w:r>
    </w:p>
    <w:p w14:paraId="5FF0A6AC" w14:textId="47B17BF7" w:rsidR="1F985143" w:rsidRDefault="39F14D94" w:rsidP="005C5DD4">
      <w:pPr>
        <w:pStyle w:val="Prrafodelista"/>
        <w:numPr>
          <w:ilvl w:val="0"/>
          <w:numId w:val="39"/>
        </w:numPr>
        <w:spacing w:after="160" w:line="259" w:lineRule="auto"/>
        <w:jc w:val="both"/>
        <w:rPr>
          <w:rFonts w:ascii="Arial" w:eastAsia="Arial" w:hAnsi="Arial" w:cs="Arial"/>
          <w:color w:val="212529"/>
          <w:lang w:val="es-MX"/>
        </w:rPr>
      </w:pPr>
      <w:r w:rsidRPr="694AC31A">
        <w:rPr>
          <w:rFonts w:ascii="Arial" w:eastAsia="Arial" w:hAnsi="Arial" w:cs="Arial"/>
          <w:color w:val="212529"/>
          <w:lang w:val="es-MX"/>
        </w:rPr>
        <w:t xml:space="preserve">Tener empatía y mantener una actitud positiva y profesional. </w:t>
      </w:r>
    </w:p>
    <w:p w14:paraId="4F4DFDB9" w14:textId="77777777" w:rsidR="002F12BF" w:rsidRDefault="002F12BF" w:rsidP="002F12BF">
      <w:pPr>
        <w:pStyle w:val="Prrafodelista"/>
        <w:spacing w:after="160" w:line="259" w:lineRule="auto"/>
        <w:jc w:val="both"/>
        <w:rPr>
          <w:rFonts w:ascii="Arial" w:eastAsia="Arial" w:hAnsi="Arial" w:cs="Arial"/>
          <w:color w:val="212529"/>
          <w:lang w:val="es-MX"/>
        </w:rPr>
      </w:pPr>
    </w:p>
    <w:p w14:paraId="3F68052B" w14:textId="77777777" w:rsidR="005F132F" w:rsidRDefault="002F12BF" w:rsidP="005F132F">
      <w:pPr>
        <w:jc w:val="center"/>
        <w:rPr>
          <w:rFonts w:ascii="Arial" w:eastAsia="Arial" w:hAnsi="Arial" w:cs="Arial"/>
          <w:color w:val="212529"/>
          <w:lang w:val="es-MX"/>
        </w:rPr>
      </w:pPr>
      <w:r>
        <w:rPr>
          <w:noProof/>
        </w:rPr>
        <w:lastRenderedPageBreak/>
        <w:drawing>
          <wp:inline distT="0" distB="0" distL="0" distR="0" wp14:anchorId="1F3F488F" wp14:editId="604FC4D8">
            <wp:extent cx="4347845" cy="4347845"/>
            <wp:effectExtent l="0" t="0" r="0" b="0"/>
            <wp:docPr id="1697874369" name="Picture 1697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4369" name="Picture 1697874369"/>
                    <pic:cNvPicPr/>
                  </pic:nvPicPr>
                  <pic:blipFill>
                    <a:blip r:embed="rId54">
                      <a:extLst>
                        <a:ext uri="{28A0092B-C50C-407E-A947-70E740481C1C}">
                          <a14:useLocalDpi xmlns:a14="http://schemas.microsoft.com/office/drawing/2010/main" val="0"/>
                        </a:ext>
                      </a:extLst>
                    </a:blip>
                    <a:stretch>
                      <a:fillRect/>
                    </a:stretch>
                  </pic:blipFill>
                  <pic:spPr>
                    <a:xfrm>
                      <a:off x="0" y="0"/>
                      <a:ext cx="4365431" cy="4365431"/>
                    </a:xfrm>
                    <a:prstGeom prst="rect">
                      <a:avLst/>
                    </a:prstGeom>
                  </pic:spPr>
                </pic:pic>
              </a:graphicData>
            </a:graphic>
          </wp:inline>
        </w:drawing>
      </w:r>
    </w:p>
    <w:p w14:paraId="2E95C612" w14:textId="77777777" w:rsidR="005F132F" w:rsidRDefault="005F132F" w:rsidP="005F132F">
      <w:pPr>
        <w:jc w:val="center"/>
        <w:rPr>
          <w:rFonts w:ascii="Arial" w:eastAsia="Arial" w:hAnsi="Arial" w:cs="Arial"/>
          <w:color w:val="212529"/>
          <w:lang w:val="es-MX"/>
        </w:rPr>
      </w:pPr>
    </w:p>
    <w:p w14:paraId="1C12FB4C" w14:textId="62A7058E" w:rsidR="002F12BF" w:rsidRPr="002F12BF" w:rsidRDefault="005F132F" w:rsidP="005F132F">
      <w:pPr>
        <w:jc w:val="center"/>
        <w:rPr>
          <w:rFonts w:ascii="Arial" w:eastAsia="Arial" w:hAnsi="Arial" w:cs="Arial"/>
          <w:color w:val="212529"/>
          <w:lang w:val="es-MX"/>
        </w:rPr>
      </w:pPr>
      <w:r>
        <w:rPr>
          <w:noProof/>
        </w:rPr>
        <w:lastRenderedPageBreak/>
        <w:drawing>
          <wp:inline distT="0" distB="0" distL="0" distR="0" wp14:anchorId="3C8CF353" wp14:editId="332688D3">
            <wp:extent cx="4134838" cy="6202018"/>
            <wp:effectExtent l="0" t="0" r="0" b="8890"/>
            <wp:docPr id="727740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40124" name="Imagen 727740124"/>
                    <pic:cNvPicPr/>
                  </pic:nvPicPr>
                  <pic:blipFill>
                    <a:blip r:embed="rId55"/>
                    <a:stretch>
                      <a:fillRect/>
                    </a:stretch>
                  </pic:blipFill>
                  <pic:spPr>
                    <a:xfrm>
                      <a:off x="0" y="0"/>
                      <a:ext cx="4143645" cy="6215227"/>
                    </a:xfrm>
                    <a:prstGeom prst="rect">
                      <a:avLst/>
                    </a:prstGeom>
                  </pic:spPr>
                </pic:pic>
              </a:graphicData>
            </a:graphic>
          </wp:inline>
        </w:drawing>
      </w:r>
      <w:r w:rsidR="002F12BF">
        <w:br/>
      </w:r>
      <w:r w:rsidR="002F12BF" w:rsidRPr="002F12BF">
        <w:rPr>
          <w:rFonts w:ascii="Arial" w:eastAsia="Arial" w:hAnsi="Arial" w:cs="Arial"/>
          <w:color w:val="212529"/>
          <w:lang w:val="es-MX"/>
        </w:rPr>
        <w:t xml:space="preserve">Figura </w:t>
      </w:r>
      <w:r w:rsidR="002F12BF">
        <w:rPr>
          <w:rFonts w:ascii="Arial" w:eastAsia="Arial" w:hAnsi="Arial" w:cs="Arial"/>
          <w:color w:val="212529"/>
          <w:lang w:val="es-MX"/>
        </w:rPr>
        <w:t>1</w:t>
      </w:r>
      <w:r w:rsidR="00681690">
        <w:rPr>
          <w:rFonts w:ascii="Arial" w:eastAsia="Arial" w:hAnsi="Arial" w:cs="Arial"/>
          <w:color w:val="212529"/>
          <w:lang w:val="es-MX"/>
        </w:rPr>
        <w:t>7</w:t>
      </w:r>
      <w:r w:rsidR="002F12BF" w:rsidRPr="002F12BF">
        <w:rPr>
          <w:rFonts w:ascii="Arial" w:eastAsia="Arial" w:hAnsi="Arial" w:cs="Arial"/>
          <w:color w:val="212529"/>
          <w:lang w:val="es-MX"/>
        </w:rPr>
        <w:t>. Recomendaciones para la presentación de los requerimientos</w:t>
      </w:r>
    </w:p>
    <w:p w14:paraId="66C673E5" w14:textId="371B6A90" w:rsidR="5ECD4EAB" w:rsidRDefault="5ECD4EAB" w:rsidP="002F12BF">
      <w:pPr>
        <w:jc w:val="both"/>
        <w:rPr>
          <w:rFonts w:ascii="Arial" w:eastAsia="Arial" w:hAnsi="Arial" w:cs="Arial"/>
          <w:color w:val="212529"/>
          <w:lang w:val="es-MX"/>
        </w:rPr>
      </w:pPr>
    </w:p>
    <w:p w14:paraId="086CAA0E" w14:textId="098C8A0F"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El resultado de la presentación de los requerimientos que debe cubrir el sistema le da al equipo de desarrollo la certeza para iniciar a desarrollar el sistema por lo que le permite cumplir en tiempo y forma la entrega del sistema comprometido</w:t>
      </w:r>
      <w:r w:rsidR="782616C6" w:rsidRPr="694AC31A">
        <w:rPr>
          <w:rFonts w:ascii="Arial" w:eastAsia="Arial" w:hAnsi="Arial" w:cs="Arial"/>
          <w:color w:val="212529"/>
          <w:lang w:val="es-MX"/>
        </w:rPr>
        <w:t>.</w:t>
      </w:r>
    </w:p>
    <w:p w14:paraId="6942AA92" w14:textId="4DBC8574" w:rsidR="5ECD4EAB" w:rsidRDefault="5ECD4EAB" w:rsidP="694AC31A">
      <w:pPr>
        <w:jc w:val="both"/>
        <w:rPr>
          <w:rFonts w:ascii="Arial" w:eastAsia="Arial" w:hAnsi="Arial" w:cs="Arial"/>
          <w:color w:val="212529"/>
          <w:lang w:val="es-MX"/>
        </w:rPr>
      </w:pPr>
    </w:p>
    <w:p w14:paraId="0F3C0756" w14:textId="5C0DBBD0" w:rsidR="1F985143" w:rsidRDefault="39F14D94" w:rsidP="694AC31A">
      <w:pPr>
        <w:ind w:left="708"/>
        <w:jc w:val="both"/>
        <w:rPr>
          <w:rFonts w:ascii="Arial" w:eastAsia="Arial" w:hAnsi="Arial" w:cs="Arial"/>
          <w:color w:val="212529"/>
          <w:lang w:val="es-MX"/>
        </w:rPr>
      </w:pPr>
      <w:r w:rsidRPr="694AC31A">
        <w:rPr>
          <w:rFonts w:ascii="Arial" w:eastAsia="Arial" w:hAnsi="Arial" w:cs="Arial"/>
          <w:b/>
          <w:bCs/>
          <w:color w:val="212529"/>
          <w:lang w:val="es-MX"/>
        </w:rPr>
        <w:t>1.4.4 Aceptación del usuario</w:t>
      </w:r>
      <w:r w:rsidR="23FEAB06" w:rsidRPr="694AC31A">
        <w:rPr>
          <w:rFonts w:ascii="Arial" w:eastAsia="Arial" w:hAnsi="Arial" w:cs="Arial"/>
          <w:b/>
          <w:bCs/>
          <w:color w:val="212529"/>
          <w:lang w:val="es-MX"/>
        </w:rPr>
        <w:t>.</w:t>
      </w:r>
    </w:p>
    <w:p w14:paraId="006A882C" w14:textId="0E924B99" w:rsidR="5ECD4EAB" w:rsidRDefault="5ECD4EAB" w:rsidP="694AC31A">
      <w:pPr>
        <w:ind w:left="708"/>
        <w:jc w:val="both"/>
        <w:rPr>
          <w:rFonts w:ascii="Arial" w:eastAsia="Arial" w:hAnsi="Arial" w:cs="Arial"/>
          <w:b/>
          <w:bCs/>
          <w:color w:val="212529"/>
          <w:lang w:val="es-MX"/>
        </w:rPr>
      </w:pPr>
    </w:p>
    <w:p w14:paraId="07A74932" w14:textId="624B5376"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Al concluir con la presentación de los requerimientos el usuario realizará sus comentarios y estos pueden ir dirigidos a la aceptación total de la propuesta de solución o bien comentará sobre las adecuaciones o modificaciones que considere </w:t>
      </w:r>
      <w:r w:rsidRPr="694AC31A">
        <w:rPr>
          <w:rFonts w:ascii="Arial" w:eastAsia="Arial" w:hAnsi="Arial" w:cs="Arial"/>
          <w:color w:val="212529"/>
          <w:lang w:val="es-MX"/>
        </w:rPr>
        <w:lastRenderedPageBreak/>
        <w:t>para cubrir los requerimientos que el sistema debe detener, el equipo de desarrollo toma nota para realizar dichas adecuaciones en su caso, cuando estas adecuaciones se han cubierto el usuario expresará su conformidad y disposición para que siguiese con el desarrollo del sistema Mediante un contrato en el que se especifican términos y condiciones de desarrollo y de entrega del sistema.</w:t>
      </w:r>
    </w:p>
    <w:p w14:paraId="43DD59DD" w14:textId="4786CA27" w:rsidR="008B74D1" w:rsidRPr="008B74D1" w:rsidRDefault="008B74D1" w:rsidP="008B74D1">
      <w:pPr>
        <w:jc w:val="both"/>
        <w:rPr>
          <w:rFonts w:ascii="Arial" w:eastAsia="Arial" w:hAnsi="Arial" w:cs="Arial"/>
          <w:color w:val="212529"/>
          <w:lang w:val="es-MX"/>
        </w:rPr>
      </w:pPr>
      <w:r w:rsidRPr="008B74D1">
        <w:rPr>
          <w:rFonts w:ascii="Arial" w:eastAsia="Arial" w:hAnsi="Arial" w:cs="Arial"/>
          <w:noProof/>
          <w:color w:val="212529"/>
          <w:lang w:val="es-MX"/>
        </w:rPr>
        <w:drawing>
          <wp:inline distT="0" distB="0" distL="0" distR="0" wp14:anchorId="53E2EE50" wp14:editId="5018A61B">
            <wp:extent cx="5612130" cy="3919855"/>
            <wp:effectExtent l="0" t="0" r="7620" b="4445"/>
            <wp:docPr id="744521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28A95161" w14:textId="13C42169" w:rsidR="008B74D1" w:rsidRDefault="008B74D1" w:rsidP="694AC31A">
      <w:pPr>
        <w:jc w:val="both"/>
        <w:rPr>
          <w:rFonts w:ascii="Arial" w:eastAsia="Arial" w:hAnsi="Arial" w:cs="Arial"/>
          <w:color w:val="212529"/>
          <w:lang w:val="es-MX"/>
        </w:rPr>
      </w:pPr>
      <w:r w:rsidRPr="002F12BF">
        <w:rPr>
          <w:rFonts w:ascii="Arial" w:eastAsia="Arial" w:hAnsi="Arial" w:cs="Arial"/>
          <w:color w:val="212529"/>
          <w:lang w:val="es-MX"/>
        </w:rPr>
        <w:t xml:space="preserve">Figura </w:t>
      </w:r>
      <w:r>
        <w:rPr>
          <w:rFonts w:ascii="Arial" w:eastAsia="Arial" w:hAnsi="Arial" w:cs="Arial"/>
          <w:color w:val="212529"/>
          <w:lang w:val="es-MX"/>
        </w:rPr>
        <w:t>17</w:t>
      </w:r>
      <w:r w:rsidRPr="002F12BF">
        <w:rPr>
          <w:rFonts w:ascii="Arial" w:eastAsia="Arial" w:hAnsi="Arial" w:cs="Arial"/>
          <w:color w:val="212529"/>
          <w:lang w:val="es-MX"/>
        </w:rPr>
        <w:t xml:space="preserve">. </w:t>
      </w:r>
      <w:r>
        <w:rPr>
          <w:rFonts w:ascii="Arial" w:eastAsia="Arial" w:hAnsi="Arial" w:cs="Arial"/>
          <w:color w:val="212529"/>
          <w:lang w:val="es-MX"/>
        </w:rPr>
        <w:t>Aceptación del usuario</w:t>
      </w:r>
    </w:p>
    <w:p w14:paraId="7AD34065" w14:textId="5893A0F7" w:rsidR="5ECD4EAB" w:rsidRDefault="5ECD4EAB" w:rsidP="694AC31A">
      <w:pPr>
        <w:jc w:val="both"/>
        <w:rPr>
          <w:rFonts w:ascii="Arial" w:eastAsia="Arial" w:hAnsi="Arial" w:cs="Arial"/>
          <w:color w:val="212529"/>
          <w:lang w:val="es-MX"/>
        </w:rPr>
      </w:pPr>
    </w:p>
    <w:p w14:paraId="718903E2" w14:textId="6309E1F8" w:rsidR="1F985143" w:rsidRDefault="39F14D94" w:rsidP="694AC31A">
      <w:pPr>
        <w:jc w:val="both"/>
        <w:rPr>
          <w:rFonts w:ascii="Arial" w:eastAsia="Arial" w:hAnsi="Arial" w:cs="Arial"/>
          <w:color w:val="212529"/>
          <w:lang w:val="es-MX"/>
        </w:rPr>
      </w:pPr>
      <w:r w:rsidRPr="694AC31A">
        <w:rPr>
          <w:rFonts w:ascii="Arial" w:eastAsia="Arial" w:hAnsi="Arial" w:cs="Arial"/>
          <w:color w:val="212529"/>
          <w:lang w:val="es-MX"/>
        </w:rPr>
        <w:t xml:space="preserve">En importante que consideres que el documento especifique los siguientes puntos: </w:t>
      </w:r>
    </w:p>
    <w:p w14:paraId="6287BAFB" w14:textId="2D82455E" w:rsidR="5ECD4EAB" w:rsidRDefault="5ECD4EAB" w:rsidP="694AC31A">
      <w:pPr>
        <w:jc w:val="both"/>
        <w:rPr>
          <w:rFonts w:ascii="Arial" w:eastAsia="Arial" w:hAnsi="Arial" w:cs="Arial"/>
          <w:color w:val="212529"/>
          <w:lang w:val="es-MX"/>
        </w:rPr>
      </w:pPr>
    </w:p>
    <w:p w14:paraId="11189FDC" w14:textId="5186C44F" w:rsidR="1F985143" w:rsidRDefault="39F14D94" w:rsidP="005C5DD4">
      <w:pPr>
        <w:pStyle w:val="Prrafodelista"/>
        <w:numPr>
          <w:ilvl w:val="0"/>
          <w:numId w:val="37"/>
        </w:numPr>
        <w:jc w:val="both"/>
        <w:rPr>
          <w:rFonts w:ascii="Arial" w:eastAsia="Arial" w:hAnsi="Arial" w:cs="Arial"/>
          <w:color w:val="212529"/>
          <w:lang w:val="es-MX"/>
        </w:rPr>
      </w:pPr>
      <w:r w:rsidRPr="694AC31A">
        <w:rPr>
          <w:rFonts w:ascii="Arial" w:eastAsia="Arial" w:hAnsi="Arial" w:cs="Arial"/>
          <w:b/>
          <w:bCs/>
          <w:color w:val="212529"/>
          <w:lang w:val="es-MX"/>
        </w:rPr>
        <w:t>El alcance del proyecto</w:t>
      </w:r>
      <w:r w:rsidRPr="694AC31A">
        <w:rPr>
          <w:rFonts w:ascii="Arial" w:eastAsia="Arial" w:hAnsi="Arial" w:cs="Arial"/>
          <w:color w:val="212529"/>
          <w:lang w:val="es-MX"/>
        </w:rPr>
        <w:t xml:space="preserve">, el cual incluye las funcionalidades y características que el sistema tendrá, el equipo de trabajo que estará asignado al desarrollo, </w:t>
      </w:r>
    </w:p>
    <w:p w14:paraId="07CAD6E1" w14:textId="4C7F48B0" w:rsidR="1F985143" w:rsidRDefault="39F14D94" w:rsidP="005C5DD4">
      <w:pPr>
        <w:pStyle w:val="Prrafodelista"/>
        <w:numPr>
          <w:ilvl w:val="0"/>
          <w:numId w:val="37"/>
        </w:numPr>
        <w:jc w:val="both"/>
        <w:rPr>
          <w:rFonts w:ascii="Arial" w:eastAsia="Arial" w:hAnsi="Arial" w:cs="Arial"/>
          <w:color w:val="212529"/>
          <w:lang w:val="es-MX"/>
        </w:rPr>
      </w:pPr>
      <w:r w:rsidRPr="694AC31A">
        <w:rPr>
          <w:rFonts w:ascii="Arial" w:eastAsia="Arial" w:hAnsi="Arial" w:cs="Arial"/>
          <w:b/>
          <w:bCs/>
          <w:color w:val="212529"/>
          <w:lang w:val="es-MX"/>
        </w:rPr>
        <w:t>El plan de trabajo</w:t>
      </w:r>
      <w:r w:rsidRPr="694AC31A">
        <w:rPr>
          <w:rFonts w:ascii="Arial" w:eastAsia="Arial" w:hAnsi="Arial" w:cs="Arial"/>
          <w:color w:val="212529"/>
          <w:lang w:val="es-MX"/>
        </w:rPr>
        <w:t>, programación de reuniones subsecuentes los canales de comunicación y la documentación que se deben entregar,</w:t>
      </w:r>
    </w:p>
    <w:p w14:paraId="0F234508" w14:textId="47370D3A" w:rsidR="1F985143" w:rsidRDefault="39F14D94" w:rsidP="005C5DD4">
      <w:pPr>
        <w:pStyle w:val="Prrafodelista"/>
        <w:numPr>
          <w:ilvl w:val="0"/>
          <w:numId w:val="37"/>
        </w:numPr>
        <w:jc w:val="both"/>
        <w:rPr>
          <w:rFonts w:ascii="Arial" w:eastAsia="Arial" w:hAnsi="Arial" w:cs="Arial"/>
          <w:color w:val="212529"/>
          <w:lang w:val="es-MX"/>
        </w:rPr>
      </w:pPr>
      <w:r w:rsidRPr="694AC31A">
        <w:rPr>
          <w:rFonts w:ascii="Arial" w:eastAsia="Arial" w:hAnsi="Arial" w:cs="Arial"/>
          <w:b/>
          <w:bCs/>
          <w:color w:val="212529"/>
          <w:lang w:val="es-MX"/>
        </w:rPr>
        <w:t>El proyecto y el presupuesto</w:t>
      </w:r>
      <w:r w:rsidRPr="694AC31A">
        <w:rPr>
          <w:rFonts w:ascii="Arial" w:eastAsia="Arial" w:hAnsi="Arial" w:cs="Arial"/>
          <w:color w:val="212529"/>
          <w:lang w:val="es-MX"/>
        </w:rPr>
        <w:t xml:space="preserve"> se debe de expresar en cuanto a costos razonables y competitivos que visibilizan los beneficios o que van dirigidos a los beneficios del usuario.</w:t>
      </w:r>
    </w:p>
    <w:p w14:paraId="3538215E" w14:textId="6B4F15F6" w:rsidR="5ECD4EAB" w:rsidRDefault="5ECD4EAB" w:rsidP="694AC31A">
      <w:pPr>
        <w:jc w:val="both"/>
        <w:rPr>
          <w:rFonts w:ascii="Arial" w:eastAsia="Arial" w:hAnsi="Arial" w:cs="Arial"/>
          <w:highlight w:val="yellow"/>
          <w:lang w:val="es-MX"/>
        </w:rPr>
      </w:pPr>
    </w:p>
    <w:p w14:paraId="0BCA83C8" w14:textId="77777777" w:rsidR="00295F42" w:rsidRPr="002B2F92" w:rsidRDefault="5E2C907F" w:rsidP="694AC31A">
      <w:pPr>
        <w:jc w:val="center"/>
        <w:rPr>
          <w:rFonts w:ascii="Arial" w:eastAsia="Arial" w:hAnsi="Arial" w:cs="Arial"/>
          <w:b/>
          <w:bCs/>
          <w:color w:val="005A2F"/>
          <w:kern w:val="0"/>
          <w:lang w:val="es-MX" w:eastAsia="es-MX"/>
          <w14:ligatures w14:val="none"/>
        </w:rPr>
      </w:pPr>
      <w:commentRangeStart w:id="5"/>
      <w:r w:rsidRPr="694AC31A">
        <w:rPr>
          <w:rFonts w:ascii="Arial" w:eastAsia="Arial" w:hAnsi="Arial" w:cs="Arial"/>
          <w:b/>
          <w:bCs/>
          <w:color w:val="005A2F"/>
          <w:kern w:val="0"/>
          <w:highlight w:val="yellow"/>
          <w:lang w:val="es-MX" w:eastAsia="es-MX"/>
          <w14:ligatures w14:val="none"/>
        </w:rPr>
        <w:t>Actividad de reflexión 1:</w:t>
      </w:r>
      <w:commentRangeEnd w:id="5"/>
      <w:r w:rsidR="00295F42">
        <w:commentReference w:id="5"/>
      </w:r>
    </w:p>
    <w:p w14:paraId="732E5556" w14:textId="77777777" w:rsidR="00295F42" w:rsidRPr="00295F42" w:rsidRDefault="00295F42" w:rsidP="694AC31A">
      <w:pPr>
        <w:jc w:val="both"/>
        <w:rPr>
          <w:rFonts w:ascii="Arial" w:eastAsia="Arial" w:hAnsi="Arial" w:cs="Arial"/>
          <w:color w:val="005A2F"/>
          <w:kern w:val="0"/>
          <w:lang w:val="es-MX" w:eastAsia="es-MX"/>
          <w14:ligatures w14:val="none"/>
        </w:rPr>
      </w:pPr>
    </w:p>
    <w:p w14:paraId="538CC199" w14:textId="282B57E5" w:rsidR="00295F42" w:rsidRPr="00295F42" w:rsidRDefault="1A7E1ABA" w:rsidP="694AC31A">
      <w:pPr>
        <w:jc w:val="center"/>
        <w:rPr>
          <w:rFonts w:ascii="Arial" w:eastAsia="Arial" w:hAnsi="Arial" w:cs="Arial"/>
          <w:color w:val="005A2F"/>
          <w:kern w:val="0"/>
          <w:lang w:val="es-MX" w:eastAsia="es-MX"/>
          <w14:ligatures w14:val="none"/>
        </w:rPr>
      </w:pPr>
      <w:r w:rsidRPr="694AC31A">
        <w:rPr>
          <w:rFonts w:ascii="Arial" w:eastAsia="Arial" w:hAnsi="Arial" w:cs="Arial"/>
          <w:color w:val="005A2F"/>
          <w:kern w:val="0"/>
          <w:lang w:val="es-MX" w:eastAsia="es-MX"/>
          <w14:ligatures w14:val="none"/>
        </w:rPr>
        <w:t>Título</w:t>
      </w:r>
      <w:r w:rsidR="5E2C907F" w:rsidRPr="694AC31A">
        <w:rPr>
          <w:rFonts w:ascii="Arial" w:eastAsia="Arial" w:hAnsi="Arial" w:cs="Arial"/>
          <w:color w:val="005A2F"/>
          <w:kern w:val="0"/>
          <w:lang w:val="es-MX" w:eastAsia="es-MX"/>
          <w14:ligatures w14:val="none"/>
        </w:rPr>
        <w:t>.</w:t>
      </w:r>
    </w:p>
    <w:p w14:paraId="59EBE013" w14:textId="77777777" w:rsidR="00295F42" w:rsidRPr="00295F42" w:rsidRDefault="00295F42" w:rsidP="694AC31A">
      <w:pPr>
        <w:jc w:val="both"/>
        <w:rPr>
          <w:rFonts w:ascii="Arial" w:eastAsia="Arial" w:hAnsi="Arial" w:cs="Arial"/>
          <w:color w:val="005A2F"/>
          <w:kern w:val="0"/>
          <w:lang w:val="es-MX" w:eastAsia="es-MX"/>
          <w14:ligatures w14:val="none"/>
        </w:rPr>
      </w:pPr>
    </w:p>
    <w:p w14:paraId="7E13C61A" w14:textId="77777777" w:rsidR="0022071C" w:rsidRDefault="16A25726" w:rsidP="694AC31A">
      <w:pPr>
        <w:jc w:val="both"/>
        <w:rPr>
          <w:rFonts w:ascii="Arial" w:eastAsia="Arial" w:hAnsi="Arial" w:cs="Arial"/>
          <w:b/>
          <w:bCs/>
          <w:color w:val="005A2F"/>
          <w:kern w:val="0"/>
          <w:lang w:val="es-MX" w:eastAsia="es-MX"/>
          <w14:ligatures w14:val="none"/>
        </w:rPr>
      </w:pPr>
      <w:r w:rsidRPr="694AC31A">
        <w:rPr>
          <w:rFonts w:ascii="Arial" w:eastAsia="Arial" w:hAnsi="Arial" w:cs="Arial"/>
          <w:b/>
          <w:bCs/>
          <w:color w:val="005A2F"/>
          <w:kern w:val="0"/>
          <w:lang w:val="es-MX" w:eastAsia="es-MX"/>
          <w14:ligatures w14:val="none"/>
        </w:rPr>
        <w:t>Propósito de aprendizaje:</w:t>
      </w:r>
    </w:p>
    <w:p w14:paraId="6A0B1589" w14:textId="76282B58" w:rsidR="0022071C" w:rsidRPr="006768C2" w:rsidRDefault="0022071C" w:rsidP="694AC31A">
      <w:pPr>
        <w:jc w:val="both"/>
        <w:rPr>
          <w:rFonts w:ascii="Arial" w:eastAsia="Arial" w:hAnsi="Arial" w:cs="Arial"/>
          <w:color w:val="005A2F"/>
          <w:kern w:val="0"/>
          <w:highlight w:val="yellow"/>
          <w:lang w:val="es-MX" w:eastAsia="es-MX"/>
          <w14:ligatures w14:val="none"/>
        </w:rPr>
      </w:pPr>
      <w:r w:rsidRPr="0022071C">
        <w:rPr>
          <w:rFonts w:ascii="Segoe UI" w:eastAsia="Times New Roman" w:hAnsi="Segoe UI" w:cs="Segoe UI"/>
          <w:b/>
          <w:bCs/>
          <w:color w:val="005A2F"/>
          <w:kern w:val="0"/>
          <w:lang w:val="es-MX" w:eastAsia="es-MX"/>
          <w14:ligatures w14:val="none"/>
        </w:rPr>
        <w:lastRenderedPageBreak/>
        <w:br/>
      </w:r>
      <w:r w:rsidR="16A25726" w:rsidRPr="694AC31A">
        <w:rPr>
          <w:rFonts w:ascii="Arial" w:eastAsia="Arial" w:hAnsi="Arial" w:cs="Arial"/>
          <w:color w:val="005A2F"/>
          <w:kern w:val="0"/>
          <w:highlight w:val="yellow"/>
          <w:lang w:val="es-MX" w:eastAsia="es-MX"/>
          <w14:ligatures w14:val="none"/>
        </w:rPr>
        <w:t>Identificar los requerimientos funcionales y no funcionales de un sistema mediante la navegación del sitio web.</w:t>
      </w:r>
    </w:p>
    <w:p w14:paraId="46461305" w14:textId="77777777" w:rsidR="0022071C" w:rsidRPr="006768C2" w:rsidRDefault="16A25726" w:rsidP="005C5DD4">
      <w:pPr>
        <w:numPr>
          <w:ilvl w:val="0"/>
          <w:numId w:val="47"/>
        </w:numPr>
        <w:jc w:val="both"/>
        <w:rPr>
          <w:rFonts w:ascii="Arial" w:eastAsia="Arial" w:hAnsi="Arial" w:cs="Arial"/>
          <w:color w:val="005A2F"/>
          <w:kern w:val="0"/>
          <w:highlight w:val="yellow"/>
          <w:lang w:val="es-MX" w:eastAsia="es-MX"/>
          <w14:ligatures w14:val="none"/>
        </w:rPr>
      </w:pPr>
      <w:r w:rsidRPr="694AC31A">
        <w:rPr>
          <w:rFonts w:ascii="Arial" w:eastAsia="Arial" w:hAnsi="Arial" w:cs="Arial"/>
          <w:color w:val="005A2F"/>
          <w:kern w:val="0"/>
          <w:highlight w:val="yellow"/>
          <w:lang w:val="es-MX" w:eastAsia="es-MX"/>
          <w14:ligatures w14:val="none"/>
        </w:rPr>
        <w:t>Medita sobre un sistema de información que hayas utilizado en tu día cotidiano, por ejemplo: el sistema para darte de alta en el Sistema de Administración Tributaria (SAT).</w:t>
      </w:r>
    </w:p>
    <w:p w14:paraId="09547006" w14:textId="77777777" w:rsidR="0022071C" w:rsidRPr="006768C2" w:rsidRDefault="16A25726" w:rsidP="005C5DD4">
      <w:pPr>
        <w:numPr>
          <w:ilvl w:val="0"/>
          <w:numId w:val="47"/>
        </w:numPr>
        <w:jc w:val="both"/>
        <w:rPr>
          <w:rFonts w:ascii="Arial" w:eastAsia="Arial" w:hAnsi="Arial" w:cs="Arial"/>
          <w:color w:val="005A2F"/>
          <w:kern w:val="0"/>
          <w:highlight w:val="yellow"/>
          <w:lang w:val="es-MX" w:eastAsia="es-MX"/>
          <w14:ligatures w14:val="none"/>
        </w:rPr>
      </w:pPr>
      <w:r w:rsidRPr="694AC31A">
        <w:rPr>
          <w:rFonts w:ascii="Arial" w:eastAsia="Arial" w:hAnsi="Arial" w:cs="Arial"/>
          <w:color w:val="005A2F"/>
          <w:kern w:val="0"/>
          <w:highlight w:val="yellow"/>
          <w:lang w:val="es-MX" w:eastAsia="es-MX"/>
          <w14:ligatures w14:val="none"/>
        </w:rPr>
        <w:t>Identifica cuales son los requerimientos funcionales y no funcionales que tiene el sistema y enlístalos, los comentarás en el grupo durante la clase presencial guiados por tu profesor.</w:t>
      </w:r>
    </w:p>
    <w:p w14:paraId="311615BE" w14:textId="4536AE0A" w:rsidR="00014FBC" w:rsidRDefault="16A25726" w:rsidP="694AC31A">
      <w:pPr>
        <w:jc w:val="both"/>
        <w:rPr>
          <w:rFonts w:ascii="Arial" w:eastAsia="Arial" w:hAnsi="Arial" w:cs="Arial"/>
          <w:lang w:val="es-MX"/>
        </w:rPr>
      </w:pPr>
      <w:r w:rsidRPr="694AC31A">
        <w:rPr>
          <w:rFonts w:ascii="Arial" w:eastAsia="Arial" w:hAnsi="Arial" w:cs="Arial"/>
          <w:color w:val="005A2F"/>
          <w:kern w:val="0"/>
          <w:highlight w:val="yellow"/>
          <w:lang w:val="es-MX" w:eastAsia="es-MX"/>
          <w14:ligatures w14:val="none"/>
        </w:rPr>
        <w:t>La actividad debes realizarla de manera individual y entregar la evidencia en la sesión presencial, en donde el profesor te dará la retroalimentación y se realizarán actividades de aprendizaje colaborativo.</w:t>
      </w:r>
    </w:p>
    <w:p w14:paraId="2FC42EBA" w14:textId="77777777" w:rsidR="0029159F" w:rsidRDefault="0029159F" w:rsidP="694AC31A">
      <w:pPr>
        <w:jc w:val="both"/>
        <w:rPr>
          <w:rFonts w:ascii="Arial" w:eastAsia="Arial" w:hAnsi="Arial" w:cs="Arial"/>
          <w:lang w:val="es-MX"/>
        </w:rPr>
      </w:pPr>
    </w:p>
    <w:p w14:paraId="14785514" w14:textId="2406BF9D" w:rsidR="00BF44D3" w:rsidRDefault="00BF44D3" w:rsidP="694AC31A">
      <w:pPr>
        <w:rPr>
          <w:rFonts w:ascii="Arial" w:eastAsia="Arial" w:hAnsi="Arial" w:cs="Arial"/>
          <w:b/>
          <w:bCs/>
          <w:color w:val="005A2F"/>
        </w:rPr>
      </w:pPr>
      <w:r w:rsidRPr="694AC31A">
        <w:rPr>
          <w:rFonts w:ascii="Arial" w:eastAsia="Arial" w:hAnsi="Arial" w:cs="Arial"/>
          <w:b/>
          <w:bCs/>
          <w:color w:val="005A2F"/>
        </w:rPr>
        <w:br w:type="page"/>
      </w:r>
    </w:p>
    <w:p w14:paraId="31F1C154" w14:textId="77777777" w:rsidR="00181D51" w:rsidRDefault="00181D51" w:rsidP="694AC31A">
      <w:pPr>
        <w:jc w:val="center"/>
        <w:rPr>
          <w:rFonts w:ascii="Arial" w:eastAsia="Arial" w:hAnsi="Arial" w:cs="Arial"/>
          <w:b/>
          <w:bCs/>
          <w:color w:val="005A2F"/>
        </w:rPr>
      </w:pPr>
    </w:p>
    <w:p w14:paraId="0348FC0D" w14:textId="261AA294" w:rsidR="2833856F" w:rsidRDefault="498DCABB" w:rsidP="71F4B0C9">
      <w:pPr>
        <w:jc w:val="center"/>
        <w:rPr>
          <w:rFonts w:ascii="Arial" w:eastAsia="Arial" w:hAnsi="Arial" w:cs="Arial"/>
          <w:b/>
          <w:bCs/>
          <w:color w:val="000000" w:themeColor="text1"/>
          <w:highlight w:val="yellow"/>
          <w:lang w:val="es-MX"/>
        </w:rPr>
      </w:pPr>
      <w:r w:rsidRPr="71F4B0C9">
        <w:rPr>
          <w:rFonts w:ascii="Arial" w:eastAsia="Arial" w:hAnsi="Arial" w:cs="Arial"/>
          <w:b/>
          <w:bCs/>
          <w:color w:val="005A2F"/>
        </w:rPr>
        <w:t xml:space="preserve">Práctica 1. </w:t>
      </w:r>
    </w:p>
    <w:p w14:paraId="192EA6E2" w14:textId="3240C21E" w:rsidR="71F4B0C9" w:rsidRDefault="71F4B0C9" w:rsidP="71F4B0C9">
      <w:pPr>
        <w:jc w:val="center"/>
        <w:rPr>
          <w:rFonts w:ascii="Arial" w:eastAsia="Arial" w:hAnsi="Arial" w:cs="Arial"/>
          <w:b/>
          <w:bCs/>
          <w:color w:val="005A2F"/>
        </w:rPr>
      </w:pPr>
    </w:p>
    <w:p w14:paraId="26FA8E0D" w14:textId="58B20F2B" w:rsidR="71F4B0C9" w:rsidRDefault="71F4B0C9" w:rsidP="71F4B0C9">
      <w:pPr>
        <w:jc w:val="center"/>
        <w:rPr>
          <w:rFonts w:ascii="Arial" w:eastAsia="Arial" w:hAnsi="Arial" w:cs="Arial"/>
          <w:b/>
          <w:bCs/>
          <w:color w:val="005A2F"/>
        </w:rPr>
      </w:pPr>
    </w:p>
    <w:p w14:paraId="481869EE" w14:textId="3AE31371" w:rsidR="2CEB7E91" w:rsidRDefault="2CEB7E91" w:rsidP="71F4B0C9">
      <w:pPr>
        <w:jc w:val="both"/>
        <w:rPr>
          <w:rFonts w:ascii="Arial" w:eastAsia="Arial" w:hAnsi="Arial" w:cs="Arial"/>
          <w:color w:val="000000" w:themeColor="text1"/>
          <w:lang w:val="es-ES"/>
        </w:rPr>
      </w:pPr>
      <w:commentRangeStart w:id="6"/>
      <w:r w:rsidRPr="71F4B0C9">
        <w:rPr>
          <w:rFonts w:ascii="Arial" w:eastAsia="Arial" w:hAnsi="Arial" w:cs="Arial"/>
          <w:b/>
          <w:bCs/>
          <w:color w:val="000000" w:themeColor="text1"/>
          <w:lang w:val="es-MX"/>
        </w:rPr>
        <w:t>Sesión 1.</w:t>
      </w:r>
      <w:commentRangeEnd w:id="6"/>
      <w:r>
        <w:commentReference w:id="6"/>
      </w:r>
      <w:r w:rsidRPr="71F4B0C9">
        <w:rPr>
          <w:rFonts w:ascii="Arial" w:eastAsia="Arial" w:hAnsi="Arial" w:cs="Arial"/>
          <w:b/>
          <w:bCs/>
          <w:color w:val="000000" w:themeColor="text1"/>
          <w:lang w:val="es-MX"/>
        </w:rPr>
        <w:t xml:space="preserve">  </w:t>
      </w:r>
      <w:r w:rsidRPr="71F4B0C9">
        <w:rPr>
          <w:rFonts w:ascii="Arial" w:eastAsia="Arial" w:hAnsi="Arial" w:cs="Arial"/>
          <w:color w:val="000000" w:themeColor="text1"/>
          <w:lang w:val="es-MX"/>
        </w:rPr>
        <w:t>Definición del proyecto informático</w:t>
      </w:r>
    </w:p>
    <w:p w14:paraId="1D588798" w14:textId="5CFBDFB9" w:rsidR="71F4B0C9" w:rsidRDefault="71F4B0C9" w:rsidP="71F4B0C9">
      <w:pPr>
        <w:jc w:val="both"/>
        <w:rPr>
          <w:rFonts w:ascii="Arial" w:eastAsia="Arial" w:hAnsi="Arial" w:cs="Arial"/>
          <w:color w:val="000000" w:themeColor="text1"/>
          <w:lang w:val="es-ES"/>
        </w:rPr>
      </w:pPr>
    </w:p>
    <w:p w14:paraId="615C17AE" w14:textId="18EDB309" w:rsidR="2CEB7E91" w:rsidRDefault="2CEB7E91" w:rsidP="71F4B0C9">
      <w:pPr>
        <w:spacing w:before="120" w:after="120"/>
        <w:jc w:val="both"/>
        <w:rPr>
          <w:rFonts w:ascii="Arial" w:eastAsia="Arial" w:hAnsi="Arial" w:cs="Arial"/>
          <w:color w:val="2E74B5"/>
          <w:lang w:val="es-ES"/>
        </w:rPr>
      </w:pPr>
      <w:r w:rsidRPr="71F4B0C9">
        <w:rPr>
          <w:rFonts w:ascii="Arial" w:eastAsia="Arial" w:hAnsi="Arial" w:cs="Arial"/>
          <w:b/>
          <w:bCs/>
          <w:color w:val="000000" w:themeColor="text1"/>
          <w:lang w:val="es-MX"/>
        </w:rPr>
        <w:t xml:space="preserve">Actividad de aprendizaje I. </w:t>
      </w:r>
      <w:r w:rsidRPr="71F4B0C9">
        <w:rPr>
          <w:rFonts w:ascii="Arial" w:eastAsia="Arial" w:hAnsi="Arial" w:cs="Arial"/>
          <w:b/>
          <w:bCs/>
          <w:color w:val="2E74B5"/>
          <w:lang w:val="es-MX"/>
        </w:rPr>
        <w:t>Especificaciones del software o sistema.</w:t>
      </w:r>
    </w:p>
    <w:p w14:paraId="35ACDE28" w14:textId="75995E7C" w:rsidR="71F4B0C9" w:rsidRDefault="71F4B0C9" w:rsidP="71F4B0C9">
      <w:pPr>
        <w:spacing w:before="120" w:after="120"/>
        <w:jc w:val="both"/>
        <w:rPr>
          <w:rFonts w:ascii="Arial" w:eastAsia="Arial" w:hAnsi="Arial" w:cs="Arial"/>
          <w:color w:val="2E74B5"/>
          <w:lang w:val="es-ES"/>
        </w:rPr>
      </w:pPr>
    </w:p>
    <w:p w14:paraId="714B41DF" w14:textId="2870EE00" w:rsidR="2CEB7E91" w:rsidRDefault="2CEB7E91" w:rsidP="71F4B0C9">
      <w:pPr>
        <w:spacing w:before="120" w:after="120"/>
        <w:rPr>
          <w:rFonts w:ascii="Arial" w:eastAsia="Arial" w:hAnsi="Arial" w:cs="Arial"/>
          <w:color w:val="000000" w:themeColor="text1"/>
          <w:lang w:val="es-ES"/>
        </w:rPr>
      </w:pPr>
      <w:r w:rsidRPr="71F4B0C9">
        <w:rPr>
          <w:rFonts w:ascii="Arial" w:eastAsia="Arial" w:hAnsi="Arial" w:cs="Arial"/>
          <w:b/>
          <w:bCs/>
          <w:color w:val="000000" w:themeColor="text1"/>
          <w:lang w:val="es-MX"/>
        </w:rPr>
        <w:t>¿Qué entregaré?</w:t>
      </w:r>
    </w:p>
    <w:p w14:paraId="7E49AED8" w14:textId="6AA1FA3E" w:rsidR="2CEB7E91" w:rsidRDefault="2CEB7E91" w:rsidP="71F4B0C9">
      <w:pPr>
        <w:spacing w:afterAutospacing="1"/>
        <w:rPr>
          <w:rFonts w:ascii="Arial" w:eastAsia="Arial" w:hAnsi="Arial" w:cs="Arial"/>
          <w:color w:val="000000" w:themeColor="text1"/>
          <w:lang w:val="es-ES"/>
        </w:rPr>
      </w:pPr>
      <w:r w:rsidRPr="71F4B0C9">
        <w:rPr>
          <w:rFonts w:ascii="Arial" w:eastAsia="Arial" w:hAnsi="Arial" w:cs="Arial"/>
          <w:color w:val="000000" w:themeColor="text1"/>
          <w:lang w:val="es-MX"/>
        </w:rPr>
        <w:t>No se entrega evidencia. Sin embargo, elaborarla es parte de la construcción del proyecto y su documentación.</w:t>
      </w:r>
    </w:p>
    <w:p w14:paraId="3442FEB9" w14:textId="609D2945" w:rsidR="71F4B0C9" w:rsidRDefault="71F4B0C9" w:rsidP="71F4B0C9">
      <w:pPr>
        <w:spacing w:afterAutospacing="1"/>
        <w:rPr>
          <w:rFonts w:ascii="Arial" w:eastAsia="Arial" w:hAnsi="Arial" w:cs="Arial"/>
          <w:color w:val="000000" w:themeColor="text1"/>
          <w:lang w:val="es-ES"/>
        </w:rPr>
      </w:pPr>
    </w:p>
    <w:p w14:paraId="632082B4" w14:textId="2BACFAAA" w:rsidR="2CEB7E91" w:rsidRDefault="2CEB7E91" w:rsidP="71F4B0C9">
      <w:pPr>
        <w:spacing w:afterAutospacing="1"/>
        <w:rPr>
          <w:rFonts w:ascii="Arial" w:eastAsia="Arial" w:hAnsi="Arial" w:cs="Arial"/>
          <w:color w:val="000000" w:themeColor="text1"/>
          <w:lang w:val="es-ES"/>
        </w:rPr>
      </w:pPr>
      <w:r w:rsidRPr="71F4B0C9">
        <w:rPr>
          <w:rFonts w:ascii="Arial" w:eastAsia="Arial" w:hAnsi="Arial" w:cs="Arial"/>
          <w:b/>
          <w:bCs/>
          <w:color w:val="000000" w:themeColor="text1"/>
          <w:lang w:val="es-MX"/>
        </w:rPr>
        <w:t>¿Cómo realizaré la actividad?</w:t>
      </w:r>
    </w:p>
    <w:p w14:paraId="081CEAC0" w14:textId="7F10A995" w:rsidR="71F4B0C9" w:rsidRDefault="71F4B0C9" w:rsidP="71F4B0C9">
      <w:pPr>
        <w:spacing w:afterAutospacing="1"/>
        <w:rPr>
          <w:rFonts w:ascii="Arial" w:eastAsia="Arial" w:hAnsi="Arial" w:cs="Arial"/>
          <w:color w:val="000000" w:themeColor="text1"/>
          <w:lang w:val="es-ES"/>
        </w:rPr>
      </w:pPr>
    </w:p>
    <w:p w14:paraId="1CC2FE4D" w14:textId="0201AE2A" w:rsidR="2CEB7E91" w:rsidRDefault="2CEB7E91" w:rsidP="005C5DD4">
      <w:pPr>
        <w:pStyle w:val="Prrafodelista"/>
        <w:numPr>
          <w:ilvl w:val="0"/>
          <w:numId w:val="29"/>
        </w:numPr>
        <w:jc w:val="both"/>
        <w:rPr>
          <w:rFonts w:ascii="Arial" w:eastAsia="Arial" w:hAnsi="Arial" w:cs="Arial"/>
          <w:color w:val="000000" w:themeColor="text1"/>
          <w:lang w:val="es-ES"/>
        </w:rPr>
      </w:pPr>
      <w:r w:rsidRPr="71F4B0C9">
        <w:rPr>
          <w:rFonts w:ascii="Arial" w:eastAsia="Arial" w:hAnsi="Arial" w:cs="Arial"/>
          <w:color w:val="000000" w:themeColor="text1"/>
          <w:lang w:val="es-MX"/>
        </w:rPr>
        <w:t>Identifica el espacio asignado en la plataforma Polivirtual a tu equipo para llevar a cabo esta actividad.</w:t>
      </w:r>
    </w:p>
    <w:p w14:paraId="2B496235" w14:textId="2C4876F5" w:rsidR="2CEB7E91" w:rsidRDefault="2CEB7E91" w:rsidP="005C5DD4">
      <w:pPr>
        <w:pStyle w:val="Prrafodelista"/>
        <w:numPr>
          <w:ilvl w:val="0"/>
          <w:numId w:val="29"/>
        </w:numPr>
        <w:jc w:val="both"/>
        <w:rPr>
          <w:rFonts w:ascii="Arial" w:eastAsia="Arial" w:hAnsi="Arial" w:cs="Arial"/>
          <w:color w:val="000000" w:themeColor="text1"/>
          <w:lang w:val="es-ES"/>
        </w:rPr>
      </w:pPr>
      <w:r w:rsidRPr="71F4B0C9">
        <w:rPr>
          <w:rFonts w:ascii="Arial" w:eastAsia="Arial" w:hAnsi="Arial" w:cs="Arial"/>
          <w:color w:val="000000" w:themeColor="text1"/>
          <w:lang w:val="es-MX"/>
        </w:rPr>
        <w:t xml:space="preserve">Reúnete con el equipo que </w:t>
      </w:r>
      <w:r w:rsidRPr="71F4B0C9">
        <w:rPr>
          <w:rFonts w:ascii="Arial" w:eastAsia="Arial" w:hAnsi="Arial" w:cs="Arial"/>
          <w:color w:val="000000" w:themeColor="text1"/>
          <w:highlight w:val="yellow"/>
          <w:lang w:val="es-MX"/>
        </w:rPr>
        <w:t>conformaste</w:t>
      </w:r>
      <w:r w:rsidRPr="71F4B0C9">
        <w:rPr>
          <w:rFonts w:ascii="Arial" w:eastAsia="Arial" w:hAnsi="Arial" w:cs="Arial"/>
          <w:color w:val="000000" w:themeColor="text1"/>
          <w:lang w:val="es-MX"/>
        </w:rPr>
        <w:t xml:space="preserve"> siguiendo las indicaciones del </w:t>
      </w:r>
      <w:r w:rsidRPr="71F4B0C9">
        <w:rPr>
          <w:rFonts w:ascii="Arial" w:eastAsia="Arial" w:hAnsi="Arial" w:cs="Arial"/>
          <w:b/>
          <w:bCs/>
          <w:color w:val="BF8F00"/>
          <w:u w:val="single"/>
          <w:lang w:val="es-MX"/>
        </w:rPr>
        <w:t>Video “Equipos de trabajo en el desarrollo del proyecto”</w:t>
      </w:r>
      <w:r w:rsidRPr="71F4B0C9">
        <w:rPr>
          <w:rFonts w:ascii="Arial" w:eastAsia="Arial" w:hAnsi="Arial" w:cs="Arial"/>
          <w:color w:val="000000" w:themeColor="text1"/>
          <w:lang w:val="es-MX"/>
        </w:rPr>
        <w:t xml:space="preserve"> que se encuentra en la experiencia de aprendizaje de la Sesión 1.</w:t>
      </w:r>
    </w:p>
    <w:p w14:paraId="232B89A2" w14:textId="4041F91F" w:rsidR="2CEB7E91" w:rsidRDefault="2CEB7E91" w:rsidP="005C5DD4">
      <w:pPr>
        <w:pStyle w:val="Prrafodelista"/>
        <w:numPr>
          <w:ilvl w:val="0"/>
          <w:numId w:val="29"/>
        </w:numPr>
        <w:jc w:val="both"/>
        <w:rPr>
          <w:rFonts w:ascii="Arial" w:eastAsia="Arial" w:hAnsi="Arial" w:cs="Arial"/>
          <w:color w:val="000000" w:themeColor="text1"/>
          <w:lang w:val="es-ES"/>
        </w:rPr>
      </w:pPr>
      <w:r w:rsidRPr="71F4B0C9">
        <w:rPr>
          <w:rFonts w:ascii="Arial" w:eastAsia="Arial" w:hAnsi="Arial" w:cs="Arial"/>
          <w:color w:val="000000" w:themeColor="text1"/>
          <w:lang w:val="es-MX"/>
        </w:rPr>
        <w:t>Comenten en el espacio correspondiente (Foro) si tienen contacto con alguna empresa, organización o usuario que tenga la necesidad de un sistema de información. En caso de no tenerlo realicen una investigación de campo que les permita contar con un usuario.</w:t>
      </w:r>
    </w:p>
    <w:p w14:paraId="70E19C90" w14:textId="4CD7EEA5" w:rsidR="2CEB7E91" w:rsidRDefault="2CEB7E91" w:rsidP="005C5DD4">
      <w:pPr>
        <w:pStyle w:val="Prrafodelista"/>
        <w:numPr>
          <w:ilvl w:val="0"/>
          <w:numId w:val="29"/>
        </w:numPr>
        <w:jc w:val="both"/>
        <w:rPr>
          <w:rFonts w:ascii="Arial" w:eastAsia="Arial" w:hAnsi="Arial" w:cs="Arial"/>
          <w:color w:val="000000" w:themeColor="text1"/>
          <w:lang w:val="es-ES"/>
        </w:rPr>
      </w:pPr>
      <w:r w:rsidRPr="71F4B0C9">
        <w:rPr>
          <w:rFonts w:ascii="Arial" w:eastAsia="Arial" w:hAnsi="Arial" w:cs="Arial"/>
          <w:color w:val="000000" w:themeColor="text1"/>
          <w:lang w:val="es-MX"/>
        </w:rPr>
        <w:t>Discutan las propuestas de desarrollo de un sistema de información que tenga cada integrante del equipo, considerando si uno o varios de los integrantes del equipo ya cuentan con una propuesta comenten dichas propuestas y elijan la de mayor factibilidad de realización. Recuerda que la propuesta debe atender a un usuario real.</w:t>
      </w:r>
    </w:p>
    <w:p w14:paraId="22BC28F9" w14:textId="75698800" w:rsidR="2CEB7E91" w:rsidRDefault="2CEB7E91" w:rsidP="005C5DD4">
      <w:pPr>
        <w:pStyle w:val="Prrafodelista"/>
        <w:numPr>
          <w:ilvl w:val="0"/>
          <w:numId w:val="29"/>
        </w:numPr>
        <w:jc w:val="both"/>
        <w:rPr>
          <w:rFonts w:ascii="Arial" w:eastAsia="Arial" w:hAnsi="Arial" w:cs="Arial"/>
          <w:color w:val="000000" w:themeColor="text1"/>
          <w:lang w:val="es-ES"/>
        </w:rPr>
      </w:pPr>
      <w:r w:rsidRPr="71F4B0C9">
        <w:rPr>
          <w:rFonts w:ascii="Arial" w:eastAsia="Arial" w:hAnsi="Arial" w:cs="Arial"/>
          <w:color w:val="000000" w:themeColor="text1"/>
          <w:lang w:val="es-MX"/>
        </w:rPr>
        <w:t>Utilicen el espacio correspondiente a su Equipo para llevar a cabo la definición de su usuario y la discusión de propuestas de desarrollo de un sistema de información.</w:t>
      </w:r>
    </w:p>
    <w:p w14:paraId="55D3FA8D" w14:textId="777C965A" w:rsidR="2CEB7E91" w:rsidRDefault="2CEB7E91" w:rsidP="005C5DD4">
      <w:pPr>
        <w:pStyle w:val="Prrafodelista"/>
        <w:numPr>
          <w:ilvl w:val="0"/>
          <w:numId w:val="29"/>
        </w:numPr>
        <w:jc w:val="both"/>
        <w:rPr>
          <w:rFonts w:ascii="Arial" w:eastAsia="Arial" w:hAnsi="Arial" w:cs="Arial"/>
          <w:color w:val="000000" w:themeColor="text1"/>
          <w:lang w:val="es-ES"/>
        </w:rPr>
      </w:pPr>
      <w:r w:rsidRPr="71F4B0C9">
        <w:rPr>
          <w:rFonts w:ascii="Arial" w:eastAsia="Arial" w:hAnsi="Arial" w:cs="Arial"/>
          <w:color w:val="000000" w:themeColor="text1"/>
          <w:lang w:val="es-MX"/>
        </w:rPr>
        <w:t xml:space="preserve">Descarga los recursos: </w:t>
      </w:r>
      <w:r w:rsidRPr="71F4B0C9">
        <w:rPr>
          <w:rFonts w:ascii="Arial" w:eastAsia="Arial" w:hAnsi="Arial" w:cs="Arial"/>
          <w:b/>
          <w:bCs/>
          <w:color w:val="BF8F00"/>
          <w:u w:val="single"/>
          <w:lang w:val="es-MX"/>
        </w:rPr>
        <w:t>Especificación del desarrollo</w:t>
      </w:r>
      <w:r w:rsidRPr="71F4B0C9">
        <w:rPr>
          <w:rFonts w:ascii="Arial" w:eastAsia="Arial" w:hAnsi="Arial" w:cs="Arial"/>
          <w:color w:val="000000" w:themeColor="text1"/>
          <w:lang w:val="es-MX"/>
        </w:rPr>
        <w:t xml:space="preserve"> y el recurso </w:t>
      </w:r>
      <w:r w:rsidRPr="71F4B0C9">
        <w:rPr>
          <w:rFonts w:ascii="Arial" w:eastAsia="Arial" w:hAnsi="Arial" w:cs="Arial"/>
          <w:b/>
          <w:bCs/>
          <w:color w:val="BF8F00"/>
          <w:u w:val="single"/>
          <w:lang w:val="es-MX"/>
        </w:rPr>
        <w:t>Documentación del desarrollo</w:t>
      </w:r>
      <w:r w:rsidRPr="71F4B0C9">
        <w:rPr>
          <w:rFonts w:ascii="Arial" w:eastAsia="Arial" w:hAnsi="Arial" w:cs="Arial"/>
          <w:color w:val="000000" w:themeColor="text1"/>
          <w:lang w:val="es-MX"/>
        </w:rPr>
        <w:t>.</w:t>
      </w:r>
    </w:p>
    <w:p w14:paraId="508CF44F" w14:textId="2C9A15CA" w:rsidR="2CEB7E91" w:rsidRDefault="2CEB7E91" w:rsidP="005C5DD4">
      <w:pPr>
        <w:pStyle w:val="Prrafodelista"/>
        <w:numPr>
          <w:ilvl w:val="0"/>
          <w:numId w:val="29"/>
        </w:numPr>
        <w:jc w:val="both"/>
        <w:rPr>
          <w:rFonts w:ascii="Arial" w:eastAsia="Arial" w:hAnsi="Arial" w:cs="Arial"/>
          <w:color w:val="000000" w:themeColor="text1"/>
          <w:lang w:val="es-ES"/>
        </w:rPr>
      </w:pPr>
      <w:r w:rsidRPr="71F4B0C9">
        <w:rPr>
          <w:rFonts w:ascii="Arial" w:eastAsia="Arial" w:hAnsi="Arial" w:cs="Arial"/>
          <w:color w:val="000000" w:themeColor="text1"/>
          <w:lang w:val="es-MX"/>
        </w:rPr>
        <w:t xml:space="preserve">Revisa los recursos a profundidad, en caso de tener dudas sobre los mismos no olvides comunicarte a través del </w:t>
      </w:r>
      <w:r w:rsidRPr="71F4B0C9">
        <w:rPr>
          <w:rFonts w:ascii="Arial" w:eastAsia="Arial" w:hAnsi="Arial" w:cs="Arial"/>
          <w:color w:val="000000" w:themeColor="text1"/>
          <w:highlight w:val="cyan"/>
          <w:lang w:val="es-MX"/>
        </w:rPr>
        <w:t>foro de Orientación Académica</w:t>
      </w:r>
      <w:r w:rsidRPr="71F4B0C9">
        <w:rPr>
          <w:rFonts w:ascii="Arial" w:eastAsia="Arial" w:hAnsi="Arial" w:cs="Arial"/>
          <w:color w:val="000000" w:themeColor="text1"/>
          <w:lang w:val="es-MX"/>
        </w:rPr>
        <w:t>.</w:t>
      </w:r>
    </w:p>
    <w:p w14:paraId="2883BEB9" w14:textId="29D293B7" w:rsidR="2CEB7E91" w:rsidRDefault="2CEB7E91" w:rsidP="005C5DD4">
      <w:pPr>
        <w:pStyle w:val="Prrafodelista"/>
        <w:numPr>
          <w:ilvl w:val="0"/>
          <w:numId w:val="29"/>
        </w:numPr>
        <w:jc w:val="both"/>
        <w:rPr>
          <w:rFonts w:ascii="Arial" w:eastAsia="Arial" w:hAnsi="Arial" w:cs="Arial"/>
          <w:color w:val="000000" w:themeColor="text1"/>
          <w:lang w:val="es-ES"/>
        </w:rPr>
      </w:pPr>
      <w:r w:rsidRPr="71F4B0C9">
        <w:rPr>
          <w:rFonts w:ascii="Arial" w:eastAsia="Arial" w:hAnsi="Arial" w:cs="Arial"/>
          <w:color w:val="000000" w:themeColor="text1"/>
          <w:lang w:val="es-MX"/>
        </w:rPr>
        <w:t>Ve preparando la información que te permita redactar los puntos del apartado I Especificación del desarrollo.</w:t>
      </w:r>
    </w:p>
    <w:p w14:paraId="266B4F0F" w14:textId="0C2F724D" w:rsidR="71F4B0C9" w:rsidRDefault="71F4B0C9" w:rsidP="71F4B0C9">
      <w:pPr>
        <w:jc w:val="both"/>
        <w:rPr>
          <w:rFonts w:ascii="Arial" w:eastAsia="Arial" w:hAnsi="Arial" w:cs="Arial"/>
          <w:color w:val="000000" w:themeColor="text1"/>
          <w:lang w:val="es-ES"/>
        </w:rPr>
      </w:pPr>
    </w:p>
    <w:p w14:paraId="5752EEB6" w14:textId="5D57D6DE" w:rsidR="71F4B0C9" w:rsidRDefault="71F4B0C9" w:rsidP="71F4B0C9">
      <w:pPr>
        <w:jc w:val="both"/>
        <w:rPr>
          <w:rFonts w:ascii="Arial" w:eastAsia="Arial" w:hAnsi="Arial" w:cs="Arial"/>
          <w:color w:val="000000" w:themeColor="text1"/>
          <w:lang w:val="es-ES"/>
        </w:rPr>
      </w:pPr>
    </w:p>
    <w:p w14:paraId="1AC03159" w14:textId="018857FC" w:rsidR="2CEB7E91" w:rsidRDefault="2CEB7E91" w:rsidP="71F4B0C9">
      <w:pPr>
        <w:jc w:val="both"/>
        <w:rPr>
          <w:rFonts w:ascii="Arial" w:eastAsia="Arial" w:hAnsi="Arial" w:cs="Arial"/>
          <w:color w:val="000000" w:themeColor="text1"/>
          <w:lang w:val="es-ES"/>
        </w:rPr>
      </w:pPr>
      <w:r w:rsidRPr="71F4B0C9">
        <w:rPr>
          <w:rFonts w:ascii="Arial" w:eastAsia="Arial" w:hAnsi="Arial" w:cs="Arial"/>
          <w:color w:val="000000" w:themeColor="text1"/>
          <w:lang w:val="es-MX"/>
        </w:rPr>
        <w:t>Valor de la actividad: Formativa / Requisito de acreditación.</w:t>
      </w:r>
    </w:p>
    <w:p w14:paraId="00EE86F1" w14:textId="27143CDB" w:rsidR="71F4B0C9" w:rsidRDefault="71F4B0C9" w:rsidP="71F4B0C9">
      <w:pPr>
        <w:jc w:val="both"/>
        <w:rPr>
          <w:rFonts w:ascii="Arial" w:eastAsia="Arial" w:hAnsi="Arial" w:cs="Arial"/>
          <w:color w:val="000000" w:themeColor="text1"/>
          <w:lang w:val="es-ES"/>
        </w:rPr>
      </w:pPr>
    </w:p>
    <w:p w14:paraId="03C3FF2F" w14:textId="2148B90C" w:rsidR="2CEB7E91" w:rsidRDefault="2CEB7E91" w:rsidP="71F4B0C9">
      <w:pPr>
        <w:spacing w:afterAutospacing="1"/>
        <w:jc w:val="both"/>
        <w:rPr>
          <w:rFonts w:ascii="Arial" w:eastAsia="Arial" w:hAnsi="Arial" w:cs="Arial"/>
          <w:color w:val="000000" w:themeColor="text1"/>
          <w:lang w:val="es-ES"/>
        </w:rPr>
      </w:pPr>
      <w:r w:rsidRPr="71F4B0C9">
        <w:rPr>
          <w:rFonts w:ascii="Arial" w:eastAsia="Arial" w:hAnsi="Arial" w:cs="Arial"/>
          <w:b/>
          <w:bCs/>
          <w:color w:val="000000" w:themeColor="text1"/>
          <w:lang w:val="es-MX"/>
        </w:rPr>
        <w:lastRenderedPageBreak/>
        <w:t>¿Cómo se evaluará?</w:t>
      </w:r>
    </w:p>
    <w:p w14:paraId="7E271F14" w14:textId="180F46CA" w:rsidR="2CEB7E91" w:rsidRDefault="2CEB7E91" w:rsidP="71F4B0C9">
      <w:pPr>
        <w:rPr>
          <w:rFonts w:ascii="Arial" w:eastAsia="Arial" w:hAnsi="Arial" w:cs="Arial"/>
          <w:color w:val="000000" w:themeColor="text1"/>
          <w:lang w:val="es-ES"/>
        </w:rPr>
      </w:pPr>
      <w:r w:rsidRPr="71F4B0C9">
        <w:rPr>
          <w:rFonts w:ascii="Arial" w:eastAsia="Arial" w:hAnsi="Arial" w:cs="Arial"/>
          <w:color w:val="000000" w:themeColor="text1"/>
          <w:lang w:val="es-MX"/>
        </w:rPr>
        <w:t>Mediante el seguimiento en los espacios de trabajo colaborativo sin ponderación.</w:t>
      </w:r>
    </w:p>
    <w:p w14:paraId="1DAF265D" w14:textId="6EBF6449" w:rsidR="71F4B0C9" w:rsidRDefault="71F4B0C9" w:rsidP="71F4B0C9">
      <w:pPr>
        <w:rPr>
          <w:rFonts w:ascii="Arial" w:eastAsia="Arial" w:hAnsi="Arial" w:cs="Arial"/>
          <w:color w:val="000000" w:themeColor="text1"/>
          <w:lang w:val="es-MX"/>
        </w:rPr>
      </w:pPr>
    </w:p>
    <w:p w14:paraId="106E056D" w14:textId="13BA1474" w:rsidR="2CEB7E91" w:rsidRDefault="2CEB7E91" w:rsidP="71F4B0C9">
      <w:pPr>
        <w:spacing w:before="120" w:after="120"/>
        <w:jc w:val="both"/>
        <w:rPr>
          <w:rFonts w:ascii="Arial" w:eastAsia="Arial" w:hAnsi="Arial" w:cs="Arial"/>
          <w:color w:val="2E74B5"/>
          <w:lang w:val="es-MX"/>
        </w:rPr>
      </w:pPr>
      <w:commentRangeStart w:id="7"/>
      <w:r w:rsidRPr="71F4B0C9">
        <w:rPr>
          <w:rFonts w:ascii="Arial" w:eastAsia="Arial" w:hAnsi="Arial" w:cs="Arial"/>
          <w:b/>
          <w:bCs/>
          <w:color w:val="000000" w:themeColor="text1"/>
          <w:lang w:val="es-MX"/>
        </w:rPr>
        <w:t>Práctica I</w:t>
      </w:r>
      <w:commentRangeEnd w:id="7"/>
      <w:r>
        <w:commentReference w:id="7"/>
      </w:r>
      <w:r w:rsidRPr="71F4B0C9">
        <w:rPr>
          <w:rFonts w:ascii="Arial" w:eastAsia="Arial" w:hAnsi="Arial" w:cs="Arial"/>
          <w:b/>
          <w:bCs/>
          <w:color w:val="000000" w:themeColor="text1"/>
          <w:lang w:val="es-MX"/>
        </w:rPr>
        <w:t xml:space="preserve">. </w:t>
      </w:r>
      <w:r w:rsidRPr="71F4B0C9">
        <w:rPr>
          <w:rFonts w:ascii="Arial" w:eastAsia="Arial" w:hAnsi="Arial" w:cs="Arial"/>
          <w:b/>
          <w:bCs/>
          <w:color w:val="2E74B5"/>
          <w:lang w:val="es-MX"/>
        </w:rPr>
        <w:t>Modelado del sistema o software</w:t>
      </w:r>
    </w:p>
    <w:p w14:paraId="258F0D9C" w14:textId="28283A86" w:rsidR="71F4B0C9" w:rsidRDefault="71F4B0C9" w:rsidP="71F4B0C9">
      <w:pPr>
        <w:spacing w:before="120" w:after="120"/>
        <w:jc w:val="both"/>
        <w:rPr>
          <w:rFonts w:ascii="Arial" w:eastAsia="Arial" w:hAnsi="Arial" w:cs="Arial"/>
          <w:color w:val="2E74B5"/>
          <w:lang w:val="es-MX"/>
        </w:rPr>
      </w:pPr>
    </w:p>
    <w:p w14:paraId="34B56A0F" w14:textId="56558D45" w:rsidR="2CEB7E91" w:rsidRDefault="2CEB7E91" w:rsidP="71F4B0C9">
      <w:pPr>
        <w:spacing w:before="120" w:after="120"/>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32D56CD3" w14:textId="2DDEF154" w:rsidR="2CEB7E91" w:rsidRDefault="2CEB7E91" w:rsidP="71F4B0C9">
      <w:pPr>
        <w:spacing w:afterAutospacing="1"/>
        <w:rPr>
          <w:rFonts w:ascii="Arial" w:eastAsia="Arial" w:hAnsi="Arial" w:cs="Arial"/>
          <w:color w:val="000000" w:themeColor="text1"/>
          <w:lang w:val="es-MX"/>
        </w:rPr>
      </w:pPr>
      <w:r w:rsidRPr="71F4B0C9">
        <w:rPr>
          <w:rFonts w:ascii="Arial" w:eastAsia="Arial" w:hAnsi="Arial" w:cs="Arial"/>
          <w:color w:val="000000" w:themeColor="text1"/>
          <w:lang w:val="es-MX"/>
        </w:rPr>
        <w:t>Planeación del sistema a desarrollar.</w:t>
      </w:r>
    </w:p>
    <w:p w14:paraId="33B6972C" w14:textId="215DBF69" w:rsidR="2CEB7E91" w:rsidRDefault="2CEB7E91" w:rsidP="71F4B0C9">
      <w:pPr>
        <w:spacing w:afterAutospacing="1"/>
        <w:rPr>
          <w:rFonts w:ascii="Arial" w:eastAsia="Arial" w:hAnsi="Arial" w:cs="Arial"/>
          <w:color w:val="000000" w:themeColor="text1"/>
          <w:lang w:val="es-MX"/>
        </w:rPr>
      </w:pPr>
      <w:r w:rsidRPr="71F4B0C9">
        <w:rPr>
          <w:rFonts w:ascii="Arial" w:eastAsia="Arial" w:hAnsi="Arial" w:cs="Arial"/>
          <w:color w:val="000000" w:themeColor="text1"/>
          <w:lang w:val="es-MX"/>
        </w:rPr>
        <w:t>Apartado I “Especificación del desarrollo del sistema” desarrollado en el archivo “Documentación del desarrollo”.</w:t>
      </w:r>
    </w:p>
    <w:p w14:paraId="0A33BD07" w14:textId="30751719" w:rsidR="71F4B0C9" w:rsidRDefault="71F4B0C9" w:rsidP="71F4B0C9">
      <w:pPr>
        <w:spacing w:afterAutospacing="1"/>
        <w:rPr>
          <w:rFonts w:ascii="Arial" w:eastAsia="Arial" w:hAnsi="Arial" w:cs="Arial"/>
          <w:color w:val="000000" w:themeColor="text1"/>
          <w:lang w:val="es-MX"/>
        </w:rPr>
      </w:pPr>
    </w:p>
    <w:p w14:paraId="25447FDE" w14:textId="1FAED4FE" w:rsidR="2CEB7E91" w:rsidRDefault="2CEB7E91" w:rsidP="71F4B0C9">
      <w:pPr>
        <w:spacing w:afterAutospacing="1"/>
        <w:rPr>
          <w:rFonts w:ascii="Arial" w:eastAsia="Arial" w:hAnsi="Arial" w:cs="Arial"/>
          <w:color w:val="000000" w:themeColor="text1"/>
          <w:lang w:val="es-MX"/>
        </w:rPr>
      </w:pPr>
      <w:r w:rsidRPr="71F4B0C9">
        <w:rPr>
          <w:rFonts w:ascii="Arial" w:eastAsia="Arial" w:hAnsi="Arial" w:cs="Arial"/>
          <w:b/>
          <w:bCs/>
          <w:color w:val="000000" w:themeColor="text1"/>
          <w:lang w:val="es-MX"/>
        </w:rPr>
        <w:t>¿Cómo realizaré la actividad?</w:t>
      </w:r>
    </w:p>
    <w:p w14:paraId="3614C611" w14:textId="377FBC3B" w:rsidR="2CEB7E91" w:rsidRDefault="2CEB7E91" w:rsidP="005C5DD4">
      <w:pPr>
        <w:pStyle w:val="Prrafodelista"/>
        <w:numPr>
          <w:ilvl w:val="0"/>
          <w:numId w:val="2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Reúnete con tu equipo de trabajo en su espacio de trabajo correspondiente.</w:t>
      </w:r>
    </w:p>
    <w:p w14:paraId="485AD36E" w14:textId="2C5E248D" w:rsidR="2CEB7E91" w:rsidRDefault="2CEB7E91" w:rsidP="005C5DD4">
      <w:pPr>
        <w:pStyle w:val="Prrafodelista"/>
        <w:numPr>
          <w:ilvl w:val="0"/>
          <w:numId w:val="2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Utilizando una herramienta de gestión de proyectos elaboren </w:t>
      </w:r>
      <w:r w:rsidRPr="71F4B0C9">
        <w:rPr>
          <w:rFonts w:ascii="Arial" w:eastAsia="Arial" w:hAnsi="Arial" w:cs="Arial"/>
          <w:b/>
          <w:bCs/>
          <w:color w:val="000000" w:themeColor="text1"/>
          <w:lang w:val="es-MX"/>
        </w:rPr>
        <w:t>el plan de desarrollo</w:t>
      </w:r>
      <w:r w:rsidRPr="71F4B0C9">
        <w:rPr>
          <w:rFonts w:ascii="Arial" w:eastAsia="Arial" w:hAnsi="Arial" w:cs="Arial"/>
          <w:color w:val="000000" w:themeColor="text1"/>
          <w:lang w:val="es-MX"/>
        </w:rPr>
        <w:t xml:space="preserve"> con base en la metodología de desarrollo de software Scrum.</w:t>
      </w:r>
    </w:p>
    <w:p w14:paraId="072B64D4" w14:textId="120BA6A7" w:rsidR="2CEB7E91" w:rsidRDefault="2CEB7E91" w:rsidP="005C5DD4">
      <w:pPr>
        <w:pStyle w:val="Prrafodelista"/>
        <w:numPr>
          <w:ilvl w:val="0"/>
          <w:numId w:val="2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Considera la programación de la agenda del curso para elaborar la planeación del proyecto e intégrenla a su plan de desarrollo, consideren para la agenda:</w:t>
      </w:r>
    </w:p>
    <w:p w14:paraId="0CEB421B" w14:textId="1D3513DC" w:rsidR="2CEB7E91" w:rsidRDefault="2CEB7E91" w:rsidP="005C5DD4">
      <w:pPr>
        <w:pStyle w:val="Prrafodelista"/>
        <w:numPr>
          <w:ilvl w:val="0"/>
          <w:numId w:val="2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Fechas de avance</w:t>
      </w:r>
    </w:p>
    <w:p w14:paraId="56B64136" w14:textId="2F7AE8B9" w:rsidR="2CEB7E91" w:rsidRDefault="2CEB7E91" w:rsidP="005C5DD4">
      <w:pPr>
        <w:pStyle w:val="Prrafodelista"/>
        <w:numPr>
          <w:ilvl w:val="0"/>
          <w:numId w:val="2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Evaluaciones de seguimiento</w:t>
      </w:r>
    </w:p>
    <w:p w14:paraId="451FF4BC" w14:textId="58F9BD72" w:rsidR="2CEB7E91" w:rsidRDefault="2CEB7E91" w:rsidP="005C5DD4">
      <w:pPr>
        <w:pStyle w:val="Prrafodelista"/>
        <w:numPr>
          <w:ilvl w:val="0"/>
          <w:numId w:val="2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Entrega final del proyecto</w:t>
      </w:r>
    </w:p>
    <w:p w14:paraId="49A0EEA3" w14:textId="1280095D" w:rsidR="2CEB7E91" w:rsidRDefault="2CEB7E91" w:rsidP="005C5DD4">
      <w:pPr>
        <w:pStyle w:val="Prrafodelista"/>
        <w:numPr>
          <w:ilvl w:val="0"/>
          <w:numId w:val="2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Todas las actividades planificadas</w:t>
      </w:r>
    </w:p>
    <w:p w14:paraId="1B64A0CD" w14:textId="61BC1475" w:rsidR="2CEB7E91" w:rsidRDefault="2CEB7E91" w:rsidP="005C5DD4">
      <w:pPr>
        <w:pStyle w:val="Prrafodelista"/>
        <w:numPr>
          <w:ilvl w:val="0"/>
          <w:numId w:val="28"/>
        </w:numPr>
        <w:jc w:val="both"/>
        <w:rPr>
          <w:rFonts w:ascii="Arial" w:eastAsia="Arial" w:hAnsi="Arial" w:cs="Arial"/>
          <w:color w:val="BF8F00"/>
          <w:lang w:val="es-MX"/>
        </w:rPr>
      </w:pPr>
      <w:r w:rsidRPr="71F4B0C9">
        <w:rPr>
          <w:rFonts w:ascii="Arial" w:eastAsia="Arial" w:hAnsi="Arial" w:cs="Arial"/>
          <w:color w:val="000000" w:themeColor="text1"/>
          <w:lang w:val="es-MX"/>
        </w:rPr>
        <w:t xml:space="preserve">Documenta tu plan de desarrollo </w:t>
      </w:r>
      <w:r w:rsidRPr="71F4B0C9">
        <w:rPr>
          <w:rFonts w:ascii="Arial" w:eastAsia="Arial" w:hAnsi="Arial" w:cs="Arial"/>
          <w:b/>
          <w:bCs/>
          <w:color w:val="BF8F00"/>
          <w:u w:val="single"/>
          <w:lang w:val="es-MX"/>
        </w:rPr>
        <w:t>Documentación del desarrollo</w:t>
      </w:r>
    </w:p>
    <w:p w14:paraId="6B596917" w14:textId="3674B017" w:rsidR="2CEB7E91" w:rsidRDefault="2CEB7E91" w:rsidP="005C5DD4">
      <w:pPr>
        <w:pStyle w:val="Prrafodelista"/>
        <w:numPr>
          <w:ilvl w:val="0"/>
          <w:numId w:val="2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Incluye a tu asesor en el grupo y proporciona la liga de acceso con los permisos de edición a tu plan de desarrollo y agenda.</w:t>
      </w:r>
    </w:p>
    <w:p w14:paraId="0B6DDA3E" w14:textId="1F2473CC" w:rsidR="2CEB7E91" w:rsidRDefault="2CEB7E91" w:rsidP="005C5DD4">
      <w:pPr>
        <w:pStyle w:val="Prrafodelista"/>
        <w:numPr>
          <w:ilvl w:val="0"/>
          <w:numId w:val="2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De manera colaborativa desarrolla con tu equipo de trabajo los incisos 1.1 al 1.6.5 del Apartado 1. “Especificaciones del desarrollo del sistema”, del recurso </w:t>
      </w:r>
      <w:r w:rsidRPr="71F4B0C9">
        <w:rPr>
          <w:rFonts w:ascii="Arial" w:eastAsia="Arial" w:hAnsi="Arial" w:cs="Arial"/>
          <w:b/>
          <w:bCs/>
          <w:color w:val="BF8F00"/>
          <w:u w:val="single"/>
          <w:lang w:val="es-MX"/>
        </w:rPr>
        <w:t>Documentación del desarrollo</w:t>
      </w:r>
      <w:r w:rsidRPr="71F4B0C9">
        <w:rPr>
          <w:rFonts w:ascii="Arial" w:eastAsia="Arial" w:hAnsi="Arial" w:cs="Arial"/>
          <w:color w:val="BF8F00"/>
          <w:lang w:val="es-MX"/>
        </w:rPr>
        <w:t xml:space="preserve"> </w:t>
      </w:r>
      <w:r w:rsidRPr="71F4B0C9">
        <w:rPr>
          <w:rFonts w:ascii="Arial" w:eastAsia="Arial" w:hAnsi="Arial" w:cs="Arial"/>
          <w:color w:val="000000" w:themeColor="text1"/>
          <w:lang w:val="es-MX"/>
        </w:rPr>
        <w:t>que consta de los siguientes elementos:</w:t>
      </w:r>
    </w:p>
    <w:p w14:paraId="7CC2477B" w14:textId="295F2F36" w:rsidR="2CEB7E91" w:rsidRDefault="2CEB7E91" w:rsidP="71F4B0C9">
      <w:pPr>
        <w:ind w:left="708"/>
        <w:jc w:val="both"/>
        <w:rPr>
          <w:rFonts w:ascii="Arial" w:eastAsia="Arial" w:hAnsi="Arial" w:cs="Arial"/>
          <w:color w:val="000000" w:themeColor="text1"/>
          <w:lang w:val="es-MX"/>
        </w:rPr>
      </w:pPr>
      <w:r w:rsidRPr="71F4B0C9">
        <w:rPr>
          <w:rFonts w:ascii="Arial" w:eastAsia="Arial" w:hAnsi="Arial" w:cs="Arial"/>
          <w:color w:val="000000" w:themeColor="text1"/>
          <w:lang w:val="es-MX"/>
        </w:rPr>
        <w:t>Apartado I.</w:t>
      </w:r>
    </w:p>
    <w:p w14:paraId="02E90469" w14:textId="77BDDB31" w:rsidR="2CEB7E91" w:rsidRDefault="2CEB7E91" w:rsidP="005C5DD4">
      <w:pPr>
        <w:pStyle w:val="Prrafodelista"/>
        <w:numPr>
          <w:ilvl w:val="1"/>
          <w:numId w:val="26"/>
        </w:numPr>
        <w:ind w:left="1821"/>
        <w:jc w:val="both"/>
        <w:rPr>
          <w:rFonts w:ascii="Arial" w:eastAsia="Arial" w:hAnsi="Arial" w:cs="Arial"/>
          <w:color w:val="000000" w:themeColor="text1"/>
          <w:sz w:val="22"/>
          <w:szCs w:val="22"/>
          <w:lang w:val="es-MX"/>
        </w:rPr>
      </w:pPr>
      <w:r w:rsidRPr="71F4B0C9">
        <w:rPr>
          <w:rStyle w:val="normaltextrun"/>
          <w:rFonts w:ascii="Arial" w:eastAsia="Arial" w:hAnsi="Arial" w:cs="Arial"/>
          <w:color w:val="000000" w:themeColor="text1"/>
          <w:lang w:val="es-ES"/>
        </w:rPr>
        <w:t>Nombre y descripción del usuario, organización o empresa </w:t>
      </w:r>
      <w:r w:rsidRPr="71F4B0C9">
        <w:rPr>
          <w:rStyle w:val="eop"/>
          <w:rFonts w:ascii="Arial" w:eastAsia="Arial" w:hAnsi="Arial" w:cs="Arial"/>
          <w:color w:val="000000" w:themeColor="text1"/>
          <w:lang w:val="es-MX"/>
        </w:rPr>
        <w:t> </w:t>
      </w:r>
    </w:p>
    <w:p w14:paraId="59B8A023" w14:textId="78CE8E2C" w:rsidR="2CEB7E91" w:rsidRDefault="2CEB7E91" w:rsidP="005C5DD4">
      <w:pPr>
        <w:pStyle w:val="Prrafodelista"/>
        <w:numPr>
          <w:ilvl w:val="1"/>
          <w:numId w:val="26"/>
        </w:numPr>
        <w:ind w:left="1821"/>
        <w:jc w:val="both"/>
        <w:rPr>
          <w:rFonts w:ascii="Arial" w:eastAsia="Arial" w:hAnsi="Arial" w:cs="Arial"/>
          <w:color w:val="000000" w:themeColor="text1"/>
          <w:sz w:val="22"/>
          <w:szCs w:val="22"/>
          <w:lang w:val="es-MX"/>
        </w:rPr>
      </w:pPr>
      <w:r w:rsidRPr="71F4B0C9">
        <w:rPr>
          <w:rStyle w:val="normaltextrun"/>
          <w:rFonts w:ascii="Arial" w:eastAsia="Arial" w:hAnsi="Arial" w:cs="Arial"/>
          <w:color w:val="000000" w:themeColor="text1"/>
          <w:lang w:val="es-ES"/>
        </w:rPr>
        <w:t>Área o departamento que requiere el sistema de información</w:t>
      </w:r>
      <w:r w:rsidRPr="71F4B0C9">
        <w:rPr>
          <w:rStyle w:val="eop"/>
          <w:rFonts w:ascii="Arial" w:eastAsia="Arial" w:hAnsi="Arial" w:cs="Arial"/>
          <w:color w:val="000000" w:themeColor="text1"/>
          <w:lang w:val="es-MX"/>
        </w:rPr>
        <w:t> </w:t>
      </w:r>
    </w:p>
    <w:p w14:paraId="11AE7450" w14:textId="292B8CE3" w:rsidR="2CEB7E91" w:rsidRDefault="2CEB7E91" w:rsidP="005C5DD4">
      <w:pPr>
        <w:pStyle w:val="Prrafodelista"/>
        <w:numPr>
          <w:ilvl w:val="1"/>
          <w:numId w:val="26"/>
        </w:numPr>
        <w:ind w:left="1821"/>
        <w:jc w:val="both"/>
        <w:rPr>
          <w:rFonts w:ascii="Arial" w:eastAsia="Arial" w:hAnsi="Arial" w:cs="Arial"/>
          <w:color w:val="000000" w:themeColor="text1"/>
          <w:sz w:val="22"/>
          <w:szCs w:val="22"/>
          <w:lang w:val="es-MX"/>
        </w:rPr>
      </w:pPr>
      <w:r w:rsidRPr="71F4B0C9">
        <w:rPr>
          <w:rStyle w:val="normaltextrun"/>
          <w:rFonts w:ascii="Arial" w:eastAsia="Arial" w:hAnsi="Arial" w:cs="Arial"/>
          <w:color w:val="000000" w:themeColor="text1"/>
          <w:lang w:val="es-ES"/>
        </w:rPr>
        <w:t>Problema o necesidad de mejora que requiere el área</w:t>
      </w:r>
      <w:r w:rsidRPr="71F4B0C9">
        <w:rPr>
          <w:rStyle w:val="eop"/>
          <w:rFonts w:ascii="Arial" w:eastAsia="Arial" w:hAnsi="Arial" w:cs="Arial"/>
          <w:color w:val="000000" w:themeColor="text1"/>
          <w:lang w:val="es-MX"/>
        </w:rPr>
        <w:t> </w:t>
      </w:r>
    </w:p>
    <w:p w14:paraId="278FFDD2" w14:textId="686EBED2" w:rsidR="2CEB7E91" w:rsidRDefault="2CEB7E91" w:rsidP="005C5DD4">
      <w:pPr>
        <w:pStyle w:val="Prrafodelista"/>
        <w:numPr>
          <w:ilvl w:val="1"/>
          <w:numId w:val="26"/>
        </w:numPr>
        <w:ind w:left="1821"/>
        <w:jc w:val="both"/>
        <w:rPr>
          <w:rFonts w:ascii="Arial" w:eastAsia="Arial" w:hAnsi="Arial" w:cs="Arial"/>
          <w:color w:val="000000" w:themeColor="text1"/>
          <w:sz w:val="22"/>
          <w:szCs w:val="22"/>
          <w:lang w:val="es-MX"/>
        </w:rPr>
      </w:pPr>
      <w:r w:rsidRPr="71F4B0C9">
        <w:rPr>
          <w:rStyle w:val="normaltextrun"/>
          <w:rFonts w:ascii="Arial" w:eastAsia="Arial" w:hAnsi="Arial" w:cs="Arial"/>
          <w:color w:val="000000" w:themeColor="text1"/>
          <w:lang w:val="es-ES"/>
        </w:rPr>
        <w:t>Justificación del desarrollo del sistema </w:t>
      </w:r>
      <w:r w:rsidRPr="71F4B0C9">
        <w:rPr>
          <w:rStyle w:val="eop"/>
          <w:rFonts w:ascii="Arial" w:eastAsia="Arial" w:hAnsi="Arial" w:cs="Arial"/>
          <w:color w:val="000000" w:themeColor="text1"/>
          <w:lang w:val="es-MX"/>
        </w:rPr>
        <w:t> </w:t>
      </w:r>
    </w:p>
    <w:p w14:paraId="0F788C0A" w14:textId="1062F01B" w:rsidR="2CEB7E91" w:rsidRDefault="2CEB7E91" w:rsidP="005C5DD4">
      <w:pPr>
        <w:pStyle w:val="Prrafodelista"/>
        <w:numPr>
          <w:ilvl w:val="1"/>
          <w:numId w:val="26"/>
        </w:numPr>
        <w:ind w:left="1821"/>
        <w:jc w:val="both"/>
        <w:rPr>
          <w:rFonts w:ascii="Arial" w:eastAsia="Arial" w:hAnsi="Arial" w:cs="Arial"/>
          <w:color w:val="000000" w:themeColor="text1"/>
          <w:sz w:val="22"/>
          <w:szCs w:val="22"/>
          <w:lang w:val="es-MX"/>
        </w:rPr>
      </w:pPr>
      <w:r w:rsidRPr="71F4B0C9">
        <w:rPr>
          <w:rStyle w:val="normaltextrun"/>
          <w:rFonts w:ascii="Arial" w:eastAsia="Arial" w:hAnsi="Arial" w:cs="Arial"/>
          <w:color w:val="000000" w:themeColor="text1"/>
          <w:lang w:val="es-ES"/>
        </w:rPr>
        <w:t>Propuesta de desarrollo del sistema de información</w:t>
      </w:r>
    </w:p>
    <w:p w14:paraId="65043321" w14:textId="6FFB87DD" w:rsidR="2CEB7E91" w:rsidRDefault="2CEB7E91" w:rsidP="005C5DD4">
      <w:pPr>
        <w:pStyle w:val="Prrafodelista"/>
        <w:numPr>
          <w:ilvl w:val="1"/>
          <w:numId w:val="26"/>
        </w:numPr>
        <w:ind w:left="1821"/>
        <w:jc w:val="both"/>
        <w:rPr>
          <w:rFonts w:ascii="Arial" w:eastAsia="Arial" w:hAnsi="Arial" w:cs="Arial"/>
          <w:color w:val="000000" w:themeColor="text1"/>
          <w:sz w:val="22"/>
          <w:szCs w:val="22"/>
          <w:lang w:val="es-MX"/>
        </w:rPr>
      </w:pPr>
      <w:r w:rsidRPr="71F4B0C9">
        <w:rPr>
          <w:rStyle w:val="normaltextrun"/>
          <w:rFonts w:ascii="Arial" w:eastAsia="Arial" w:hAnsi="Arial" w:cs="Arial"/>
          <w:color w:val="000000" w:themeColor="text1"/>
          <w:lang w:val="es-ES"/>
        </w:rPr>
        <w:t xml:space="preserve">Gestión del proyecto. </w:t>
      </w:r>
    </w:p>
    <w:p w14:paraId="21947851" w14:textId="0F17224A" w:rsidR="2CEB7E91" w:rsidRDefault="2CEB7E91" w:rsidP="71F4B0C9">
      <w:pPr>
        <w:ind w:left="1821"/>
        <w:jc w:val="both"/>
        <w:rPr>
          <w:rFonts w:ascii="Arial" w:eastAsia="Arial" w:hAnsi="Arial" w:cs="Arial"/>
          <w:color w:val="000000" w:themeColor="text1"/>
          <w:sz w:val="22"/>
          <w:szCs w:val="22"/>
          <w:lang w:val="es-MX"/>
        </w:rPr>
      </w:pPr>
      <w:r w:rsidRPr="71F4B0C9">
        <w:rPr>
          <w:rStyle w:val="normaltextrun"/>
          <w:rFonts w:ascii="Arial" w:eastAsia="Arial" w:hAnsi="Arial" w:cs="Arial"/>
          <w:color w:val="000000" w:themeColor="text1"/>
          <w:lang w:val="es-ES"/>
        </w:rPr>
        <w:t>1.6.1 Plan de desarrollo y seguimiento.</w:t>
      </w:r>
    </w:p>
    <w:p w14:paraId="05828DB7" w14:textId="756CDBDF" w:rsidR="2CEB7E91" w:rsidRDefault="2CEB7E91" w:rsidP="71F4B0C9">
      <w:pPr>
        <w:ind w:left="1821"/>
        <w:jc w:val="both"/>
        <w:rPr>
          <w:rFonts w:ascii="Arial" w:eastAsia="Arial" w:hAnsi="Arial" w:cs="Arial"/>
          <w:color w:val="000000" w:themeColor="text1"/>
          <w:sz w:val="22"/>
          <w:szCs w:val="22"/>
          <w:lang w:val="es-MX"/>
        </w:rPr>
      </w:pPr>
      <w:r w:rsidRPr="71F4B0C9">
        <w:rPr>
          <w:rFonts w:ascii="Arial" w:eastAsia="Arial" w:hAnsi="Arial" w:cs="Arial"/>
          <w:color w:val="000000" w:themeColor="text1"/>
          <w:sz w:val="22"/>
          <w:szCs w:val="22"/>
          <w:lang w:val="es-MX"/>
        </w:rPr>
        <w:t>1.6.2 Liga de acceso a la plataforma, datos de acceso y permisos de edición.</w:t>
      </w:r>
    </w:p>
    <w:p w14:paraId="0FB5031F" w14:textId="0FB96E11" w:rsidR="2CEB7E91" w:rsidRDefault="2CEB7E91" w:rsidP="71F4B0C9">
      <w:pPr>
        <w:ind w:left="1821"/>
        <w:jc w:val="both"/>
        <w:rPr>
          <w:rFonts w:ascii="Arial" w:eastAsia="Arial" w:hAnsi="Arial" w:cs="Arial"/>
          <w:color w:val="000000" w:themeColor="text1"/>
          <w:sz w:val="22"/>
          <w:szCs w:val="22"/>
          <w:lang w:val="es-MX"/>
        </w:rPr>
      </w:pPr>
      <w:r w:rsidRPr="71F4B0C9">
        <w:rPr>
          <w:rFonts w:ascii="Arial" w:eastAsia="Arial" w:hAnsi="Arial" w:cs="Arial"/>
          <w:color w:val="000000" w:themeColor="text1"/>
          <w:sz w:val="22"/>
          <w:szCs w:val="22"/>
          <w:lang w:val="es-MX"/>
        </w:rPr>
        <w:t>1.6.3 Gestión del equipo de trabajo.</w:t>
      </w:r>
    </w:p>
    <w:p w14:paraId="1990F4DC" w14:textId="474980BB" w:rsidR="2CEB7E91" w:rsidRDefault="2CEB7E91" w:rsidP="71F4B0C9">
      <w:pPr>
        <w:ind w:left="1821"/>
        <w:jc w:val="both"/>
        <w:rPr>
          <w:rFonts w:ascii="Arial" w:eastAsia="Arial" w:hAnsi="Arial" w:cs="Arial"/>
          <w:color w:val="000000" w:themeColor="text1"/>
          <w:sz w:val="22"/>
          <w:szCs w:val="22"/>
          <w:lang w:val="es-MX"/>
        </w:rPr>
      </w:pPr>
      <w:r w:rsidRPr="71F4B0C9">
        <w:rPr>
          <w:rFonts w:ascii="Arial" w:eastAsia="Arial" w:hAnsi="Arial" w:cs="Arial"/>
          <w:color w:val="000000" w:themeColor="text1"/>
          <w:sz w:val="22"/>
          <w:szCs w:val="22"/>
          <w:lang w:val="es-MX"/>
        </w:rPr>
        <w:t>1.6.4 Asignación de roles del equipo.</w:t>
      </w:r>
    </w:p>
    <w:p w14:paraId="39182883" w14:textId="5EAAA7E4" w:rsidR="2CEB7E91" w:rsidRDefault="2CEB7E91" w:rsidP="71F4B0C9">
      <w:pPr>
        <w:ind w:left="1821"/>
        <w:jc w:val="both"/>
        <w:rPr>
          <w:rFonts w:ascii="Arial" w:eastAsia="Arial" w:hAnsi="Arial" w:cs="Arial"/>
          <w:color w:val="000000" w:themeColor="text1"/>
          <w:sz w:val="22"/>
          <w:szCs w:val="22"/>
          <w:lang w:val="es-MX"/>
        </w:rPr>
      </w:pPr>
      <w:r w:rsidRPr="71F4B0C9">
        <w:rPr>
          <w:rFonts w:ascii="Arial" w:eastAsia="Arial" w:hAnsi="Arial" w:cs="Arial"/>
          <w:color w:val="000000" w:themeColor="text1"/>
          <w:sz w:val="22"/>
          <w:szCs w:val="22"/>
          <w:lang w:val="es-MX"/>
        </w:rPr>
        <w:t>1.6.5 Tareas y actividades del equipo de trabajo.</w:t>
      </w:r>
    </w:p>
    <w:p w14:paraId="6524A0FD" w14:textId="59DB0025" w:rsidR="71F4B0C9" w:rsidRDefault="71F4B0C9" w:rsidP="71F4B0C9">
      <w:pPr>
        <w:jc w:val="both"/>
        <w:rPr>
          <w:rFonts w:ascii="Arial" w:eastAsia="Arial" w:hAnsi="Arial" w:cs="Arial"/>
          <w:color w:val="000000" w:themeColor="text1"/>
          <w:lang w:val="es-MX"/>
        </w:rPr>
      </w:pPr>
    </w:p>
    <w:p w14:paraId="78537BFD" w14:textId="3A736B31" w:rsidR="2CEB7E91" w:rsidRDefault="2CEB7E91" w:rsidP="005C5DD4">
      <w:pPr>
        <w:pStyle w:val="Prrafodelista"/>
        <w:numPr>
          <w:ilvl w:val="0"/>
          <w:numId w:val="28"/>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Después de que realices lo anterior guarda el archivo en Word, nómbralo con un identificador del sistema propuesto, considerando el ejemplo que se te presenta sería de la siguiente manera:</w:t>
      </w:r>
      <w:r w:rsidRPr="71F4B0C9">
        <w:rPr>
          <w:rStyle w:val="eop"/>
          <w:rFonts w:ascii="Arial" w:eastAsia="Arial" w:hAnsi="Arial" w:cs="Arial"/>
          <w:color w:val="000000" w:themeColor="text1"/>
          <w:sz w:val="24"/>
          <w:szCs w:val="24"/>
          <w:lang w:val="es-MX"/>
        </w:rPr>
        <w:t> </w:t>
      </w:r>
    </w:p>
    <w:p w14:paraId="512882FC" w14:textId="3BAFCBA4" w:rsidR="2CEB7E91" w:rsidRDefault="2CEB7E91"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 xml:space="preserve">Ejemplo: </w:t>
      </w:r>
      <w:proofErr w:type="spellStart"/>
      <w:r w:rsidRPr="71F4B0C9">
        <w:rPr>
          <w:rStyle w:val="normaltextrun"/>
          <w:rFonts w:ascii="Arial" w:eastAsia="Arial" w:hAnsi="Arial" w:cs="Arial"/>
          <w:color w:val="000000" w:themeColor="text1"/>
          <w:sz w:val="24"/>
          <w:szCs w:val="24"/>
          <w:lang w:val="es-ES"/>
        </w:rPr>
        <w:t>Sistema_propuesto_Hernandez_Alejandra_U1_Pract1A</w:t>
      </w:r>
      <w:proofErr w:type="spellEnd"/>
    </w:p>
    <w:p w14:paraId="365D92BB" w14:textId="1DAD9EFF" w:rsidR="71F4B0C9" w:rsidRDefault="71F4B0C9" w:rsidP="71F4B0C9">
      <w:pPr>
        <w:jc w:val="both"/>
        <w:rPr>
          <w:rFonts w:ascii="Arial" w:eastAsia="Arial" w:hAnsi="Arial" w:cs="Arial"/>
          <w:color w:val="000000" w:themeColor="text1"/>
          <w:lang w:val="es-MX"/>
        </w:rPr>
      </w:pPr>
    </w:p>
    <w:p w14:paraId="74482AF5" w14:textId="7F56D2A9" w:rsidR="2CEB7E91" w:rsidRDefault="2CEB7E91" w:rsidP="005C5DD4">
      <w:pPr>
        <w:pStyle w:val="Prrafodelista"/>
        <w:numPr>
          <w:ilvl w:val="0"/>
          <w:numId w:val="28"/>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14:paraId="0A53A643" w14:textId="2EBAD2F9" w:rsidR="71F4B0C9" w:rsidRDefault="71F4B0C9" w:rsidP="71F4B0C9">
      <w:pPr>
        <w:jc w:val="both"/>
        <w:rPr>
          <w:rFonts w:ascii="Arial" w:eastAsia="Arial" w:hAnsi="Arial" w:cs="Arial"/>
          <w:color w:val="000000" w:themeColor="text1"/>
          <w:lang w:val="es-MX"/>
        </w:rPr>
      </w:pPr>
    </w:p>
    <w:p w14:paraId="6EA738DC" w14:textId="659F9A75" w:rsidR="2CEB7E91" w:rsidRDefault="2CEB7E91"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Valor de la actividad: Formativa / Requisito de acreditación.</w:t>
      </w:r>
    </w:p>
    <w:p w14:paraId="2BC27802" w14:textId="29128A60" w:rsidR="71F4B0C9" w:rsidRDefault="71F4B0C9" w:rsidP="71F4B0C9">
      <w:pPr>
        <w:spacing w:afterAutospacing="1"/>
        <w:jc w:val="both"/>
        <w:rPr>
          <w:rFonts w:ascii="Arial" w:eastAsia="Arial" w:hAnsi="Arial" w:cs="Arial"/>
          <w:color w:val="000000" w:themeColor="text1"/>
          <w:lang w:val="es-MX"/>
        </w:rPr>
      </w:pPr>
    </w:p>
    <w:p w14:paraId="27E66139" w14:textId="47290ACA" w:rsidR="2CEB7E91" w:rsidRDefault="2CEB7E91"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0731FD9A" w14:textId="77DBD427" w:rsidR="2CEB7E91" w:rsidRDefault="2CEB7E91"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La Práctica 1 no tiene ponderación, pero es parte del proyecto que deberás entregar y que equivale al 100% de tu calificación, es un requisito de acreditación y de carácter obligatorio para continuar con el desarrollo del proyecto y para la evaluación final. </w:t>
      </w:r>
    </w:p>
    <w:p w14:paraId="76473A70" w14:textId="277E86CE" w:rsidR="2CEB7E91" w:rsidRDefault="2CEB7E91"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realizará la revisión de tu práctica 1 en la sesión 4, considera la lista de cotejo que te ayudará a identificar en qué grado cumples la entrega de la documentación, si observas que falta algún elemento, corrige tu trabajo antes de enviarlo.</w:t>
      </w:r>
    </w:p>
    <w:p w14:paraId="26B54E8F" w14:textId="1924EE41" w:rsidR="2CEB7E91" w:rsidRDefault="2CEB7E91"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 xml:space="preserve">Lista de </w:t>
      </w:r>
      <w:proofErr w:type="spellStart"/>
      <w:r w:rsidRPr="71F4B0C9">
        <w:rPr>
          <w:rFonts w:ascii="Arial" w:eastAsia="Arial" w:hAnsi="Arial" w:cs="Arial"/>
          <w:b/>
          <w:bCs/>
          <w:color w:val="000000" w:themeColor="text1"/>
          <w:lang w:val="es-MX"/>
        </w:rPr>
        <w:t>cotejo_</w:t>
      </w:r>
      <w:r w:rsidRPr="71F4B0C9">
        <w:rPr>
          <w:rFonts w:ascii="Arial" w:eastAsia="Arial" w:hAnsi="Arial" w:cs="Arial"/>
          <w:b/>
          <w:bCs/>
          <w:color w:val="2E74B5"/>
          <w:lang w:val="es-MX"/>
        </w:rPr>
        <w:t>Modelado</w:t>
      </w:r>
      <w:proofErr w:type="spellEnd"/>
      <w:r w:rsidRPr="71F4B0C9">
        <w:rPr>
          <w:rFonts w:ascii="Arial" w:eastAsia="Arial" w:hAnsi="Arial" w:cs="Arial"/>
          <w:b/>
          <w:bCs/>
          <w:color w:val="2E74B5"/>
          <w:lang w:val="es-MX"/>
        </w:rPr>
        <w:t xml:space="preserve"> del sistema o software.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75"/>
        <w:gridCol w:w="6570"/>
        <w:gridCol w:w="405"/>
        <w:gridCol w:w="540"/>
      </w:tblGrid>
      <w:tr w:rsidR="71F4B0C9" w14:paraId="0DE374E6" w14:textId="77777777" w:rsidTr="71F4B0C9">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E2EFD9"/>
            <w:vAlign w:val="center"/>
          </w:tcPr>
          <w:p w14:paraId="55D8955A" w14:textId="12291D17"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6570" w:type="dxa"/>
            <w:tcBorders>
              <w:top w:val="single" w:sz="6" w:space="0" w:color="auto"/>
              <w:left w:val="single" w:sz="6" w:space="0" w:color="auto"/>
              <w:bottom w:val="single" w:sz="6" w:space="0" w:color="auto"/>
              <w:right w:val="single" w:sz="6" w:space="0" w:color="auto"/>
            </w:tcBorders>
            <w:shd w:val="clear" w:color="auto" w:fill="E2EFD9"/>
            <w:vAlign w:val="center"/>
          </w:tcPr>
          <w:p w14:paraId="2CF5609C" w14:textId="1347765D"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405" w:type="dxa"/>
            <w:tcBorders>
              <w:top w:val="single" w:sz="6" w:space="0" w:color="auto"/>
              <w:left w:val="single" w:sz="6" w:space="0" w:color="auto"/>
              <w:bottom w:val="single" w:sz="6" w:space="0" w:color="auto"/>
              <w:right w:val="single" w:sz="6" w:space="0" w:color="auto"/>
            </w:tcBorders>
            <w:shd w:val="clear" w:color="auto" w:fill="E2EFD9"/>
            <w:vAlign w:val="center"/>
          </w:tcPr>
          <w:p w14:paraId="11459DDD" w14:textId="1D02D0B3"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540" w:type="dxa"/>
            <w:tcBorders>
              <w:top w:val="single" w:sz="6" w:space="0" w:color="auto"/>
              <w:left w:val="single" w:sz="6" w:space="0" w:color="auto"/>
              <w:bottom w:val="single" w:sz="6" w:space="0" w:color="auto"/>
              <w:right w:val="single" w:sz="6" w:space="0" w:color="auto"/>
            </w:tcBorders>
            <w:shd w:val="clear" w:color="auto" w:fill="E2EFD9"/>
            <w:vAlign w:val="center"/>
          </w:tcPr>
          <w:p w14:paraId="6F13060B" w14:textId="7DC3F0CC"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r>
      <w:tr w:rsidR="71F4B0C9" w14:paraId="4B53B7BF" w14:textId="77777777" w:rsidTr="71F4B0C9">
        <w:trPr>
          <w:trHeight w:val="300"/>
        </w:trPr>
        <w:tc>
          <w:tcPr>
            <w:tcW w:w="1275" w:type="dxa"/>
            <w:vMerge w:val="restart"/>
            <w:tcBorders>
              <w:top w:val="single" w:sz="6" w:space="0" w:color="auto"/>
              <w:left w:val="single" w:sz="6" w:space="0" w:color="auto"/>
              <w:right w:val="single" w:sz="6" w:space="0" w:color="auto"/>
            </w:tcBorders>
            <w:shd w:val="clear" w:color="auto" w:fill="E2EFD9"/>
            <w:vAlign w:val="center"/>
          </w:tcPr>
          <w:p w14:paraId="692BE158" w14:textId="3D108504"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Estructura</w:t>
            </w:r>
          </w:p>
        </w:tc>
        <w:tc>
          <w:tcPr>
            <w:tcW w:w="6570" w:type="dxa"/>
            <w:tcBorders>
              <w:top w:val="single" w:sz="6" w:space="0" w:color="auto"/>
              <w:left w:val="single" w:sz="6" w:space="0" w:color="auto"/>
              <w:bottom w:val="single" w:sz="6" w:space="0" w:color="auto"/>
              <w:right w:val="single" w:sz="6" w:space="0" w:color="auto"/>
            </w:tcBorders>
            <w:vAlign w:val="center"/>
          </w:tcPr>
          <w:p w14:paraId="609FF6BC" w14:textId="3F165DF3"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405" w:type="dxa"/>
            <w:tcBorders>
              <w:top w:val="single" w:sz="6" w:space="0" w:color="auto"/>
              <w:left w:val="single" w:sz="6" w:space="0" w:color="auto"/>
              <w:bottom w:val="single" w:sz="6" w:space="0" w:color="auto"/>
              <w:right w:val="single" w:sz="6" w:space="0" w:color="auto"/>
            </w:tcBorders>
            <w:vAlign w:val="center"/>
          </w:tcPr>
          <w:p w14:paraId="2F1169A6" w14:textId="3E33CB31"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2A1D0418" w14:textId="55EC64D5" w:rsidR="71F4B0C9" w:rsidRDefault="71F4B0C9" w:rsidP="71F4B0C9">
            <w:pPr>
              <w:jc w:val="center"/>
              <w:rPr>
                <w:rFonts w:ascii="Segoe UI" w:eastAsia="Segoe UI" w:hAnsi="Segoe UI" w:cs="Segoe UI"/>
                <w:sz w:val="18"/>
                <w:szCs w:val="18"/>
              </w:rPr>
            </w:pPr>
          </w:p>
        </w:tc>
      </w:tr>
      <w:tr w:rsidR="71F4B0C9" w14:paraId="12CEA1A9" w14:textId="77777777" w:rsidTr="71F4B0C9">
        <w:trPr>
          <w:trHeight w:val="300"/>
        </w:trPr>
        <w:tc>
          <w:tcPr>
            <w:tcW w:w="1275" w:type="dxa"/>
            <w:vMerge/>
            <w:tcBorders>
              <w:left w:val="single" w:sz="0" w:space="0" w:color="auto"/>
              <w:right w:val="single" w:sz="0" w:space="0" w:color="auto"/>
            </w:tcBorders>
            <w:vAlign w:val="center"/>
          </w:tcPr>
          <w:p w14:paraId="02223DE7"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025EF263" w14:textId="7E14546A"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405" w:type="dxa"/>
            <w:tcBorders>
              <w:top w:val="single" w:sz="6" w:space="0" w:color="auto"/>
              <w:left w:val="single" w:sz="6" w:space="0" w:color="auto"/>
              <w:bottom w:val="single" w:sz="6" w:space="0" w:color="auto"/>
              <w:right w:val="single" w:sz="6" w:space="0" w:color="auto"/>
            </w:tcBorders>
            <w:vAlign w:val="center"/>
          </w:tcPr>
          <w:p w14:paraId="42B82F45" w14:textId="7F0CEEA1"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18161B17" w14:textId="0645DDB6" w:rsidR="71F4B0C9" w:rsidRDefault="71F4B0C9" w:rsidP="71F4B0C9">
            <w:pPr>
              <w:jc w:val="center"/>
              <w:rPr>
                <w:rFonts w:ascii="Segoe UI" w:eastAsia="Segoe UI" w:hAnsi="Segoe UI" w:cs="Segoe UI"/>
                <w:sz w:val="18"/>
                <w:szCs w:val="18"/>
              </w:rPr>
            </w:pPr>
          </w:p>
        </w:tc>
      </w:tr>
      <w:tr w:rsidR="71F4B0C9" w14:paraId="73963F54" w14:textId="77777777" w:rsidTr="71F4B0C9">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E2EFD9"/>
            <w:vAlign w:val="center"/>
          </w:tcPr>
          <w:p w14:paraId="6C218CC4" w14:textId="42DA633F"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1.1</w:t>
            </w:r>
          </w:p>
        </w:tc>
        <w:tc>
          <w:tcPr>
            <w:tcW w:w="6570" w:type="dxa"/>
            <w:tcBorders>
              <w:top w:val="single" w:sz="6" w:space="0" w:color="auto"/>
              <w:left w:val="single" w:sz="6" w:space="0" w:color="auto"/>
              <w:bottom w:val="single" w:sz="6" w:space="0" w:color="auto"/>
              <w:right w:val="single" w:sz="6" w:space="0" w:color="auto"/>
            </w:tcBorders>
            <w:vAlign w:val="center"/>
          </w:tcPr>
          <w:p w14:paraId="43670FAB" w14:textId="5F10CFD0"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405" w:type="dxa"/>
            <w:tcBorders>
              <w:top w:val="single" w:sz="6" w:space="0" w:color="auto"/>
              <w:left w:val="single" w:sz="6" w:space="0" w:color="auto"/>
              <w:bottom w:val="single" w:sz="6" w:space="0" w:color="auto"/>
              <w:right w:val="single" w:sz="6" w:space="0" w:color="auto"/>
            </w:tcBorders>
            <w:vAlign w:val="center"/>
          </w:tcPr>
          <w:p w14:paraId="511A0E61" w14:textId="2035EF9F"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717A9641" w14:textId="3AB790CF" w:rsidR="71F4B0C9" w:rsidRDefault="71F4B0C9" w:rsidP="71F4B0C9">
            <w:pPr>
              <w:jc w:val="center"/>
              <w:rPr>
                <w:rFonts w:ascii="Segoe UI" w:eastAsia="Segoe UI" w:hAnsi="Segoe UI" w:cs="Segoe UI"/>
                <w:sz w:val="18"/>
                <w:szCs w:val="18"/>
              </w:rPr>
            </w:pPr>
          </w:p>
        </w:tc>
      </w:tr>
      <w:tr w:rsidR="71F4B0C9" w14:paraId="21C25E81" w14:textId="77777777" w:rsidTr="71F4B0C9">
        <w:trPr>
          <w:trHeight w:val="300"/>
        </w:trPr>
        <w:tc>
          <w:tcPr>
            <w:tcW w:w="1275" w:type="dxa"/>
            <w:tcBorders>
              <w:top w:val="single" w:sz="6" w:space="0" w:color="auto"/>
              <w:left w:val="single" w:sz="6" w:space="0" w:color="auto"/>
              <w:right w:val="single" w:sz="6" w:space="0" w:color="auto"/>
            </w:tcBorders>
            <w:shd w:val="clear" w:color="auto" w:fill="E2EFD9"/>
            <w:vAlign w:val="center"/>
          </w:tcPr>
          <w:p w14:paraId="49A95F7D" w14:textId="6911C281" w:rsidR="71F4B0C9" w:rsidRDefault="71F4B0C9" w:rsidP="71F4B0C9">
            <w:pPr>
              <w:jc w:val="center"/>
              <w:rPr>
                <w:rFonts w:ascii="Arial" w:eastAsia="Arial" w:hAnsi="Arial" w:cs="Arial"/>
              </w:rPr>
            </w:pPr>
            <w:r w:rsidRPr="71F4B0C9">
              <w:rPr>
                <w:rFonts w:ascii="Arial" w:eastAsia="Arial" w:hAnsi="Arial" w:cs="Arial"/>
                <w:lang w:val="es-ES"/>
              </w:rPr>
              <w:t>1.2</w:t>
            </w:r>
          </w:p>
        </w:tc>
        <w:tc>
          <w:tcPr>
            <w:tcW w:w="6570" w:type="dxa"/>
            <w:tcBorders>
              <w:top w:val="single" w:sz="6" w:space="0" w:color="auto"/>
              <w:left w:val="single" w:sz="6" w:space="0" w:color="auto"/>
              <w:bottom w:val="single" w:sz="6" w:space="0" w:color="auto"/>
              <w:right w:val="single" w:sz="6" w:space="0" w:color="auto"/>
            </w:tcBorders>
            <w:vAlign w:val="center"/>
          </w:tcPr>
          <w:p w14:paraId="079E55FC" w14:textId="777E64A9"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405" w:type="dxa"/>
            <w:tcBorders>
              <w:top w:val="single" w:sz="6" w:space="0" w:color="auto"/>
              <w:left w:val="single" w:sz="6" w:space="0" w:color="auto"/>
              <w:bottom w:val="single" w:sz="6" w:space="0" w:color="auto"/>
              <w:right w:val="single" w:sz="6" w:space="0" w:color="auto"/>
            </w:tcBorders>
            <w:vAlign w:val="center"/>
          </w:tcPr>
          <w:p w14:paraId="746C3FB1" w14:textId="75234BDF"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00A219FB" w14:textId="71E9EE48" w:rsidR="71F4B0C9" w:rsidRDefault="71F4B0C9" w:rsidP="71F4B0C9">
            <w:pPr>
              <w:jc w:val="center"/>
              <w:rPr>
                <w:rFonts w:ascii="Segoe UI" w:eastAsia="Segoe UI" w:hAnsi="Segoe UI" w:cs="Segoe UI"/>
                <w:sz w:val="18"/>
                <w:szCs w:val="18"/>
              </w:rPr>
            </w:pPr>
          </w:p>
        </w:tc>
      </w:tr>
      <w:tr w:rsidR="71F4B0C9" w14:paraId="0D5CABBE" w14:textId="77777777" w:rsidTr="71F4B0C9">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E2EFD9"/>
            <w:vAlign w:val="center"/>
          </w:tcPr>
          <w:p w14:paraId="1878BB69" w14:textId="3329EDEC" w:rsidR="71F4B0C9" w:rsidRDefault="71F4B0C9" w:rsidP="71F4B0C9">
            <w:pPr>
              <w:jc w:val="center"/>
              <w:rPr>
                <w:rFonts w:ascii="Arial" w:eastAsia="Arial" w:hAnsi="Arial" w:cs="Arial"/>
              </w:rPr>
            </w:pPr>
            <w:r w:rsidRPr="71F4B0C9">
              <w:rPr>
                <w:rFonts w:ascii="Arial" w:eastAsia="Arial" w:hAnsi="Arial" w:cs="Arial"/>
                <w:lang w:val="es-ES"/>
              </w:rPr>
              <w:t>1.3</w:t>
            </w:r>
          </w:p>
        </w:tc>
        <w:tc>
          <w:tcPr>
            <w:tcW w:w="6570" w:type="dxa"/>
            <w:tcBorders>
              <w:top w:val="single" w:sz="6" w:space="0" w:color="auto"/>
              <w:left w:val="single" w:sz="6" w:space="0" w:color="auto"/>
              <w:bottom w:val="single" w:sz="6" w:space="0" w:color="auto"/>
              <w:right w:val="single" w:sz="6" w:space="0" w:color="auto"/>
            </w:tcBorders>
            <w:vAlign w:val="center"/>
          </w:tcPr>
          <w:p w14:paraId="5FEDD4AE" w14:textId="06150BF7"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405" w:type="dxa"/>
            <w:tcBorders>
              <w:top w:val="single" w:sz="6" w:space="0" w:color="auto"/>
              <w:left w:val="single" w:sz="6" w:space="0" w:color="auto"/>
              <w:bottom w:val="single" w:sz="6" w:space="0" w:color="auto"/>
              <w:right w:val="single" w:sz="6" w:space="0" w:color="auto"/>
            </w:tcBorders>
            <w:vAlign w:val="center"/>
          </w:tcPr>
          <w:p w14:paraId="2B9A4966" w14:textId="4C82C1B1"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05CD07B4" w14:textId="6A420AC0" w:rsidR="71F4B0C9" w:rsidRDefault="71F4B0C9" w:rsidP="71F4B0C9">
            <w:pPr>
              <w:jc w:val="center"/>
              <w:rPr>
                <w:rFonts w:ascii="Segoe UI" w:eastAsia="Segoe UI" w:hAnsi="Segoe UI" w:cs="Segoe UI"/>
                <w:sz w:val="18"/>
                <w:szCs w:val="18"/>
              </w:rPr>
            </w:pPr>
          </w:p>
        </w:tc>
      </w:tr>
      <w:tr w:rsidR="71F4B0C9" w14:paraId="0CADB941" w14:textId="77777777" w:rsidTr="71F4B0C9">
        <w:trPr>
          <w:trHeight w:val="300"/>
        </w:trPr>
        <w:tc>
          <w:tcPr>
            <w:tcW w:w="127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5DFF334A" w14:textId="0A38238C" w:rsidR="71F4B0C9" w:rsidRDefault="71F4B0C9" w:rsidP="71F4B0C9">
            <w:pPr>
              <w:jc w:val="center"/>
              <w:rPr>
                <w:rFonts w:ascii="Arial" w:eastAsia="Arial" w:hAnsi="Arial" w:cs="Arial"/>
              </w:rPr>
            </w:pPr>
            <w:r w:rsidRPr="71F4B0C9">
              <w:rPr>
                <w:rFonts w:ascii="Arial" w:eastAsia="Arial" w:hAnsi="Arial" w:cs="Arial"/>
                <w:lang w:val="es-ES"/>
              </w:rPr>
              <w:t>1.4</w:t>
            </w:r>
          </w:p>
        </w:tc>
        <w:tc>
          <w:tcPr>
            <w:tcW w:w="6570" w:type="dxa"/>
            <w:tcBorders>
              <w:top w:val="single" w:sz="6" w:space="0" w:color="auto"/>
              <w:left w:val="single" w:sz="6" w:space="0" w:color="auto"/>
              <w:bottom w:val="single" w:sz="6" w:space="0" w:color="auto"/>
              <w:right w:val="single" w:sz="6" w:space="0" w:color="auto"/>
            </w:tcBorders>
            <w:vAlign w:val="center"/>
          </w:tcPr>
          <w:p w14:paraId="543A63B7" w14:textId="40685CCD"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405" w:type="dxa"/>
            <w:tcBorders>
              <w:top w:val="single" w:sz="6" w:space="0" w:color="auto"/>
              <w:left w:val="single" w:sz="6" w:space="0" w:color="auto"/>
              <w:bottom w:val="single" w:sz="6" w:space="0" w:color="auto"/>
              <w:right w:val="single" w:sz="6" w:space="0" w:color="auto"/>
            </w:tcBorders>
            <w:vAlign w:val="center"/>
          </w:tcPr>
          <w:p w14:paraId="06120DF9" w14:textId="4324CBEE"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27886028" w14:textId="70B6A078" w:rsidR="71F4B0C9" w:rsidRDefault="71F4B0C9" w:rsidP="71F4B0C9">
            <w:pPr>
              <w:jc w:val="center"/>
              <w:rPr>
                <w:rFonts w:ascii="Segoe UI" w:eastAsia="Segoe UI" w:hAnsi="Segoe UI" w:cs="Segoe UI"/>
                <w:sz w:val="18"/>
                <w:szCs w:val="18"/>
              </w:rPr>
            </w:pPr>
          </w:p>
        </w:tc>
      </w:tr>
      <w:tr w:rsidR="71F4B0C9" w14:paraId="5F85DA31" w14:textId="77777777" w:rsidTr="71F4B0C9">
        <w:trPr>
          <w:trHeight w:val="300"/>
        </w:trPr>
        <w:tc>
          <w:tcPr>
            <w:tcW w:w="1275" w:type="dxa"/>
            <w:vMerge/>
            <w:tcBorders>
              <w:left w:val="single" w:sz="0" w:space="0" w:color="auto"/>
              <w:bottom w:val="single" w:sz="0" w:space="0" w:color="auto"/>
              <w:right w:val="single" w:sz="0" w:space="0" w:color="auto"/>
            </w:tcBorders>
            <w:vAlign w:val="center"/>
          </w:tcPr>
          <w:p w14:paraId="72A9C25E"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5E299503" w14:textId="2C5119D8"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405" w:type="dxa"/>
            <w:tcBorders>
              <w:top w:val="single" w:sz="6" w:space="0" w:color="auto"/>
              <w:left w:val="single" w:sz="6" w:space="0" w:color="auto"/>
              <w:bottom w:val="single" w:sz="6" w:space="0" w:color="auto"/>
              <w:right w:val="single" w:sz="6" w:space="0" w:color="auto"/>
            </w:tcBorders>
            <w:vAlign w:val="center"/>
          </w:tcPr>
          <w:p w14:paraId="54EAEEE1" w14:textId="06783451"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1E878112" w14:textId="21475F73" w:rsidR="71F4B0C9" w:rsidRDefault="71F4B0C9" w:rsidP="71F4B0C9">
            <w:pPr>
              <w:jc w:val="center"/>
              <w:rPr>
                <w:rFonts w:ascii="Arial" w:eastAsia="Arial" w:hAnsi="Arial" w:cs="Arial"/>
                <w:color w:val="000000" w:themeColor="text1"/>
              </w:rPr>
            </w:pPr>
          </w:p>
        </w:tc>
      </w:tr>
      <w:tr w:rsidR="71F4B0C9" w14:paraId="1AEB8902" w14:textId="77777777" w:rsidTr="71F4B0C9">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E2EFD9"/>
            <w:vAlign w:val="center"/>
          </w:tcPr>
          <w:p w14:paraId="5C71D61A" w14:textId="133EF5A6" w:rsidR="71F4B0C9" w:rsidRDefault="71F4B0C9" w:rsidP="71F4B0C9">
            <w:pPr>
              <w:jc w:val="center"/>
              <w:rPr>
                <w:rFonts w:ascii="Arial" w:eastAsia="Arial" w:hAnsi="Arial" w:cs="Arial"/>
              </w:rPr>
            </w:pPr>
            <w:r w:rsidRPr="71F4B0C9">
              <w:rPr>
                <w:rFonts w:ascii="Arial" w:eastAsia="Arial" w:hAnsi="Arial" w:cs="Arial"/>
                <w:lang w:val="es-ES"/>
              </w:rPr>
              <w:t>1.5</w:t>
            </w:r>
          </w:p>
        </w:tc>
        <w:tc>
          <w:tcPr>
            <w:tcW w:w="6570" w:type="dxa"/>
            <w:tcBorders>
              <w:top w:val="single" w:sz="6" w:space="0" w:color="auto"/>
              <w:left w:val="single" w:sz="6" w:space="0" w:color="auto"/>
              <w:bottom w:val="single" w:sz="6" w:space="0" w:color="auto"/>
              <w:right w:val="single" w:sz="6" w:space="0" w:color="auto"/>
            </w:tcBorders>
            <w:vAlign w:val="center"/>
          </w:tcPr>
          <w:p w14:paraId="51DCF276" w14:textId="6E41B355"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405" w:type="dxa"/>
            <w:tcBorders>
              <w:top w:val="single" w:sz="6" w:space="0" w:color="auto"/>
              <w:left w:val="single" w:sz="6" w:space="0" w:color="auto"/>
              <w:bottom w:val="single" w:sz="6" w:space="0" w:color="auto"/>
              <w:right w:val="single" w:sz="6" w:space="0" w:color="auto"/>
            </w:tcBorders>
            <w:vAlign w:val="center"/>
          </w:tcPr>
          <w:p w14:paraId="56107BF8" w14:textId="6CF21B18"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5B359A57" w14:textId="291DB775" w:rsidR="71F4B0C9" w:rsidRDefault="71F4B0C9" w:rsidP="71F4B0C9">
            <w:pPr>
              <w:jc w:val="center"/>
              <w:rPr>
                <w:rFonts w:ascii="Arial" w:eastAsia="Arial" w:hAnsi="Arial" w:cs="Arial"/>
                <w:color w:val="000000" w:themeColor="text1"/>
              </w:rPr>
            </w:pPr>
          </w:p>
        </w:tc>
      </w:tr>
      <w:tr w:rsidR="71F4B0C9" w14:paraId="45E1FD01" w14:textId="77777777" w:rsidTr="71F4B0C9">
        <w:trPr>
          <w:trHeight w:val="300"/>
        </w:trPr>
        <w:tc>
          <w:tcPr>
            <w:tcW w:w="1275" w:type="dxa"/>
            <w:vMerge w:val="restart"/>
            <w:tcBorders>
              <w:top w:val="single" w:sz="6" w:space="0" w:color="auto"/>
              <w:left w:val="single" w:sz="6" w:space="0" w:color="000000" w:themeColor="text1"/>
              <w:right w:val="single" w:sz="6" w:space="0" w:color="000000" w:themeColor="text1"/>
            </w:tcBorders>
            <w:shd w:val="clear" w:color="auto" w:fill="E2EFD9"/>
            <w:vAlign w:val="center"/>
          </w:tcPr>
          <w:p w14:paraId="3D9905F1" w14:textId="17BE5F99" w:rsidR="71F4B0C9" w:rsidRDefault="71F4B0C9" w:rsidP="71F4B0C9">
            <w:pPr>
              <w:jc w:val="center"/>
              <w:rPr>
                <w:rFonts w:ascii="Arial" w:eastAsia="Arial" w:hAnsi="Arial" w:cs="Arial"/>
              </w:rPr>
            </w:pPr>
            <w:r w:rsidRPr="71F4B0C9">
              <w:rPr>
                <w:rFonts w:ascii="Arial" w:eastAsia="Arial" w:hAnsi="Arial" w:cs="Arial"/>
                <w:lang w:val="es-ES"/>
              </w:rPr>
              <w:t>1.6</w:t>
            </w:r>
          </w:p>
        </w:tc>
        <w:tc>
          <w:tcPr>
            <w:tcW w:w="6570" w:type="dxa"/>
            <w:tcBorders>
              <w:top w:val="single" w:sz="6" w:space="0" w:color="auto"/>
              <w:left w:val="single" w:sz="6" w:space="0" w:color="000000" w:themeColor="text1"/>
              <w:bottom w:val="single" w:sz="6" w:space="0" w:color="auto"/>
              <w:right w:val="single" w:sz="6" w:space="0" w:color="auto"/>
            </w:tcBorders>
            <w:vAlign w:val="center"/>
          </w:tcPr>
          <w:p w14:paraId="7E35AF6C" w14:textId="7BF8B5EB"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405" w:type="dxa"/>
            <w:tcBorders>
              <w:top w:val="single" w:sz="6" w:space="0" w:color="auto"/>
              <w:left w:val="single" w:sz="6" w:space="0" w:color="auto"/>
              <w:bottom w:val="single" w:sz="6" w:space="0" w:color="auto"/>
              <w:right w:val="single" w:sz="6" w:space="0" w:color="auto"/>
            </w:tcBorders>
            <w:vAlign w:val="center"/>
          </w:tcPr>
          <w:p w14:paraId="71E3B735" w14:textId="7F03691A"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078AC5D5" w14:textId="4F80E26F" w:rsidR="71F4B0C9" w:rsidRDefault="71F4B0C9" w:rsidP="71F4B0C9">
            <w:pPr>
              <w:jc w:val="center"/>
              <w:rPr>
                <w:rFonts w:ascii="Arial" w:eastAsia="Arial" w:hAnsi="Arial" w:cs="Arial"/>
                <w:color w:val="000000" w:themeColor="text1"/>
              </w:rPr>
            </w:pPr>
          </w:p>
        </w:tc>
      </w:tr>
      <w:tr w:rsidR="71F4B0C9" w14:paraId="23F560FA" w14:textId="77777777" w:rsidTr="71F4B0C9">
        <w:trPr>
          <w:trHeight w:val="300"/>
        </w:trPr>
        <w:tc>
          <w:tcPr>
            <w:tcW w:w="1275" w:type="dxa"/>
            <w:vMerge/>
            <w:tcBorders>
              <w:left w:val="single" w:sz="6" w:space="0" w:color="000000" w:themeColor="text1"/>
              <w:right w:val="single" w:sz="6" w:space="0" w:color="000000" w:themeColor="text1"/>
            </w:tcBorders>
            <w:vAlign w:val="center"/>
          </w:tcPr>
          <w:p w14:paraId="1A8F2974" w14:textId="77777777" w:rsidR="00FE720D" w:rsidRDefault="00FE720D"/>
        </w:tc>
        <w:tc>
          <w:tcPr>
            <w:tcW w:w="6570" w:type="dxa"/>
            <w:tcBorders>
              <w:top w:val="single" w:sz="6" w:space="0" w:color="auto"/>
              <w:left w:val="single" w:sz="6" w:space="0" w:color="000000" w:themeColor="text1"/>
              <w:bottom w:val="single" w:sz="6" w:space="0" w:color="auto"/>
              <w:right w:val="single" w:sz="6" w:space="0" w:color="auto"/>
            </w:tcBorders>
            <w:vAlign w:val="center"/>
          </w:tcPr>
          <w:p w14:paraId="7AF8074E" w14:textId="7E868DD8"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405" w:type="dxa"/>
            <w:tcBorders>
              <w:top w:val="single" w:sz="6" w:space="0" w:color="auto"/>
              <w:left w:val="single" w:sz="6" w:space="0" w:color="auto"/>
              <w:bottom w:val="single" w:sz="6" w:space="0" w:color="auto"/>
              <w:right w:val="single" w:sz="6" w:space="0" w:color="auto"/>
            </w:tcBorders>
            <w:vAlign w:val="center"/>
          </w:tcPr>
          <w:p w14:paraId="5AD462D3" w14:textId="68302771"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416F556C" w14:textId="1FFFD655" w:rsidR="71F4B0C9" w:rsidRDefault="71F4B0C9" w:rsidP="71F4B0C9">
            <w:pPr>
              <w:jc w:val="center"/>
              <w:rPr>
                <w:rFonts w:ascii="Arial" w:eastAsia="Arial" w:hAnsi="Arial" w:cs="Arial"/>
                <w:color w:val="000000" w:themeColor="text1"/>
              </w:rPr>
            </w:pPr>
          </w:p>
        </w:tc>
      </w:tr>
      <w:tr w:rsidR="71F4B0C9" w14:paraId="2B5C2B9B" w14:textId="77777777" w:rsidTr="71F4B0C9">
        <w:trPr>
          <w:trHeight w:val="300"/>
        </w:trPr>
        <w:tc>
          <w:tcPr>
            <w:tcW w:w="1275" w:type="dxa"/>
            <w:vMerge/>
            <w:tcBorders>
              <w:left w:val="single" w:sz="6" w:space="0" w:color="000000" w:themeColor="text1"/>
              <w:right w:val="single" w:sz="6" w:space="0" w:color="000000" w:themeColor="text1"/>
            </w:tcBorders>
            <w:vAlign w:val="center"/>
          </w:tcPr>
          <w:p w14:paraId="17FB8F16" w14:textId="77777777" w:rsidR="00FE720D" w:rsidRDefault="00FE720D"/>
        </w:tc>
        <w:tc>
          <w:tcPr>
            <w:tcW w:w="6570" w:type="dxa"/>
            <w:tcBorders>
              <w:top w:val="single" w:sz="6" w:space="0" w:color="auto"/>
              <w:left w:val="single" w:sz="6" w:space="0" w:color="000000" w:themeColor="text1"/>
              <w:bottom w:val="single" w:sz="6" w:space="0" w:color="auto"/>
              <w:right w:val="single" w:sz="6" w:space="0" w:color="auto"/>
            </w:tcBorders>
            <w:vAlign w:val="center"/>
          </w:tcPr>
          <w:p w14:paraId="02D43000" w14:textId="2957CD42"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405" w:type="dxa"/>
            <w:tcBorders>
              <w:top w:val="single" w:sz="6" w:space="0" w:color="auto"/>
              <w:left w:val="single" w:sz="6" w:space="0" w:color="auto"/>
              <w:bottom w:val="single" w:sz="6" w:space="0" w:color="auto"/>
              <w:right w:val="single" w:sz="6" w:space="0" w:color="auto"/>
            </w:tcBorders>
            <w:vAlign w:val="center"/>
          </w:tcPr>
          <w:p w14:paraId="47FEF686" w14:textId="7F120937"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24AB0A14" w14:textId="1FA98E5B" w:rsidR="71F4B0C9" w:rsidRDefault="71F4B0C9" w:rsidP="71F4B0C9">
            <w:pPr>
              <w:jc w:val="center"/>
              <w:rPr>
                <w:rFonts w:ascii="Arial" w:eastAsia="Arial" w:hAnsi="Arial" w:cs="Arial"/>
                <w:color w:val="000000" w:themeColor="text1"/>
              </w:rPr>
            </w:pPr>
          </w:p>
        </w:tc>
      </w:tr>
      <w:tr w:rsidR="71F4B0C9" w14:paraId="0AB39B05" w14:textId="77777777" w:rsidTr="71F4B0C9">
        <w:trPr>
          <w:trHeight w:val="300"/>
        </w:trPr>
        <w:tc>
          <w:tcPr>
            <w:tcW w:w="1275" w:type="dxa"/>
            <w:vMerge/>
            <w:tcBorders>
              <w:left w:val="single" w:sz="6" w:space="0" w:color="000000" w:themeColor="text1"/>
              <w:right w:val="single" w:sz="6" w:space="0" w:color="000000" w:themeColor="text1"/>
            </w:tcBorders>
            <w:vAlign w:val="center"/>
          </w:tcPr>
          <w:p w14:paraId="3D478FD5" w14:textId="77777777" w:rsidR="00FE720D" w:rsidRDefault="00FE720D"/>
        </w:tc>
        <w:tc>
          <w:tcPr>
            <w:tcW w:w="6570" w:type="dxa"/>
            <w:tcBorders>
              <w:top w:val="single" w:sz="6" w:space="0" w:color="auto"/>
              <w:left w:val="single" w:sz="6" w:space="0" w:color="000000" w:themeColor="text1"/>
              <w:bottom w:val="single" w:sz="6" w:space="0" w:color="auto"/>
              <w:right w:val="single" w:sz="6" w:space="0" w:color="auto"/>
            </w:tcBorders>
            <w:vAlign w:val="center"/>
          </w:tcPr>
          <w:p w14:paraId="20EF1905" w14:textId="7809E0A7"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405" w:type="dxa"/>
            <w:tcBorders>
              <w:top w:val="single" w:sz="6" w:space="0" w:color="auto"/>
              <w:left w:val="single" w:sz="6" w:space="0" w:color="auto"/>
              <w:bottom w:val="single" w:sz="6" w:space="0" w:color="auto"/>
              <w:right w:val="single" w:sz="6" w:space="0" w:color="auto"/>
            </w:tcBorders>
            <w:vAlign w:val="center"/>
          </w:tcPr>
          <w:p w14:paraId="386B02CD" w14:textId="08FF818F"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12EC323A" w14:textId="61E6FE76" w:rsidR="71F4B0C9" w:rsidRDefault="71F4B0C9" w:rsidP="71F4B0C9">
            <w:pPr>
              <w:jc w:val="center"/>
              <w:rPr>
                <w:rFonts w:ascii="Arial" w:eastAsia="Arial" w:hAnsi="Arial" w:cs="Arial"/>
                <w:color w:val="000000" w:themeColor="text1"/>
              </w:rPr>
            </w:pPr>
          </w:p>
        </w:tc>
      </w:tr>
      <w:tr w:rsidR="71F4B0C9" w14:paraId="73B6F8A4" w14:textId="77777777" w:rsidTr="71F4B0C9">
        <w:trPr>
          <w:trHeight w:val="300"/>
        </w:trPr>
        <w:tc>
          <w:tcPr>
            <w:tcW w:w="1275" w:type="dxa"/>
            <w:vMerge/>
            <w:tcBorders>
              <w:left w:val="single" w:sz="6" w:space="0" w:color="000000" w:themeColor="text1"/>
              <w:right w:val="single" w:sz="6" w:space="0" w:color="000000" w:themeColor="text1"/>
            </w:tcBorders>
            <w:vAlign w:val="center"/>
          </w:tcPr>
          <w:p w14:paraId="4B7ABFCB" w14:textId="77777777" w:rsidR="00FE720D" w:rsidRDefault="00FE720D"/>
        </w:tc>
        <w:tc>
          <w:tcPr>
            <w:tcW w:w="6570" w:type="dxa"/>
            <w:tcBorders>
              <w:top w:val="single" w:sz="6" w:space="0" w:color="auto"/>
              <w:left w:val="single" w:sz="6" w:space="0" w:color="000000" w:themeColor="text1"/>
              <w:bottom w:val="single" w:sz="6" w:space="0" w:color="auto"/>
              <w:right w:val="single" w:sz="6" w:space="0" w:color="auto"/>
            </w:tcBorders>
            <w:vAlign w:val="center"/>
          </w:tcPr>
          <w:p w14:paraId="7CEB6F3D" w14:textId="3090A0BF"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405" w:type="dxa"/>
            <w:tcBorders>
              <w:top w:val="single" w:sz="6" w:space="0" w:color="auto"/>
              <w:left w:val="single" w:sz="6" w:space="0" w:color="auto"/>
              <w:bottom w:val="single" w:sz="6" w:space="0" w:color="auto"/>
              <w:right w:val="single" w:sz="6" w:space="0" w:color="auto"/>
            </w:tcBorders>
            <w:vAlign w:val="center"/>
          </w:tcPr>
          <w:p w14:paraId="6C5776C4" w14:textId="4D53B687"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71DD5794" w14:textId="6DDB48D9" w:rsidR="71F4B0C9" w:rsidRDefault="71F4B0C9" w:rsidP="71F4B0C9">
            <w:pPr>
              <w:jc w:val="center"/>
              <w:rPr>
                <w:rFonts w:ascii="Arial" w:eastAsia="Arial" w:hAnsi="Arial" w:cs="Arial"/>
                <w:color w:val="000000" w:themeColor="text1"/>
              </w:rPr>
            </w:pPr>
          </w:p>
        </w:tc>
      </w:tr>
      <w:tr w:rsidR="71F4B0C9" w14:paraId="4FABA36D" w14:textId="77777777" w:rsidTr="71F4B0C9">
        <w:trPr>
          <w:trHeight w:val="300"/>
        </w:trPr>
        <w:tc>
          <w:tcPr>
            <w:tcW w:w="1275" w:type="dxa"/>
            <w:vMerge/>
            <w:tcBorders>
              <w:left w:val="single" w:sz="6" w:space="0" w:color="000000" w:themeColor="text1"/>
              <w:right w:val="single" w:sz="6" w:space="0" w:color="000000" w:themeColor="text1"/>
            </w:tcBorders>
            <w:shd w:val="clear" w:color="auto" w:fill="E2EFD9"/>
            <w:vAlign w:val="center"/>
          </w:tcPr>
          <w:p w14:paraId="15093F2D" w14:textId="77777777" w:rsidR="00FE720D" w:rsidRDefault="00FE720D"/>
        </w:tc>
        <w:tc>
          <w:tcPr>
            <w:tcW w:w="6570" w:type="dxa"/>
            <w:tcBorders>
              <w:top w:val="single" w:sz="6" w:space="0" w:color="auto"/>
              <w:left w:val="single" w:sz="6" w:space="0" w:color="000000" w:themeColor="text1"/>
              <w:bottom w:val="single" w:sz="6" w:space="0" w:color="auto"/>
              <w:right w:val="single" w:sz="6" w:space="0" w:color="auto"/>
            </w:tcBorders>
            <w:vAlign w:val="center"/>
          </w:tcPr>
          <w:p w14:paraId="780A6441" w14:textId="1E59278A"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405" w:type="dxa"/>
            <w:tcBorders>
              <w:top w:val="single" w:sz="6" w:space="0" w:color="auto"/>
              <w:left w:val="single" w:sz="6" w:space="0" w:color="auto"/>
              <w:bottom w:val="single" w:sz="6" w:space="0" w:color="auto"/>
              <w:right w:val="single" w:sz="6" w:space="0" w:color="auto"/>
            </w:tcBorders>
            <w:vAlign w:val="center"/>
          </w:tcPr>
          <w:p w14:paraId="21959917" w14:textId="2BD1DA04"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30A3EEF9" w14:textId="09503DB0" w:rsidR="71F4B0C9" w:rsidRDefault="71F4B0C9" w:rsidP="71F4B0C9">
            <w:pPr>
              <w:jc w:val="center"/>
              <w:rPr>
                <w:rFonts w:ascii="Arial" w:eastAsia="Arial" w:hAnsi="Arial" w:cs="Arial"/>
                <w:color w:val="000000" w:themeColor="text1"/>
              </w:rPr>
            </w:pPr>
          </w:p>
        </w:tc>
      </w:tr>
      <w:tr w:rsidR="71F4B0C9" w14:paraId="3A0B400C" w14:textId="77777777" w:rsidTr="71F4B0C9">
        <w:trPr>
          <w:trHeight w:val="300"/>
        </w:trPr>
        <w:tc>
          <w:tcPr>
            <w:tcW w:w="1275" w:type="dxa"/>
            <w:tcBorders>
              <w:left w:val="single" w:sz="6" w:space="0" w:color="auto"/>
              <w:bottom w:val="single" w:sz="6" w:space="0" w:color="auto"/>
              <w:right w:val="single" w:sz="6" w:space="0" w:color="auto"/>
            </w:tcBorders>
            <w:shd w:val="clear" w:color="auto" w:fill="E2EFD9"/>
            <w:vAlign w:val="center"/>
          </w:tcPr>
          <w:p w14:paraId="3C5F1974" w14:textId="50FBDBF8" w:rsidR="71F4B0C9" w:rsidRDefault="71F4B0C9" w:rsidP="71F4B0C9">
            <w:pPr>
              <w:jc w:val="center"/>
              <w:rPr>
                <w:rFonts w:ascii="Arial" w:eastAsia="Arial" w:hAnsi="Arial" w:cs="Arial"/>
              </w:rPr>
            </w:pPr>
          </w:p>
        </w:tc>
        <w:tc>
          <w:tcPr>
            <w:tcW w:w="6570" w:type="dxa"/>
            <w:tcBorders>
              <w:top w:val="single" w:sz="6" w:space="0" w:color="auto"/>
              <w:left w:val="single" w:sz="6" w:space="0" w:color="auto"/>
              <w:bottom w:val="single" w:sz="6" w:space="0" w:color="auto"/>
              <w:right w:val="single" w:sz="6" w:space="0" w:color="auto"/>
            </w:tcBorders>
            <w:vAlign w:val="center"/>
          </w:tcPr>
          <w:p w14:paraId="57401C68" w14:textId="2EF6FE6F"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405" w:type="dxa"/>
            <w:tcBorders>
              <w:top w:val="single" w:sz="6" w:space="0" w:color="auto"/>
              <w:left w:val="single" w:sz="6" w:space="0" w:color="auto"/>
              <w:bottom w:val="single" w:sz="6" w:space="0" w:color="auto"/>
              <w:right w:val="single" w:sz="6" w:space="0" w:color="auto"/>
            </w:tcBorders>
            <w:vAlign w:val="center"/>
          </w:tcPr>
          <w:p w14:paraId="2DDA48A7" w14:textId="3D0A365B"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77287885" w14:textId="2F217FF8" w:rsidR="71F4B0C9" w:rsidRDefault="71F4B0C9" w:rsidP="71F4B0C9">
            <w:pPr>
              <w:jc w:val="center"/>
              <w:rPr>
                <w:rFonts w:ascii="Arial" w:eastAsia="Arial" w:hAnsi="Arial" w:cs="Arial"/>
                <w:color w:val="000000" w:themeColor="text1"/>
              </w:rPr>
            </w:pPr>
          </w:p>
        </w:tc>
      </w:tr>
    </w:tbl>
    <w:p w14:paraId="78EF0FC5" w14:textId="6889FC58" w:rsidR="71F4B0C9" w:rsidRDefault="71F4B0C9" w:rsidP="71F4B0C9">
      <w:pPr>
        <w:jc w:val="center"/>
        <w:rPr>
          <w:rFonts w:ascii="Arial" w:eastAsia="Arial" w:hAnsi="Arial" w:cs="Arial"/>
          <w:b/>
          <w:bCs/>
          <w:color w:val="000000" w:themeColor="text1"/>
          <w:lang w:val="es-MX"/>
        </w:rPr>
      </w:pPr>
    </w:p>
    <w:p w14:paraId="0E675077" w14:textId="2FD15E40" w:rsidR="5959CC2E" w:rsidRDefault="5959CC2E" w:rsidP="71F4B0C9">
      <w:pPr>
        <w:spacing w:before="120" w:after="120"/>
        <w:jc w:val="both"/>
        <w:rPr>
          <w:rFonts w:ascii="Arial" w:eastAsia="Arial" w:hAnsi="Arial" w:cs="Arial"/>
          <w:color w:val="2E74B5"/>
          <w:lang w:val="es-MX"/>
        </w:rPr>
      </w:pPr>
      <w:commentRangeStart w:id="8"/>
      <w:r w:rsidRPr="71F4B0C9">
        <w:rPr>
          <w:rFonts w:ascii="Arial" w:eastAsia="Arial" w:hAnsi="Arial" w:cs="Arial"/>
          <w:b/>
          <w:bCs/>
          <w:color w:val="000000" w:themeColor="text1"/>
          <w:lang w:val="es-MX"/>
        </w:rPr>
        <w:t xml:space="preserve">Práctica I. </w:t>
      </w:r>
      <w:commentRangeEnd w:id="8"/>
      <w:r>
        <w:commentReference w:id="8"/>
      </w:r>
      <w:r w:rsidRPr="71F4B0C9">
        <w:rPr>
          <w:rFonts w:ascii="Arial" w:eastAsia="Arial" w:hAnsi="Arial" w:cs="Arial"/>
          <w:b/>
          <w:bCs/>
          <w:color w:val="2E74B5"/>
          <w:lang w:val="es-MX"/>
        </w:rPr>
        <w:t>Modelado del sistema o software</w:t>
      </w:r>
    </w:p>
    <w:p w14:paraId="34E992B5" w14:textId="0F0F7A08" w:rsidR="71F4B0C9" w:rsidRDefault="71F4B0C9" w:rsidP="71F4B0C9">
      <w:pPr>
        <w:spacing w:before="120" w:after="120"/>
        <w:jc w:val="both"/>
        <w:rPr>
          <w:rFonts w:ascii="Arial" w:eastAsia="Arial" w:hAnsi="Arial" w:cs="Arial"/>
          <w:color w:val="2E74B5"/>
          <w:lang w:val="es-MX"/>
        </w:rPr>
      </w:pPr>
    </w:p>
    <w:p w14:paraId="03DD01B7" w14:textId="2B499235" w:rsidR="5959CC2E" w:rsidRDefault="5959CC2E" w:rsidP="71F4B0C9">
      <w:pPr>
        <w:spacing w:before="120" w:after="120"/>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1BF09C7E" w14:textId="614CB85E" w:rsidR="5959CC2E" w:rsidRDefault="5959CC2E" w:rsidP="71F4B0C9">
      <w:pPr>
        <w:spacing w:afterAutospacing="1"/>
        <w:rPr>
          <w:rFonts w:ascii="Arial" w:eastAsia="Arial" w:hAnsi="Arial" w:cs="Arial"/>
          <w:color w:val="000000" w:themeColor="text1"/>
          <w:lang w:val="es-MX"/>
        </w:rPr>
      </w:pPr>
      <w:r w:rsidRPr="71F4B0C9">
        <w:rPr>
          <w:rFonts w:ascii="Arial" w:eastAsia="Arial" w:hAnsi="Arial" w:cs="Arial"/>
          <w:color w:val="000000" w:themeColor="text1"/>
          <w:lang w:val="es-MX"/>
        </w:rPr>
        <w:t>Apartado II “Modelado de requerimientos”.</w:t>
      </w:r>
    </w:p>
    <w:p w14:paraId="0E3727F7" w14:textId="4C19C7C2" w:rsidR="71F4B0C9" w:rsidRDefault="71F4B0C9" w:rsidP="71F4B0C9">
      <w:pPr>
        <w:spacing w:afterAutospacing="1"/>
        <w:rPr>
          <w:rFonts w:ascii="Arial" w:eastAsia="Arial" w:hAnsi="Arial" w:cs="Arial"/>
          <w:color w:val="000000" w:themeColor="text1"/>
          <w:lang w:val="es-MX"/>
        </w:rPr>
      </w:pPr>
    </w:p>
    <w:p w14:paraId="41A1D4EF" w14:textId="3F84BDB4" w:rsidR="5959CC2E" w:rsidRDefault="5959CC2E" w:rsidP="71F4B0C9">
      <w:pPr>
        <w:spacing w:afterAutospacing="1"/>
        <w:rPr>
          <w:rFonts w:ascii="Arial" w:eastAsia="Arial" w:hAnsi="Arial" w:cs="Arial"/>
          <w:color w:val="000000" w:themeColor="text1"/>
          <w:lang w:val="es-MX"/>
        </w:rPr>
      </w:pPr>
      <w:r w:rsidRPr="71F4B0C9">
        <w:rPr>
          <w:rFonts w:ascii="Arial" w:eastAsia="Arial" w:hAnsi="Arial" w:cs="Arial"/>
          <w:b/>
          <w:bCs/>
          <w:color w:val="000000" w:themeColor="text1"/>
          <w:lang w:val="es-MX"/>
        </w:rPr>
        <w:t>¿Cómo realizaré la actividad?</w:t>
      </w:r>
    </w:p>
    <w:p w14:paraId="1F9274EA" w14:textId="08CF26F2" w:rsidR="71F4B0C9" w:rsidRDefault="71F4B0C9" w:rsidP="71F4B0C9">
      <w:pPr>
        <w:spacing w:afterAutospacing="1"/>
        <w:rPr>
          <w:rFonts w:ascii="Arial" w:eastAsia="Arial" w:hAnsi="Arial" w:cs="Arial"/>
          <w:color w:val="000000" w:themeColor="text1"/>
          <w:lang w:val="es-MX"/>
        </w:rPr>
      </w:pPr>
    </w:p>
    <w:p w14:paraId="032A0D12" w14:textId="7320E288" w:rsidR="5959CC2E" w:rsidRDefault="5959CC2E" w:rsidP="005C5DD4">
      <w:pPr>
        <w:pStyle w:val="Prrafodelista"/>
        <w:numPr>
          <w:ilvl w:val="0"/>
          <w:numId w:val="25"/>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Reúnete con tu equipo de trabajo en su espacio de trabajo correspondiente.</w:t>
      </w:r>
    </w:p>
    <w:p w14:paraId="75E5639B" w14:textId="69E13A0C" w:rsidR="5959CC2E" w:rsidRDefault="5959CC2E" w:rsidP="005C5DD4">
      <w:pPr>
        <w:pStyle w:val="Prrafodelista"/>
        <w:numPr>
          <w:ilvl w:val="0"/>
          <w:numId w:val="25"/>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Con la información obtenida de manera colaborativa elaboren el apartado II “Modelado de requerimientos”, recuerda que este documento se seguirá </w:t>
      </w:r>
      <w:proofErr w:type="spellStart"/>
      <w:r w:rsidRPr="71F4B0C9">
        <w:rPr>
          <w:rFonts w:ascii="Arial" w:eastAsia="Arial" w:hAnsi="Arial" w:cs="Arial"/>
          <w:color w:val="000000" w:themeColor="text1"/>
          <w:lang w:val="es-MX"/>
        </w:rPr>
        <w:t>requisitando</w:t>
      </w:r>
      <w:proofErr w:type="spellEnd"/>
      <w:r w:rsidRPr="71F4B0C9">
        <w:rPr>
          <w:rFonts w:ascii="Arial" w:eastAsia="Arial" w:hAnsi="Arial" w:cs="Arial"/>
          <w:color w:val="000000" w:themeColor="text1"/>
          <w:lang w:val="es-MX"/>
        </w:rPr>
        <w:t xml:space="preserve"> en cada una de las etapas de desarrollo a lo largo de esta UAL.</w:t>
      </w:r>
    </w:p>
    <w:p w14:paraId="13BDAE4D" w14:textId="14EDACD3" w:rsidR="5959CC2E" w:rsidRDefault="5959CC2E" w:rsidP="005C5DD4">
      <w:pPr>
        <w:pStyle w:val="Prrafodelista"/>
        <w:numPr>
          <w:ilvl w:val="0"/>
          <w:numId w:val="25"/>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El Apartado II. “Modelo de requerimientos”, del recurso </w:t>
      </w:r>
      <w:r w:rsidRPr="71F4B0C9">
        <w:rPr>
          <w:rFonts w:ascii="Arial" w:eastAsia="Arial" w:hAnsi="Arial" w:cs="Arial"/>
          <w:b/>
          <w:bCs/>
          <w:color w:val="BF8F00"/>
          <w:u w:val="single"/>
          <w:lang w:val="es-MX"/>
        </w:rPr>
        <w:t>Documentación del desarrollo</w:t>
      </w:r>
      <w:r w:rsidRPr="71F4B0C9">
        <w:rPr>
          <w:rFonts w:ascii="Arial" w:eastAsia="Arial" w:hAnsi="Arial" w:cs="Arial"/>
          <w:color w:val="BF8F00"/>
          <w:lang w:val="es-MX"/>
        </w:rPr>
        <w:t xml:space="preserve"> </w:t>
      </w:r>
      <w:r w:rsidRPr="71F4B0C9">
        <w:rPr>
          <w:rFonts w:ascii="Arial" w:eastAsia="Arial" w:hAnsi="Arial" w:cs="Arial"/>
          <w:color w:val="000000" w:themeColor="text1"/>
          <w:lang w:val="es-MX"/>
        </w:rPr>
        <w:t xml:space="preserve"> consta de los siguientes elementos:</w:t>
      </w:r>
    </w:p>
    <w:p w14:paraId="3C4ACAAF" w14:textId="58FCD900" w:rsidR="5959CC2E" w:rsidRDefault="5959CC2E" w:rsidP="71F4B0C9">
      <w:pPr>
        <w:ind w:left="708"/>
        <w:jc w:val="both"/>
        <w:rPr>
          <w:rFonts w:ascii="Arial" w:eastAsia="Arial" w:hAnsi="Arial" w:cs="Arial"/>
          <w:color w:val="000000" w:themeColor="text1"/>
          <w:lang w:val="es-MX"/>
        </w:rPr>
      </w:pPr>
      <w:r w:rsidRPr="71F4B0C9">
        <w:rPr>
          <w:rFonts w:ascii="Arial" w:eastAsia="Arial" w:hAnsi="Arial" w:cs="Arial"/>
          <w:color w:val="000000" w:themeColor="text1"/>
          <w:lang w:val="es-MX"/>
        </w:rPr>
        <w:t>Apartado II.</w:t>
      </w:r>
    </w:p>
    <w:p w14:paraId="09B5B8B1" w14:textId="036A982C" w:rsidR="5959CC2E" w:rsidRDefault="5959CC2E"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2.1 Determinación de requerimientos</w:t>
      </w:r>
    </w:p>
    <w:p w14:paraId="76C37018" w14:textId="03F070E5" w:rsidR="5959CC2E" w:rsidRDefault="5959CC2E"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     2.1.1. Instrumentos de recopilación de requerimientos</w:t>
      </w:r>
    </w:p>
    <w:p w14:paraId="39AD6213" w14:textId="37D80924" w:rsidR="5959CC2E" w:rsidRDefault="5959CC2E"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     2.1.2. Historias de usuario </w:t>
      </w:r>
    </w:p>
    <w:p w14:paraId="29C54B09" w14:textId="593488A8" w:rsidR="71F4B0C9" w:rsidRDefault="71F4B0C9" w:rsidP="71F4B0C9">
      <w:pPr>
        <w:ind w:left="1418"/>
        <w:jc w:val="both"/>
        <w:rPr>
          <w:rFonts w:ascii="Arial" w:eastAsia="Arial" w:hAnsi="Arial" w:cs="Arial"/>
          <w:color w:val="000000" w:themeColor="text1"/>
          <w:lang w:val="es-MX"/>
        </w:rPr>
      </w:pPr>
    </w:p>
    <w:p w14:paraId="5A8E08E4" w14:textId="71D9BE39" w:rsidR="5959CC2E" w:rsidRDefault="5959CC2E"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2.2. Modelado de requerimientos.</w:t>
      </w:r>
    </w:p>
    <w:p w14:paraId="337273DC" w14:textId="091FD00C" w:rsidR="5959CC2E" w:rsidRDefault="5959CC2E"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     2.2.1. Diagrama de casos de uso</w:t>
      </w:r>
    </w:p>
    <w:p w14:paraId="2645AB2A" w14:textId="3C4800E8" w:rsidR="5959CC2E" w:rsidRDefault="5959CC2E"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     2.2.2. Diagrama de clase</w:t>
      </w:r>
    </w:p>
    <w:p w14:paraId="359248B2" w14:textId="2BD2FD42" w:rsidR="5959CC2E" w:rsidRDefault="5959CC2E"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     2.2.3. Diagrama de actividades</w:t>
      </w:r>
    </w:p>
    <w:p w14:paraId="3578A9E0" w14:textId="13594702" w:rsidR="5959CC2E" w:rsidRDefault="5959CC2E"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     2.2.4. Diagrama de secuencia</w:t>
      </w:r>
    </w:p>
    <w:p w14:paraId="1D974892" w14:textId="5A632972" w:rsidR="71F4B0C9" w:rsidRDefault="71F4B0C9" w:rsidP="71F4B0C9">
      <w:pPr>
        <w:jc w:val="both"/>
        <w:rPr>
          <w:rFonts w:ascii="Arial" w:eastAsia="Arial" w:hAnsi="Arial" w:cs="Arial"/>
          <w:color w:val="000000" w:themeColor="text1"/>
          <w:lang w:val="es-MX"/>
        </w:rPr>
      </w:pPr>
    </w:p>
    <w:p w14:paraId="1B888EB8" w14:textId="53BB0305" w:rsidR="5959CC2E" w:rsidRDefault="5959CC2E" w:rsidP="005C5DD4">
      <w:pPr>
        <w:pStyle w:val="Prrafodelista"/>
        <w:numPr>
          <w:ilvl w:val="0"/>
          <w:numId w:val="25"/>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Después de que realices lo anterior guarda el archivo en Word, nómbralo con un identificador del sistema propuesto, considerando el ejemplo que se te presenta sería de la siguiente manera:</w:t>
      </w:r>
      <w:r w:rsidRPr="71F4B0C9">
        <w:rPr>
          <w:rStyle w:val="eop"/>
          <w:rFonts w:ascii="Arial" w:eastAsia="Arial" w:hAnsi="Arial" w:cs="Arial"/>
          <w:color w:val="000000" w:themeColor="text1"/>
          <w:sz w:val="24"/>
          <w:szCs w:val="24"/>
          <w:lang w:val="es-MX"/>
        </w:rPr>
        <w:t> </w:t>
      </w:r>
    </w:p>
    <w:p w14:paraId="3C404379" w14:textId="135CDE2E" w:rsidR="5959CC2E" w:rsidRDefault="5959CC2E"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 xml:space="preserve">Ejemplo: </w:t>
      </w:r>
      <w:proofErr w:type="spellStart"/>
      <w:r w:rsidRPr="71F4B0C9">
        <w:rPr>
          <w:rStyle w:val="normaltextrun"/>
          <w:rFonts w:ascii="Arial" w:eastAsia="Arial" w:hAnsi="Arial" w:cs="Arial"/>
          <w:color w:val="000000" w:themeColor="text1"/>
          <w:sz w:val="24"/>
          <w:szCs w:val="24"/>
          <w:lang w:val="es-ES"/>
        </w:rPr>
        <w:t>Sistema_propuesto_Hernandez_Alejandra_U1_Pract1</w:t>
      </w:r>
      <w:proofErr w:type="spellEnd"/>
    </w:p>
    <w:p w14:paraId="201B8195" w14:textId="562F299C" w:rsidR="71F4B0C9" w:rsidRDefault="71F4B0C9" w:rsidP="71F4B0C9">
      <w:pPr>
        <w:jc w:val="both"/>
        <w:rPr>
          <w:rFonts w:ascii="Arial" w:eastAsia="Arial" w:hAnsi="Arial" w:cs="Arial"/>
          <w:color w:val="000000" w:themeColor="text1"/>
          <w:lang w:val="es-MX"/>
        </w:rPr>
      </w:pPr>
    </w:p>
    <w:p w14:paraId="6D67E42D" w14:textId="7AF3DBCB" w:rsidR="5959CC2E" w:rsidRDefault="5959CC2E" w:rsidP="005C5DD4">
      <w:pPr>
        <w:pStyle w:val="Prrafodelista"/>
        <w:numPr>
          <w:ilvl w:val="0"/>
          <w:numId w:val="25"/>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14:paraId="35D013C9" w14:textId="7E60A01D" w:rsidR="71F4B0C9" w:rsidRDefault="71F4B0C9" w:rsidP="71F4B0C9">
      <w:pPr>
        <w:jc w:val="both"/>
        <w:rPr>
          <w:rFonts w:ascii="Arial" w:eastAsia="Arial" w:hAnsi="Arial" w:cs="Arial"/>
          <w:color w:val="000000" w:themeColor="text1"/>
          <w:lang w:val="es-MX"/>
        </w:rPr>
      </w:pPr>
    </w:p>
    <w:p w14:paraId="2D0DAA4C" w14:textId="0EA1CD3D" w:rsidR="5959CC2E" w:rsidRDefault="5959CC2E"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Valor de la actividad: Formativa / Requisito de acreditación.</w:t>
      </w:r>
    </w:p>
    <w:p w14:paraId="1669768D" w14:textId="4AD95147" w:rsidR="71F4B0C9" w:rsidRDefault="71F4B0C9" w:rsidP="71F4B0C9">
      <w:pPr>
        <w:spacing w:afterAutospacing="1"/>
        <w:jc w:val="both"/>
        <w:rPr>
          <w:rFonts w:ascii="Arial" w:eastAsia="Arial" w:hAnsi="Arial" w:cs="Arial"/>
          <w:color w:val="000000" w:themeColor="text1"/>
          <w:lang w:val="es-MX"/>
        </w:rPr>
      </w:pPr>
    </w:p>
    <w:p w14:paraId="22911066" w14:textId="2C976647" w:rsidR="5959CC2E" w:rsidRDefault="5959CC2E"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4E027125" w14:textId="5BDFC7BE" w:rsidR="5959CC2E" w:rsidRDefault="5959CC2E"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lastRenderedPageBreak/>
        <w:t xml:space="preserve">La Práctica 1 no tiene ponderación, pero es parte del proyecto que deberás entregar y que equivale al 100% de tu calificación, es un requisito de acreditación y de carácter obligatorio para continuar con el desarrollo del proyecto y para la evaluación final. </w:t>
      </w:r>
    </w:p>
    <w:p w14:paraId="14408FD5" w14:textId="41196A17" w:rsidR="5959CC2E" w:rsidRDefault="5959CC2E"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realizará la revisión de tu práctica 1 en la sesión 4, considera la lista de cotejo que te ayudará a identificar en qué grado cumples la entrega de la documentación, si observas que falta algún elemento, corrige tu trabajo antes de enviarlo.</w:t>
      </w:r>
    </w:p>
    <w:p w14:paraId="6B5DE89A" w14:textId="5591C031" w:rsidR="5959CC2E" w:rsidRDefault="5959CC2E"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En esta ocasión se consideran tanto los criterios del Apartado I y también los del Apartado II.</w:t>
      </w:r>
    </w:p>
    <w:p w14:paraId="3D77F77E" w14:textId="771BB8E9" w:rsidR="5959CC2E" w:rsidRDefault="5959CC2E"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 xml:space="preserve">Lista de </w:t>
      </w:r>
      <w:proofErr w:type="spellStart"/>
      <w:r w:rsidRPr="71F4B0C9">
        <w:rPr>
          <w:rFonts w:ascii="Arial" w:eastAsia="Arial" w:hAnsi="Arial" w:cs="Arial"/>
          <w:b/>
          <w:bCs/>
          <w:color w:val="000000" w:themeColor="text1"/>
          <w:lang w:val="es-MX"/>
        </w:rPr>
        <w:t>cotejo_</w:t>
      </w:r>
      <w:r w:rsidRPr="71F4B0C9">
        <w:rPr>
          <w:rFonts w:ascii="Arial" w:eastAsia="Arial" w:hAnsi="Arial" w:cs="Arial"/>
          <w:b/>
          <w:bCs/>
          <w:color w:val="2E74B5"/>
          <w:lang w:val="es-MX"/>
        </w:rPr>
        <w:t>Modelado</w:t>
      </w:r>
      <w:proofErr w:type="spellEnd"/>
      <w:r w:rsidRPr="71F4B0C9">
        <w:rPr>
          <w:rFonts w:ascii="Arial" w:eastAsia="Arial" w:hAnsi="Arial" w:cs="Arial"/>
          <w:b/>
          <w:bCs/>
          <w:color w:val="2E74B5"/>
          <w:lang w:val="es-MX"/>
        </w:rPr>
        <w:t xml:space="preserve"> del sistema o software.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75"/>
        <w:gridCol w:w="6570"/>
        <w:gridCol w:w="405"/>
        <w:gridCol w:w="540"/>
      </w:tblGrid>
      <w:tr w:rsidR="71F4B0C9" w14:paraId="5E25D860" w14:textId="77777777" w:rsidTr="71F4B0C9">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E2EFD9"/>
            <w:vAlign w:val="center"/>
          </w:tcPr>
          <w:p w14:paraId="4DB593C6" w14:textId="6F074785"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6570" w:type="dxa"/>
            <w:tcBorders>
              <w:top w:val="single" w:sz="6" w:space="0" w:color="auto"/>
              <w:left w:val="single" w:sz="6" w:space="0" w:color="auto"/>
              <w:bottom w:val="single" w:sz="6" w:space="0" w:color="auto"/>
              <w:right w:val="single" w:sz="6" w:space="0" w:color="auto"/>
            </w:tcBorders>
            <w:shd w:val="clear" w:color="auto" w:fill="E2EFD9"/>
            <w:vAlign w:val="center"/>
          </w:tcPr>
          <w:p w14:paraId="063E43A7" w14:textId="795DC89C"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405" w:type="dxa"/>
            <w:tcBorders>
              <w:top w:val="single" w:sz="6" w:space="0" w:color="auto"/>
              <w:left w:val="single" w:sz="6" w:space="0" w:color="auto"/>
              <w:bottom w:val="single" w:sz="6" w:space="0" w:color="auto"/>
              <w:right w:val="single" w:sz="6" w:space="0" w:color="auto"/>
            </w:tcBorders>
            <w:shd w:val="clear" w:color="auto" w:fill="E2EFD9"/>
            <w:vAlign w:val="center"/>
          </w:tcPr>
          <w:p w14:paraId="23D10A26" w14:textId="69CE9F77"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540" w:type="dxa"/>
            <w:tcBorders>
              <w:top w:val="single" w:sz="6" w:space="0" w:color="auto"/>
              <w:left w:val="single" w:sz="6" w:space="0" w:color="auto"/>
              <w:bottom w:val="single" w:sz="6" w:space="0" w:color="auto"/>
              <w:right w:val="single" w:sz="6" w:space="0" w:color="auto"/>
            </w:tcBorders>
            <w:shd w:val="clear" w:color="auto" w:fill="E2EFD9"/>
            <w:vAlign w:val="center"/>
          </w:tcPr>
          <w:p w14:paraId="55C826B7" w14:textId="07912424"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r>
      <w:tr w:rsidR="71F4B0C9" w14:paraId="5DAC2636" w14:textId="77777777" w:rsidTr="71F4B0C9">
        <w:trPr>
          <w:trHeight w:val="300"/>
        </w:trPr>
        <w:tc>
          <w:tcPr>
            <w:tcW w:w="1275" w:type="dxa"/>
            <w:vMerge w:val="restart"/>
            <w:tcBorders>
              <w:top w:val="single" w:sz="6" w:space="0" w:color="auto"/>
              <w:left w:val="single" w:sz="6" w:space="0" w:color="auto"/>
              <w:right w:val="single" w:sz="6" w:space="0" w:color="auto"/>
            </w:tcBorders>
            <w:shd w:val="clear" w:color="auto" w:fill="E2EFD9"/>
            <w:vAlign w:val="center"/>
          </w:tcPr>
          <w:p w14:paraId="588419DD" w14:textId="440640DF"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Estructura</w:t>
            </w:r>
          </w:p>
        </w:tc>
        <w:tc>
          <w:tcPr>
            <w:tcW w:w="6570" w:type="dxa"/>
            <w:tcBorders>
              <w:top w:val="single" w:sz="6" w:space="0" w:color="auto"/>
              <w:left w:val="single" w:sz="6" w:space="0" w:color="auto"/>
              <w:bottom w:val="single" w:sz="6" w:space="0" w:color="auto"/>
              <w:right w:val="single" w:sz="6" w:space="0" w:color="auto"/>
            </w:tcBorders>
            <w:vAlign w:val="center"/>
          </w:tcPr>
          <w:p w14:paraId="6B57820C" w14:textId="39B192C8"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405" w:type="dxa"/>
            <w:tcBorders>
              <w:top w:val="single" w:sz="6" w:space="0" w:color="auto"/>
              <w:left w:val="single" w:sz="6" w:space="0" w:color="auto"/>
              <w:bottom w:val="single" w:sz="6" w:space="0" w:color="auto"/>
              <w:right w:val="single" w:sz="6" w:space="0" w:color="auto"/>
            </w:tcBorders>
            <w:vAlign w:val="center"/>
          </w:tcPr>
          <w:p w14:paraId="66148A0B" w14:textId="05D7A7AD"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01998CC7" w14:textId="1562BA3D" w:rsidR="71F4B0C9" w:rsidRDefault="71F4B0C9" w:rsidP="71F4B0C9">
            <w:pPr>
              <w:jc w:val="center"/>
              <w:rPr>
                <w:rFonts w:ascii="Segoe UI" w:eastAsia="Segoe UI" w:hAnsi="Segoe UI" w:cs="Segoe UI"/>
                <w:sz w:val="18"/>
                <w:szCs w:val="18"/>
              </w:rPr>
            </w:pPr>
          </w:p>
        </w:tc>
      </w:tr>
      <w:tr w:rsidR="71F4B0C9" w14:paraId="55B0D0AC" w14:textId="77777777" w:rsidTr="71F4B0C9">
        <w:trPr>
          <w:trHeight w:val="300"/>
        </w:trPr>
        <w:tc>
          <w:tcPr>
            <w:tcW w:w="1275" w:type="dxa"/>
            <w:vMerge/>
            <w:tcBorders>
              <w:left w:val="single" w:sz="0" w:space="0" w:color="auto"/>
              <w:right w:val="single" w:sz="0" w:space="0" w:color="auto"/>
            </w:tcBorders>
            <w:vAlign w:val="center"/>
          </w:tcPr>
          <w:p w14:paraId="4E4583E1"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066EDB1F" w14:textId="3AF65343"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405" w:type="dxa"/>
            <w:tcBorders>
              <w:top w:val="single" w:sz="6" w:space="0" w:color="auto"/>
              <w:left w:val="single" w:sz="6" w:space="0" w:color="auto"/>
              <w:bottom w:val="single" w:sz="6" w:space="0" w:color="auto"/>
              <w:right w:val="single" w:sz="6" w:space="0" w:color="auto"/>
            </w:tcBorders>
            <w:vAlign w:val="center"/>
          </w:tcPr>
          <w:p w14:paraId="2F67F4CF" w14:textId="76401573"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60B95B30" w14:textId="54DDC7BF" w:rsidR="71F4B0C9" w:rsidRDefault="71F4B0C9" w:rsidP="71F4B0C9">
            <w:pPr>
              <w:jc w:val="center"/>
              <w:rPr>
                <w:rFonts w:ascii="Segoe UI" w:eastAsia="Segoe UI" w:hAnsi="Segoe UI" w:cs="Segoe UI"/>
                <w:sz w:val="18"/>
                <w:szCs w:val="18"/>
              </w:rPr>
            </w:pPr>
          </w:p>
        </w:tc>
      </w:tr>
      <w:tr w:rsidR="71F4B0C9" w14:paraId="1035B231" w14:textId="77777777" w:rsidTr="71F4B0C9">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E2EFD9"/>
            <w:vAlign w:val="center"/>
          </w:tcPr>
          <w:p w14:paraId="09851C08" w14:textId="55D223EC"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1.1</w:t>
            </w:r>
          </w:p>
        </w:tc>
        <w:tc>
          <w:tcPr>
            <w:tcW w:w="6570" w:type="dxa"/>
            <w:tcBorders>
              <w:top w:val="single" w:sz="6" w:space="0" w:color="auto"/>
              <w:left w:val="single" w:sz="6" w:space="0" w:color="auto"/>
              <w:bottom w:val="single" w:sz="6" w:space="0" w:color="auto"/>
              <w:right w:val="single" w:sz="6" w:space="0" w:color="auto"/>
            </w:tcBorders>
            <w:vAlign w:val="center"/>
          </w:tcPr>
          <w:p w14:paraId="440251AD" w14:textId="50EFE0B1"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405" w:type="dxa"/>
            <w:tcBorders>
              <w:top w:val="single" w:sz="6" w:space="0" w:color="auto"/>
              <w:left w:val="single" w:sz="6" w:space="0" w:color="auto"/>
              <w:bottom w:val="single" w:sz="6" w:space="0" w:color="auto"/>
              <w:right w:val="single" w:sz="6" w:space="0" w:color="auto"/>
            </w:tcBorders>
            <w:vAlign w:val="center"/>
          </w:tcPr>
          <w:p w14:paraId="037730B7" w14:textId="3A6C8F4F"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018C5EFB" w14:textId="1A6F4078" w:rsidR="71F4B0C9" w:rsidRDefault="71F4B0C9" w:rsidP="71F4B0C9">
            <w:pPr>
              <w:jc w:val="center"/>
              <w:rPr>
                <w:rFonts w:ascii="Segoe UI" w:eastAsia="Segoe UI" w:hAnsi="Segoe UI" w:cs="Segoe UI"/>
                <w:sz w:val="18"/>
                <w:szCs w:val="18"/>
              </w:rPr>
            </w:pPr>
          </w:p>
        </w:tc>
      </w:tr>
      <w:tr w:rsidR="71F4B0C9" w14:paraId="5659AF28" w14:textId="77777777" w:rsidTr="71F4B0C9">
        <w:trPr>
          <w:trHeight w:val="300"/>
        </w:trPr>
        <w:tc>
          <w:tcPr>
            <w:tcW w:w="1275" w:type="dxa"/>
            <w:tcBorders>
              <w:top w:val="single" w:sz="6" w:space="0" w:color="auto"/>
              <w:left w:val="single" w:sz="6" w:space="0" w:color="auto"/>
              <w:right w:val="single" w:sz="6" w:space="0" w:color="auto"/>
            </w:tcBorders>
            <w:shd w:val="clear" w:color="auto" w:fill="E2EFD9"/>
            <w:vAlign w:val="center"/>
          </w:tcPr>
          <w:p w14:paraId="6D9B6144" w14:textId="733BF624" w:rsidR="71F4B0C9" w:rsidRDefault="71F4B0C9" w:rsidP="71F4B0C9">
            <w:pPr>
              <w:jc w:val="center"/>
              <w:rPr>
                <w:rFonts w:ascii="Arial" w:eastAsia="Arial" w:hAnsi="Arial" w:cs="Arial"/>
              </w:rPr>
            </w:pPr>
            <w:r w:rsidRPr="71F4B0C9">
              <w:rPr>
                <w:rFonts w:ascii="Arial" w:eastAsia="Arial" w:hAnsi="Arial" w:cs="Arial"/>
                <w:lang w:val="es-ES"/>
              </w:rPr>
              <w:t>1.2</w:t>
            </w:r>
          </w:p>
        </w:tc>
        <w:tc>
          <w:tcPr>
            <w:tcW w:w="6570" w:type="dxa"/>
            <w:tcBorders>
              <w:top w:val="single" w:sz="6" w:space="0" w:color="auto"/>
              <w:left w:val="single" w:sz="6" w:space="0" w:color="auto"/>
              <w:bottom w:val="single" w:sz="6" w:space="0" w:color="auto"/>
              <w:right w:val="single" w:sz="6" w:space="0" w:color="auto"/>
            </w:tcBorders>
            <w:vAlign w:val="center"/>
          </w:tcPr>
          <w:p w14:paraId="4AA6E889" w14:textId="63F8C5B8"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405" w:type="dxa"/>
            <w:tcBorders>
              <w:top w:val="single" w:sz="6" w:space="0" w:color="auto"/>
              <w:left w:val="single" w:sz="6" w:space="0" w:color="auto"/>
              <w:bottom w:val="single" w:sz="6" w:space="0" w:color="auto"/>
              <w:right w:val="single" w:sz="6" w:space="0" w:color="auto"/>
            </w:tcBorders>
            <w:vAlign w:val="center"/>
          </w:tcPr>
          <w:p w14:paraId="6AEB7849" w14:textId="384FD14C"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5C1046F3" w14:textId="59348750" w:rsidR="71F4B0C9" w:rsidRDefault="71F4B0C9" w:rsidP="71F4B0C9">
            <w:pPr>
              <w:jc w:val="center"/>
              <w:rPr>
                <w:rFonts w:ascii="Segoe UI" w:eastAsia="Segoe UI" w:hAnsi="Segoe UI" w:cs="Segoe UI"/>
                <w:sz w:val="18"/>
                <w:szCs w:val="18"/>
              </w:rPr>
            </w:pPr>
          </w:p>
        </w:tc>
      </w:tr>
      <w:tr w:rsidR="71F4B0C9" w14:paraId="45914908" w14:textId="77777777" w:rsidTr="71F4B0C9">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E2EFD9"/>
            <w:vAlign w:val="center"/>
          </w:tcPr>
          <w:p w14:paraId="6AEF78E0" w14:textId="23D4CF68" w:rsidR="71F4B0C9" w:rsidRDefault="71F4B0C9" w:rsidP="71F4B0C9">
            <w:pPr>
              <w:jc w:val="center"/>
              <w:rPr>
                <w:rFonts w:ascii="Arial" w:eastAsia="Arial" w:hAnsi="Arial" w:cs="Arial"/>
              </w:rPr>
            </w:pPr>
            <w:r w:rsidRPr="71F4B0C9">
              <w:rPr>
                <w:rFonts w:ascii="Arial" w:eastAsia="Arial" w:hAnsi="Arial" w:cs="Arial"/>
                <w:lang w:val="es-ES"/>
              </w:rPr>
              <w:t>1.3</w:t>
            </w:r>
          </w:p>
        </w:tc>
        <w:tc>
          <w:tcPr>
            <w:tcW w:w="6570" w:type="dxa"/>
            <w:tcBorders>
              <w:top w:val="single" w:sz="6" w:space="0" w:color="auto"/>
              <w:left w:val="single" w:sz="6" w:space="0" w:color="auto"/>
              <w:bottom w:val="single" w:sz="6" w:space="0" w:color="auto"/>
              <w:right w:val="single" w:sz="6" w:space="0" w:color="auto"/>
            </w:tcBorders>
            <w:vAlign w:val="center"/>
          </w:tcPr>
          <w:p w14:paraId="32666F65" w14:textId="10F39A84"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405" w:type="dxa"/>
            <w:tcBorders>
              <w:top w:val="single" w:sz="6" w:space="0" w:color="auto"/>
              <w:left w:val="single" w:sz="6" w:space="0" w:color="auto"/>
              <w:bottom w:val="single" w:sz="6" w:space="0" w:color="auto"/>
              <w:right w:val="single" w:sz="6" w:space="0" w:color="auto"/>
            </w:tcBorders>
            <w:vAlign w:val="center"/>
          </w:tcPr>
          <w:p w14:paraId="54724322" w14:textId="1356864A"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4A022E8C" w14:textId="72E02C87" w:rsidR="71F4B0C9" w:rsidRDefault="71F4B0C9" w:rsidP="71F4B0C9">
            <w:pPr>
              <w:jc w:val="center"/>
              <w:rPr>
                <w:rFonts w:ascii="Segoe UI" w:eastAsia="Segoe UI" w:hAnsi="Segoe UI" w:cs="Segoe UI"/>
                <w:sz w:val="18"/>
                <w:szCs w:val="18"/>
              </w:rPr>
            </w:pPr>
          </w:p>
        </w:tc>
      </w:tr>
      <w:tr w:rsidR="71F4B0C9" w14:paraId="64584BEF" w14:textId="77777777" w:rsidTr="71F4B0C9">
        <w:trPr>
          <w:trHeight w:val="300"/>
        </w:trPr>
        <w:tc>
          <w:tcPr>
            <w:tcW w:w="127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51B9E7F7" w14:textId="5DF34105" w:rsidR="71F4B0C9" w:rsidRDefault="71F4B0C9" w:rsidP="71F4B0C9">
            <w:pPr>
              <w:jc w:val="center"/>
              <w:rPr>
                <w:rFonts w:ascii="Arial" w:eastAsia="Arial" w:hAnsi="Arial" w:cs="Arial"/>
              </w:rPr>
            </w:pPr>
            <w:r w:rsidRPr="71F4B0C9">
              <w:rPr>
                <w:rFonts w:ascii="Arial" w:eastAsia="Arial" w:hAnsi="Arial" w:cs="Arial"/>
                <w:lang w:val="es-ES"/>
              </w:rPr>
              <w:t>1.4</w:t>
            </w:r>
          </w:p>
        </w:tc>
        <w:tc>
          <w:tcPr>
            <w:tcW w:w="6570" w:type="dxa"/>
            <w:tcBorders>
              <w:top w:val="single" w:sz="6" w:space="0" w:color="auto"/>
              <w:left w:val="single" w:sz="6" w:space="0" w:color="auto"/>
              <w:bottom w:val="single" w:sz="6" w:space="0" w:color="auto"/>
              <w:right w:val="single" w:sz="6" w:space="0" w:color="auto"/>
            </w:tcBorders>
            <w:vAlign w:val="center"/>
          </w:tcPr>
          <w:p w14:paraId="71F0EE4D" w14:textId="5AA9C304"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405" w:type="dxa"/>
            <w:tcBorders>
              <w:top w:val="single" w:sz="6" w:space="0" w:color="auto"/>
              <w:left w:val="single" w:sz="6" w:space="0" w:color="auto"/>
              <w:bottom w:val="single" w:sz="6" w:space="0" w:color="auto"/>
              <w:right w:val="single" w:sz="6" w:space="0" w:color="auto"/>
            </w:tcBorders>
            <w:vAlign w:val="center"/>
          </w:tcPr>
          <w:p w14:paraId="79E4B1EC" w14:textId="4ABCD6D4" w:rsidR="71F4B0C9" w:rsidRDefault="71F4B0C9" w:rsidP="71F4B0C9">
            <w:pPr>
              <w:jc w:val="center"/>
              <w:rPr>
                <w:rFonts w:ascii="Segoe UI" w:eastAsia="Segoe UI" w:hAnsi="Segoe UI" w:cs="Segoe UI"/>
                <w:sz w:val="18"/>
                <w:szCs w:val="18"/>
              </w:rPr>
            </w:pPr>
          </w:p>
        </w:tc>
        <w:tc>
          <w:tcPr>
            <w:tcW w:w="540" w:type="dxa"/>
            <w:tcBorders>
              <w:top w:val="single" w:sz="6" w:space="0" w:color="auto"/>
              <w:left w:val="single" w:sz="6" w:space="0" w:color="auto"/>
              <w:bottom w:val="single" w:sz="6" w:space="0" w:color="auto"/>
              <w:right w:val="single" w:sz="6" w:space="0" w:color="auto"/>
            </w:tcBorders>
            <w:vAlign w:val="center"/>
          </w:tcPr>
          <w:p w14:paraId="4F067378" w14:textId="17962597" w:rsidR="71F4B0C9" w:rsidRDefault="71F4B0C9" w:rsidP="71F4B0C9">
            <w:pPr>
              <w:jc w:val="center"/>
              <w:rPr>
                <w:rFonts w:ascii="Segoe UI" w:eastAsia="Segoe UI" w:hAnsi="Segoe UI" w:cs="Segoe UI"/>
                <w:sz w:val="18"/>
                <w:szCs w:val="18"/>
              </w:rPr>
            </w:pPr>
          </w:p>
        </w:tc>
      </w:tr>
      <w:tr w:rsidR="71F4B0C9" w14:paraId="39FA0D30" w14:textId="77777777" w:rsidTr="71F4B0C9">
        <w:trPr>
          <w:trHeight w:val="300"/>
        </w:trPr>
        <w:tc>
          <w:tcPr>
            <w:tcW w:w="1275" w:type="dxa"/>
            <w:vMerge/>
            <w:tcBorders>
              <w:left w:val="single" w:sz="0" w:space="0" w:color="auto"/>
              <w:bottom w:val="single" w:sz="0" w:space="0" w:color="auto"/>
              <w:right w:val="single" w:sz="0" w:space="0" w:color="auto"/>
            </w:tcBorders>
            <w:vAlign w:val="center"/>
          </w:tcPr>
          <w:p w14:paraId="207E54DF"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3A078F8E" w14:textId="4288CE97"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405" w:type="dxa"/>
            <w:tcBorders>
              <w:top w:val="single" w:sz="6" w:space="0" w:color="auto"/>
              <w:left w:val="single" w:sz="6" w:space="0" w:color="auto"/>
              <w:bottom w:val="single" w:sz="6" w:space="0" w:color="auto"/>
              <w:right w:val="single" w:sz="6" w:space="0" w:color="auto"/>
            </w:tcBorders>
            <w:vAlign w:val="center"/>
          </w:tcPr>
          <w:p w14:paraId="5BCB2D60" w14:textId="146C975B"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3EF27BCB" w14:textId="016F0333" w:rsidR="71F4B0C9" w:rsidRDefault="71F4B0C9" w:rsidP="71F4B0C9">
            <w:pPr>
              <w:jc w:val="center"/>
              <w:rPr>
                <w:rFonts w:ascii="Arial" w:eastAsia="Arial" w:hAnsi="Arial" w:cs="Arial"/>
                <w:color w:val="000000" w:themeColor="text1"/>
              </w:rPr>
            </w:pPr>
          </w:p>
        </w:tc>
      </w:tr>
      <w:tr w:rsidR="71F4B0C9" w14:paraId="00B5F2BB" w14:textId="77777777" w:rsidTr="71F4B0C9">
        <w:trPr>
          <w:trHeight w:val="300"/>
        </w:trPr>
        <w:tc>
          <w:tcPr>
            <w:tcW w:w="1275" w:type="dxa"/>
            <w:tcBorders>
              <w:top w:val="single" w:sz="6" w:space="0" w:color="auto"/>
              <w:left w:val="single" w:sz="6" w:space="0" w:color="auto"/>
              <w:bottom w:val="single" w:sz="6" w:space="0" w:color="auto"/>
              <w:right w:val="single" w:sz="6" w:space="0" w:color="auto"/>
            </w:tcBorders>
            <w:shd w:val="clear" w:color="auto" w:fill="E2EFD9"/>
            <w:vAlign w:val="center"/>
          </w:tcPr>
          <w:p w14:paraId="2AC135E7" w14:textId="4DF9EEE4" w:rsidR="71F4B0C9" w:rsidRDefault="71F4B0C9" w:rsidP="71F4B0C9">
            <w:pPr>
              <w:jc w:val="center"/>
              <w:rPr>
                <w:rFonts w:ascii="Arial" w:eastAsia="Arial" w:hAnsi="Arial" w:cs="Arial"/>
              </w:rPr>
            </w:pPr>
            <w:r w:rsidRPr="71F4B0C9">
              <w:rPr>
                <w:rFonts w:ascii="Arial" w:eastAsia="Arial" w:hAnsi="Arial" w:cs="Arial"/>
                <w:lang w:val="es-ES"/>
              </w:rPr>
              <w:t>1.5</w:t>
            </w:r>
          </w:p>
        </w:tc>
        <w:tc>
          <w:tcPr>
            <w:tcW w:w="6570" w:type="dxa"/>
            <w:tcBorders>
              <w:top w:val="single" w:sz="6" w:space="0" w:color="auto"/>
              <w:left w:val="single" w:sz="6" w:space="0" w:color="auto"/>
              <w:bottom w:val="single" w:sz="6" w:space="0" w:color="auto"/>
              <w:right w:val="single" w:sz="6" w:space="0" w:color="auto"/>
            </w:tcBorders>
            <w:vAlign w:val="center"/>
          </w:tcPr>
          <w:p w14:paraId="5E3D11D4" w14:textId="081E5009"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405" w:type="dxa"/>
            <w:tcBorders>
              <w:top w:val="single" w:sz="6" w:space="0" w:color="auto"/>
              <w:left w:val="single" w:sz="6" w:space="0" w:color="auto"/>
              <w:bottom w:val="single" w:sz="6" w:space="0" w:color="auto"/>
              <w:right w:val="single" w:sz="6" w:space="0" w:color="auto"/>
            </w:tcBorders>
            <w:vAlign w:val="center"/>
          </w:tcPr>
          <w:p w14:paraId="4CEDC5F7" w14:textId="03C2AF78"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7923BEF9" w14:textId="274FAF46" w:rsidR="71F4B0C9" w:rsidRDefault="71F4B0C9" w:rsidP="71F4B0C9">
            <w:pPr>
              <w:jc w:val="center"/>
              <w:rPr>
                <w:rFonts w:ascii="Arial" w:eastAsia="Arial" w:hAnsi="Arial" w:cs="Arial"/>
                <w:color w:val="000000" w:themeColor="text1"/>
              </w:rPr>
            </w:pPr>
          </w:p>
        </w:tc>
      </w:tr>
      <w:tr w:rsidR="71F4B0C9" w14:paraId="791BF380" w14:textId="77777777" w:rsidTr="71F4B0C9">
        <w:trPr>
          <w:trHeight w:val="300"/>
        </w:trPr>
        <w:tc>
          <w:tcPr>
            <w:tcW w:w="127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1E29D27B" w14:textId="1ADD5166" w:rsidR="71F4B0C9" w:rsidRDefault="71F4B0C9" w:rsidP="71F4B0C9">
            <w:pPr>
              <w:jc w:val="center"/>
              <w:rPr>
                <w:rFonts w:ascii="Arial" w:eastAsia="Arial" w:hAnsi="Arial" w:cs="Arial"/>
              </w:rPr>
            </w:pPr>
            <w:r w:rsidRPr="71F4B0C9">
              <w:rPr>
                <w:rFonts w:ascii="Arial" w:eastAsia="Arial" w:hAnsi="Arial" w:cs="Arial"/>
                <w:lang w:val="es-ES"/>
              </w:rPr>
              <w:t>1.6</w:t>
            </w:r>
          </w:p>
        </w:tc>
        <w:tc>
          <w:tcPr>
            <w:tcW w:w="6570" w:type="dxa"/>
            <w:tcBorders>
              <w:top w:val="single" w:sz="6" w:space="0" w:color="auto"/>
              <w:left w:val="single" w:sz="6" w:space="0" w:color="auto"/>
              <w:bottom w:val="single" w:sz="6" w:space="0" w:color="auto"/>
              <w:right w:val="single" w:sz="6" w:space="0" w:color="auto"/>
            </w:tcBorders>
            <w:vAlign w:val="center"/>
          </w:tcPr>
          <w:p w14:paraId="65306CBB" w14:textId="6B55C272"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405" w:type="dxa"/>
            <w:tcBorders>
              <w:top w:val="single" w:sz="6" w:space="0" w:color="auto"/>
              <w:left w:val="single" w:sz="6" w:space="0" w:color="auto"/>
              <w:bottom w:val="single" w:sz="6" w:space="0" w:color="auto"/>
              <w:right w:val="single" w:sz="6" w:space="0" w:color="auto"/>
            </w:tcBorders>
            <w:vAlign w:val="center"/>
          </w:tcPr>
          <w:p w14:paraId="6618B5D7" w14:textId="768F2124"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3AEF979A" w14:textId="5D8436D1" w:rsidR="71F4B0C9" w:rsidRDefault="71F4B0C9" w:rsidP="71F4B0C9">
            <w:pPr>
              <w:jc w:val="center"/>
              <w:rPr>
                <w:rFonts w:ascii="Arial" w:eastAsia="Arial" w:hAnsi="Arial" w:cs="Arial"/>
                <w:color w:val="000000" w:themeColor="text1"/>
              </w:rPr>
            </w:pPr>
          </w:p>
        </w:tc>
      </w:tr>
      <w:tr w:rsidR="71F4B0C9" w14:paraId="48269563" w14:textId="77777777" w:rsidTr="71F4B0C9">
        <w:trPr>
          <w:trHeight w:val="300"/>
        </w:trPr>
        <w:tc>
          <w:tcPr>
            <w:tcW w:w="1275" w:type="dxa"/>
            <w:vMerge/>
            <w:tcBorders>
              <w:left w:val="single" w:sz="0" w:space="0" w:color="auto"/>
              <w:right w:val="single" w:sz="0" w:space="0" w:color="auto"/>
            </w:tcBorders>
            <w:vAlign w:val="center"/>
          </w:tcPr>
          <w:p w14:paraId="5E734C3E"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3394E488" w14:textId="31C8728D"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405" w:type="dxa"/>
            <w:tcBorders>
              <w:top w:val="single" w:sz="6" w:space="0" w:color="auto"/>
              <w:left w:val="single" w:sz="6" w:space="0" w:color="auto"/>
              <w:bottom w:val="single" w:sz="6" w:space="0" w:color="auto"/>
              <w:right w:val="single" w:sz="6" w:space="0" w:color="auto"/>
            </w:tcBorders>
            <w:vAlign w:val="center"/>
          </w:tcPr>
          <w:p w14:paraId="488AE719" w14:textId="685FB778"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4D661AC3" w14:textId="3111D9A8" w:rsidR="71F4B0C9" w:rsidRDefault="71F4B0C9" w:rsidP="71F4B0C9">
            <w:pPr>
              <w:jc w:val="center"/>
              <w:rPr>
                <w:rFonts w:ascii="Arial" w:eastAsia="Arial" w:hAnsi="Arial" w:cs="Arial"/>
                <w:color w:val="000000" w:themeColor="text1"/>
              </w:rPr>
            </w:pPr>
          </w:p>
        </w:tc>
      </w:tr>
      <w:tr w:rsidR="71F4B0C9" w14:paraId="2F8E0F3E" w14:textId="77777777" w:rsidTr="71F4B0C9">
        <w:trPr>
          <w:trHeight w:val="300"/>
        </w:trPr>
        <w:tc>
          <w:tcPr>
            <w:tcW w:w="1275" w:type="dxa"/>
            <w:vMerge/>
            <w:tcBorders>
              <w:left w:val="single" w:sz="0" w:space="0" w:color="auto"/>
              <w:right w:val="single" w:sz="0" w:space="0" w:color="auto"/>
            </w:tcBorders>
            <w:vAlign w:val="center"/>
          </w:tcPr>
          <w:p w14:paraId="77A11DE7"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759F1D0C" w14:textId="0E6865BF"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405" w:type="dxa"/>
            <w:tcBorders>
              <w:top w:val="single" w:sz="6" w:space="0" w:color="auto"/>
              <w:left w:val="single" w:sz="6" w:space="0" w:color="auto"/>
              <w:bottom w:val="single" w:sz="6" w:space="0" w:color="auto"/>
              <w:right w:val="single" w:sz="6" w:space="0" w:color="auto"/>
            </w:tcBorders>
            <w:vAlign w:val="center"/>
          </w:tcPr>
          <w:p w14:paraId="676D671D" w14:textId="4EDC7692"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60A33E9E" w14:textId="183015A6" w:rsidR="71F4B0C9" w:rsidRDefault="71F4B0C9" w:rsidP="71F4B0C9">
            <w:pPr>
              <w:jc w:val="center"/>
              <w:rPr>
                <w:rFonts w:ascii="Arial" w:eastAsia="Arial" w:hAnsi="Arial" w:cs="Arial"/>
                <w:color w:val="000000" w:themeColor="text1"/>
              </w:rPr>
            </w:pPr>
          </w:p>
        </w:tc>
      </w:tr>
      <w:tr w:rsidR="71F4B0C9" w14:paraId="0DD311D5" w14:textId="77777777" w:rsidTr="71F4B0C9">
        <w:trPr>
          <w:trHeight w:val="300"/>
        </w:trPr>
        <w:tc>
          <w:tcPr>
            <w:tcW w:w="1275" w:type="dxa"/>
            <w:vMerge/>
            <w:tcBorders>
              <w:left w:val="single" w:sz="0" w:space="0" w:color="auto"/>
              <w:right w:val="single" w:sz="0" w:space="0" w:color="auto"/>
            </w:tcBorders>
            <w:vAlign w:val="center"/>
          </w:tcPr>
          <w:p w14:paraId="35C0E2FB"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23F52D11" w14:textId="142588DA"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405" w:type="dxa"/>
            <w:tcBorders>
              <w:top w:val="single" w:sz="6" w:space="0" w:color="auto"/>
              <w:left w:val="single" w:sz="6" w:space="0" w:color="auto"/>
              <w:bottom w:val="single" w:sz="6" w:space="0" w:color="auto"/>
              <w:right w:val="single" w:sz="6" w:space="0" w:color="auto"/>
            </w:tcBorders>
            <w:vAlign w:val="center"/>
          </w:tcPr>
          <w:p w14:paraId="2055C4C6" w14:textId="781F4972"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2E990C4D" w14:textId="1771DAAB" w:rsidR="71F4B0C9" w:rsidRDefault="71F4B0C9" w:rsidP="71F4B0C9">
            <w:pPr>
              <w:jc w:val="center"/>
              <w:rPr>
                <w:rFonts w:ascii="Arial" w:eastAsia="Arial" w:hAnsi="Arial" w:cs="Arial"/>
                <w:color w:val="000000" w:themeColor="text1"/>
              </w:rPr>
            </w:pPr>
          </w:p>
        </w:tc>
      </w:tr>
      <w:tr w:rsidR="71F4B0C9" w14:paraId="52DAF5E1" w14:textId="77777777" w:rsidTr="71F4B0C9">
        <w:trPr>
          <w:trHeight w:val="300"/>
        </w:trPr>
        <w:tc>
          <w:tcPr>
            <w:tcW w:w="1275" w:type="dxa"/>
            <w:vMerge/>
            <w:tcBorders>
              <w:left w:val="single" w:sz="0" w:space="0" w:color="auto"/>
              <w:right w:val="single" w:sz="0" w:space="0" w:color="auto"/>
            </w:tcBorders>
            <w:vAlign w:val="center"/>
          </w:tcPr>
          <w:p w14:paraId="1DAF96DB"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79ADED29" w14:textId="03E6983A"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405" w:type="dxa"/>
            <w:tcBorders>
              <w:top w:val="single" w:sz="6" w:space="0" w:color="auto"/>
              <w:left w:val="single" w:sz="6" w:space="0" w:color="auto"/>
              <w:bottom w:val="single" w:sz="6" w:space="0" w:color="auto"/>
              <w:right w:val="single" w:sz="6" w:space="0" w:color="auto"/>
            </w:tcBorders>
            <w:vAlign w:val="center"/>
          </w:tcPr>
          <w:p w14:paraId="1512504A" w14:textId="6DA01BCE"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70BFDA4B" w14:textId="2F28D449" w:rsidR="71F4B0C9" w:rsidRDefault="71F4B0C9" w:rsidP="71F4B0C9">
            <w:pPr>
              <w:jc w:val="center"/>
              <w:rPr>
                <w:rFonts w:ascii="Arial" w:eastAsia="Arial" w:hAnsi="Arial" w:cs="Arial"/>
                <w:color w:val="000000" w:themeColor="text1"/>
              </w:rPr>
            </w:pPr>
          </w:p>
        </w:tc>
      </w:tr>
      <w:tr w:rsidR="71F4B0C9" w14:paraId="5E9CDE03" w14:textId="77777777" w:rsidTr="71F4B0C9">
        <w:trPr>
          <w:trHeight w:val="300"/>
        </w:trPr>
        <w:tc>
          <w:tcPr>
            <w:tcW w:w="1275" w:type="dxa"/>
            <w:vMerge/>
            <w:tcBorders>
              <w:left w:val="single" w:sz="0" w:space="0" w:color="auto"/>
              <w:right w:val="single" w:sz="0" w:space="0" w:color="auto"/>
            </w:tcBorders>
            <w:vAlign w:val="center"/>
          </w:tcPr>
          <w:p w14:paraId="243823D5"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150AED6E" w14:textId="233C57E0"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405" w:type="dxa"/>
            <w:tcBorders>
              <w:top w:val="single" w:sz="6" w:space="0" w:color="auto"/>
              <w:left w:val="single" w:sz="6" w:space="0" w:color="auto"/>
              <w:bottom w:val="single" w:sz="6" w:space="0" w:color="auto"/>
              <w:right w:val="single" w:sz="6" w:space="0" w:color="auto"/>
            </w:tcBorders>
            <w:vAlign w:val="center"/>
          </w:tcPr>
          <w:p w14:paraId="0F190BE5" w14:textId="1767B165"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68F2DAB8" w14:textId="2C3551A5" w:rsidR="71F4B0C9" w:rsidRDefault="71F4B0C9" w:rsidP="71F4B0C9">
            <w:pPr>
              <w:jc w:val="center"/>
              <w:rPr>
                <w:rFonts w:ascii="Arial" w:eastAsia="Arial" w:hAnsi="Arial" w:cs="Arial"/>
                <w:color w:val="000000" w:themeColor="text1"/>
              </w:rPr>
            </w:pPr>
          </w:p>
        </w:tc>
      </w:tr>
      <w:tr w:rsidR="71F4B0C9" w14:paraId="1448AC30" w14:textId="77777777" w:rsidTr="71F4B0C9">
        <w:trPr>
          <w:trHeight w:val="300"/>
        </w:trPr>
        <w:tc>
          <w:tcPr>
            <w:tcW w:w="1275" w:type="dxa"/>
            <w:vMerge/>
            <w:tcBorders>
              <w:left w:val="single" w:sz="0" w:space="0" w:color="auto"/>
              <w:bottom w:val="single" w:sz="0" w:space="0" w:color="auto"/>
              <w:right w:val="single" w:sz="0" w:space="0" w:color="auto"/>
            </w:tcBorders>
            <w:vAlign w:val="center"/>
          </w:tcPr>
          <w:p w14:paraId="27ADF868"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49579F9D" w14:textId="45B7BBBE"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405" w:type="dxa"/>
            <w:tcBorders>
              <w:top w:val="single" w:sz="6" w:space="0" w:color="auto"/>
              <w:left w:val="single" w:sz="6" w:space="0" w:color="auto"/>
              <w:bottom w:val="single" w:sz="6" w:space="0" w:color="auto"/>
              <w:right w:val="single" w:sz="6" w:space="0" w:color="auto"/>
            </w:tcBorders>
            <w:vAlign w:val="center"/>
          </w:tcPr>
          <w:p w14:paraId="2FFA2468" w14:textId="662C443F"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185499A5" w14:textId="6796A520" w:rsidR="71F4B0C9" w:rsidRDefault="71F4B0C9" w:rsidP="71F4B0C9">
            <w:pPr>
              <w:jc w:val="center"/>
              <w:rPr>
                <w:rFonts w:ascii="Arial" w:eastAsia="Arial" w:hAnsi="Arial" w:cs="Arial"/>
                <w:color w:val="000000" w:themeColor="text1"/>
              </w:rPr>
            </w:pPr>
          </w:p>
        </w:tc>
      </w:tr>
      <w:tr w:rsidR="71F4B0C9" w14:paraId="0603019A" w14:textId="77777777" w:rsidTr="71F4B0C9">
        <w:trPr>
          <w:trHeight w:val="300"/>
        </w:trPr>
        <w:tc>
          <w:tcPr>
            <w:tcW w:w="1275" w:type="dxa"/>
            <w:vMerge w:val="restart"/>
            <w:tcBorders>
              <w:top w:val="single" w:sz="6" w:space="0" w:color="auto"/>
              <w:left w:val="single" w:sz="6" w:space="0" w:color="auto"/>
              <w:right w:val="single" w:sz="6" w:space="0" w:color="auto"/>
            </w:tcBorders>
            <w:shd w:val="clear" w:color="auto" w:fill="E2EFD9"/>
            <w:vAlign w:val="center"/>
          </w:tcPr>
          <w:p w14:paraId="14BE800C" w14:textId="705EF2D6" w:rsidR="71F4B0C9" w:rsidRDefault="71F4B0C9" w:rsidP="71F4B0C9">
            <w:pPr>
              <w:jc w:val="center"/>
              <w:rPr>
                <w:rFonts w:ascii="Arial" w:eastAsia="Arial" w:hAnsi="Arial" w:cs="Arial"/>
              </w:rPr>
            </w:pPr>
            <w:r w:rsidRPr="71F4B0C9">
              <w:rPr>
                <w:rFonts w:ascii="Arial" w:eastAsia="Arial" w:hAnsi="Arial" w:cs="Arial"/>
                <w:lang w:val="es-ES"/>
              </w:rPr>
              <w:t>2.1</w:t>
            </w:r>
          </w:p>
        </w:tc>
        <w:tc>
          <w:tcPr>
            <w:tcW w:w="6570" w:type="dxa"/>
            <w:tcBorders>
              <w:top w:val="single" w:sz="6" w:space="0" w:color="auto"/>
              <w:left w:val="single" w:sz="6" w:space="0" w:color="auto"/>
              <w:bottom w:val="single" w:sz="6" w:space="0" w:color="auto"/>
              <w:right w:val="single" w:sz="6" w:space="0" w:color="auto"/>
            </w:tcBorders>
            <w:vAlign w:val="center"/>
          </w:tcPr>
          <w:p w14:paraId="11AF526F" w14:textId="4C68D4D7" w:rsidR="71F4B0C9" w:rsidRDefault="71F4B0C9" w:rsidP="71F4B0C9">
            <w:pPr>
              <w:rPr>
                <w:rFonts w:ascii="Arial" w:eastAsia="Arial" w:hAnsi="Arial" w:cs="Arial"/>
              </w:rPr>
            </w:pPr>
            <w:r w:rsidRPr="71F4B0C9">
              <w:rPr>
                <w:rFonts w:ascii="Arial" w:eastAsia="Arial" w:hAnsi="Arial" w:cs="Arial"/>
                <w:lang w:val="es-ES"/>
              </w:rPr>
              <w:t>Presenta los instrumentos de recopilación de requerimientos y sus resultados</w:t>
            </w:r>
          </w:p>
        </w:tc>
        <w:tc>
          <w:tcPr>
            <w:tcW w:w="405" w:type="dxa"/>
            <w:tcBorders>
              <w:top w:val="single" w:sz="6" w:space="0" w:color="auto"/>
              <w:left w:val="single" w:sz="6" w:space="0" w:color="auto"/>
              <w:bottom w:val="single" w:sz="6" w:space="0" w:color="auto"/>
              <w:right w:val="single" w:sz="6" w:space="0" w:color="auto"/>
            </w:tcBorders>
            <w:vAlign w:val="center"/>
          </w:tcPr>
          <w:p w14:paraId="4FAC85F5" w14:textId="0DD656B4"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0190B9F2" w14:textId="2353420A" w:rsidR="71F4B0C9" w:rsidRDefault="71F4B0C9" w:rsidP="71F4B0C9">
            <w:pPr>
              <w:jc w:val="center"/>
              <w:rPr>
                <w:rFonts w:ascii="Arial" w:eastAsia="Arial" w:hAnsi="Arial" w:cs="Arial"/>
                <w:color w:val="000000" w:themeColor="text1"/>
              </w:rPr>
            </w:pPr>
          </w:p>
        </w:tc>
      </w:tr>
      <w:tr w:rsidR="71F4B0C9" w14:paraId="609050E5" w14:textId="77777777" w:rsidTr="71F4B0C9">
        <w:trPr>
          <w:trHeight w:val="300"/>
        </w:trPr>
        <w:tc>
          <w:tcPr>
            <w:tcW w:w="1275" w:type="dxa"/>
            <w:vMerge/>
            <w:tcBorders>
              <w:left w:val="single" w:sz="0" w:space="0" w:color="auto"/>
              <w:right w:val="single" w:sz="0" w:space="0" w:color="auto"/>
            </w:tcBorders>
            <w:vAlign w:val="center"/>
          </w:tcPr>
          <w:p w14:paraId="045DC87C"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679C69CF" w14:textId="100D1207" w:rsidR="71F4B0C9" w:rsidRDefault="71F4B0C9" w:rsidP="71F4B0C9">
            <w:pPr>
              <w:rPr>
                <w:rFonts w:ascii="Arial" w:eastAsia="Arial" w:hAnsi="Arial" w:cs="Arial"/>
              </w:rPr>
            </w:pPr>
            <w:r w:rsidRPr="71F4B0C9">
              <w:rPr>
                <w:rFonts w:ascii="Arial" w:eastAsia="Arial" w:hAnsi="Arial" w:cs="Arial"/>
                <w:lang w:val="es-ES"/>
              </w:rPr>
              <w:t>Presenta las historias de usuario</w:t>
            </w:r>
          </w:p>
        </w:tc>
        <w:tc>
          <w:tcPr>
            <w:tcW w:w="405" w:type="dxa"/>
            <w:tcBorders>
              <w:top w:val="single" w:sz="6" w:space="0" w:color="auto"/>
              <w:left w:val="single" w:sz="6" w:space="0" w:color="auto"/>
              <w:bottom w:val="single" w:sz="6" w:space="0" w:color="auto"/>
              <w:right w:val="single" w:sz="6" w:space="0" w:color="auto"/>
            </w:tcBorders>
            <w:vAlign w:val="center"/>
          </w:tcPr>
          <w:p w14:paraId="32B58912" w14:textId="103F9107"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7DDB5033" w14:textId="0423529E" w:rsidR="71F4B0C9" w:rsidRDefault="71F4B0C9" w:rsidP="71F4B0C9">
            <w:pPr>
              <w:jc w:val="center"/>
              <w:rPr>
                <w:rFonts w:ascii="Arial" w:eastAsia="Arial" w:hAnsi="Arial" w:cs="Arial"/>
                <w:color w:val="000000" w:themeColor="text1"/>
              </w:rPr>
            </w:pPr>
          </w:p>
        </w:tc>
      </w:tr>
      <w:tr w:rsidR="71F4B0C9" w14:paraId="197DA200" w14:textId="77777777" w:rsidTr="71F4B0C9">
        <w:trPr>
          <w:trHeight w:val="300"/>
        </w:trPr>
        <w:tc>
          <w:tcPr>
            <w:tcW w:w="127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38CAB2F9" w14:textId="0DA8DD1A" w:rsidR="71F4B0C9" w:rsidRDefault="71F4B0C9" w:rsidP="71F4B0C9">
            <w:pPr>
              <w:jc w:val="center"/>
              <w:rPr>
                <w:rFonts w:ascii="Arial" w:eastAsia="Arial" w:hAnsi="Arial" w:cs="Arial"/>
              </w:rPr>
            </w:pPr>
          </w:p>
          <w:p w14:paraId="742BE528" w14:textId="741E8DF8" w:rsidR="71F4B0C9" w:rsidRDefault="71F4B0C9" w:rsidP="71F4B0C9">
            <w:pPr>
              <w:jc w:val="center"/>
              <w:rPr>
                <w:rFonts w:ascii="Arial" w:eastAsia="Arial" w:hAnsi="Arial" w:cs="Arial"/>
              </w:rPr>
            </w:pPr>
          </w:p>
          <w:p w14:paraId="2B6F2166" w14:textId="16AF73FB" w:rsidR="71F4B0C9" w:rsidRDefault="71F4B0C9" w:rsidP="71F4B0C9">
            <w:pPr>
              <w:jc w:val="center"/>
              <w:rPr>
                <w:rFonts w:ascii="Arial" w:eastAsia="Arial" w:hAnsi="Arial" w:cs="Arial"/>
              </w:rPr>
            </w:pPr>
            <w:r w:rsidRPr="71F4B0C9">
              <w:rPr>
                <w:rFonts w:ascii="Arial" w:eastAsia="Arial" w:hAnsi="Arial" w:cs="Arial"/>
                <w:lang w:val="es-ES"/>
              </w:rPr>
              <w:t>2.2</w:t>
            </w:r>
          </w:p>
        </w:tc>
        <w:tc>
          <w:tcPr>
            <w:tcW w:w="6570" w:type="dxa"/>
            <w:tcBorders>
              <w:top w:val="single" w:sz="6" w:space="0" w:color="auto"/>
              <w:left w:val="single" w:sz="6" w:space="0" w:color="auto"/>
              <w:bottom w:val="single" w:sz="6" w:space="0" w:color="auto"/>
              <w:right w:val="single" w:sz="6" w:space="0" w:color="auto"/>
            </w:tcBorders>
            <w:vAlign w:val="center"/>
          </w:tcPr>
          <w:p w14:paraId="20373EF7" w14:textId="44EF8BE7" w:rsidR="71F4B0C9" w:rsidRDefault="71F4B0C9" w:rsidP="71F4B0C9">
            <w:pPr>
              <w:rPr>
                <w:rFonts w:ascii="Arial" w:eastAsia="Arial" w:hAnsi="Arial" w:cs="Arial"/>
              </w:rPr>
            </w:pPr>
            <w:r w:rsidRPr="71F4B0C9">
              <w:rPr>
                <w:rFonts w:ascii="Arial" w:eastAsia="Arial" w:hAnsi="Arial" w:cs="Arial"/>
                <w:lang w:val="es-ES"/>
              </w:rPr>
              <w:t>Presenta el diagrama de casos de uso</w:t>
            </w:r>
          </w:p>
        </w:tc>
        <w:tc>
          <w:tcPr>
            <w:tcW w:w="405" w:type="dxa"/>
            <w:tcBorders>
              <w:top w:val="single" w:sz="6" w:space="0" w:color="auto"/>
              <w:left w:val="single" w:sz="6" w:space="0" w:color="auto"/>
              <w:bottom w:val="single" w:sz="6" w:space="0" w:color="auto"/>
              <w:right w:val="single" w:sz="6" w:space="0" w:color="auto"/>
            </w:tcBorders>
            <w:vAlign w:val="center"/>
          </w:tcPr>
          <w:p w14:paraId="08B268EF" w14:textId="25EC1378"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51E4DE52" w14:textId="768275EC" w:rsidR="71F4B0C9" w:rsidRDefault="71F4B0C9" w:rsidP="71F4B0C9">
            <w:pPr>
              <w:jc w:val="center"/>
              <w:rPr>
                <w:rFonts w:ascii="Arial" w:eastAsia="Arial" w:hAnsi="Arial" w:cs="Arial"/>
                <w:color w:val="000000" w:themeColor="text1"/>
              </w:rPr>
            </w:pPr>
          </w:p>
        </w:tc>
      </w:tr>
      <w:tr w:rsidR="71F4B0C9" w14:paraId="140434DC" w14:textId="77777777" w:rsidTr="71F4B0C9">
        <w:trPr>
          <w:trHeight w:val="300"/>
        </w:trPr>
        <w:tc>
          <w:tcPr>
            <w:tcW w:w="1275" w:type="dxa"/>
            <w:vMerge/>
            <w:tcBorders>
              <w:left w:val="single" w:sz="0" w:space="0" w:color="auto"/>
              <w:right w:val="single" w:sz="0" w:space="0" w:color="auto"/>
            </w:tcBorders>
            <w:vAlign w:val="center"/>
          </w:tcPr>
          <w:p w14:paraId="3A104082"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63D9F96A" w14:textId="6DFD44B2" w:rsidR="71F4B0C9" w:rsidRDefault="71F4B0C9" w:rsidP="71F4B0C9">
            <w:pPr>
              <w:rPr>
                <w:rFonts w:ascii="Arial" w:eastAsia="Arial" w:hAnsi="Arial" w:cs="Arial"/>
              </w:rPr>
            </w:pPr>
            <w:r w:rsidRPr="71F4B0C9">
              <w:rPr>
                <w:rFonts w:ascii="Arial" w:eastAsia="Arial" w:hAnsi="Arial" w:cs="Arial"/>
                <w:lang w:val="es-ES"/>
              </w:rPr>
              <w:t>Presenta el diagrama de clase y es correcto</w:t>
            </w:r>
          </w:p>
        </w:tc>
        <w:tc>
          <w:tcPr>
            <w:tcW w:w="405" w:type="dxa"/>
            <w:tcBorders>
              <w:top w:val="single" w:sz="6" w:space="0" w:color="auto"/>
              <w:left w:val="single" w:sz="6" w:space="0" w:color="auto"/>
              <w:bottom w:val="single" w:sz="6" w:space="0" w:color="auto"/>
              <w:right w:val="single" w:sz="6" w:space="0" w:color="auto"/>
            </w:tcBorders>
            <w:vAlign w:val="center"/>
          </w:tcPr>
          <w:p w14:paraId="2415D8F7" w14:textId="3623FF91"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407CD528" w14:textId="60C87F11" w:rsidR="71F4B0C9" w:rsidRDefault="71F4B0C9" w:rsidP="71F4B0C9">
            <w:pPr>
              <w:jc w:val="center"/>
              <w:rPr>
                <w:rFonts w:ascii="Arial" w:eastAsia="Arial" w:hAnsi="Arial" w:cs="Arial"/>
                <w:color w:val="000000" w:themeColor="text1"/>
              </w:rPr>
            </w:pPr>
          </w:p>
        </w:tc>
      </w:tr>
      <w:tr w:rsidR="71F4B0C9" w14:paraId="4759C894" w14:textId="77777777" w:rsidTr="71F4B0C9">
        <w:trPr>
          <w:trHeight w:val="300"/>
        </w:trPr>
        <w:tc>
          <w:tcPr>
            <w:tcW w:w="1275" w:type="dxa"/>
            <w:vMerge/>
            <w:tcBorders>
              <w:left w:val="single" w:sz="0" w:space="0" w:color="auto"/>
              <w:right w:val="single" w:sz="0" w:space="0" w:color="auto"/>
            </w:tcBorders>
            <w:vAlign w:val="center"/>
          </w:tcPr>
          <w:p w14:paraId="7097817E"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63909574" w14:textId="6BFB4FE3" w:rsidR="71F4B0C9" w:rsidRDefault="71F4B0C9" w:rsidP="71F4B0C9">
            <w:pPr>
              <w:rPr>
                <w:rFonts w:ascii="Arial" w:eastAsia="Arial" w:hAnsi="Arial" w:cs="Arial"/>
              </w:rPr>
            </w:pPr>
            <w:r w:rsidRPr="71F4B0C9">
              <w:rPr>
                <w:rFonts w:ascii="Arial" w:eastAsia="Arial" w:hAnsi="Arial" w:cs="Arial"/>
                <w:lang w:val="es-ES"/>
              </w:rPr>
              <w:t>Presenta el diagrama de actividades y es correcto</w:t>
            </w:r>
          </w:p>
        </w:tc>
        <w:tc>
          <w:tcPr>
            <w:tcW w:w="405" w:type="dxa"/>
            <w:tcBorders>
              <w:top w:val="single" w:sz="6" w:space="0" w:color="auto"/>
              <w:left w:val="single" w:sz="6" w:space="0" w:color="auto"/>
              <w:bottom w:val="single" w:sz="6" w:space="0" w:color="auto"/>
              <w:right w:val="single" w:sz="6" w:space="0" w:color="auto"/>
            </w:tcBorders>
            <w:vAlign w:val="center"/>
          </w:tcPr>
          <w:p w14:paraId="6533648D" w14:textId="285F56A6"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4558DC2A" w14:textId="2E91B894" w:rsidR="71F4B0C9" w:rsidRDefault="71F4B0C9" w:rsidP="71F4B0C9">
            <w:pPr>
              <w:jc w:val="center"/>
              <w:rPr>
                <w:rFonts w:ascii="Arial" w:eastAsia="Arial" w:hAnsi="Arial" w:cs="Arial"/>
                <w:color w:val="000000" w:themeColor="text1"/>
              </w:rPr>
            </w:pPr>
          </w:p>
        </w:tc>
      </w:tr>
      <w:tr w:rsidR="71F4B0C9" w14:paraId="2BF4F2F1" w14:textId="77777777" w:rsidTr="71F4B0C9">
        <w:trPr>
          <w:trHeight w:val="300"/>
        </w:trPr>
        <w:tc>
          <w:tcPr>
            <w:tcW w:w="1275" w:type="dxa"/>
            <w:vMerge/>
            <w:tcBorders>
              <w:top w:val="single" w:sz="0" w:space="0" w:color="auto"/>
              <w:left w:val="single" w:sz="0" w:space="0" w:color="auto"/>
              <w:bottom w:val="outset" w:sz="0" w:space="0" w:color="auto"/>
              <w:right w:val="single" w:sz="0" w:space="0" w:color="auto"/>
            </w:tcBorders>
            <w:vAlign w:val="center"/>
          </w:tcPr>
          <w:p w14:paraId="2FCAAF9B" w14:textId="77777777" w:rsidR="00FE720D" w:rsidRDefault="00FE720D"/>
        </w:tc>
        <w:tc>
          <w:tcPr>
            <w:tcW w:w="6570" w:type="dxa"/>
            <w:tcBorders>
              <w:top w:val="single" w:sz="6" w:space="0" w:color="auto"/>
              <w:left w:val="single" w:sz="6" w:space="0" w:color="auto"/>
              <w:bottom w:val="single" w:sz="6" w:space="0" w:color="auto"/>
              <w:right w:val="single" w:sz="6" w:space="0" w:color="auto"/>
            </w:tcBorders>
            <w:vAlign w:val="center"/>
          </w:tcPr>
          <w:p w14:paraId="0A7C58C2" w14:textId="1B0389C6" w:rsidR="71F4B0C9" w:rsidRDefault="71F4B0C9" w:rsidP="71F4B0C9">
            <w:pPr>
              <w:rPr>
                <w:rFonts w:ascii="Arial" w:eastAsia="Arial" w:hAnsi="Arial" w:cs="Arial"/>
              </w:rPr>
            </w:pPr>
            <w:r w:rsidRPr="71F4B0C9">
              <w:rPr>
                <w:rFonts w:ascii="Arial" w:eastAsia="Arial" w:hAnsi="Arial" w:cs="Arial"/>
                <w:lang w:val="es-ES"/>
              </w:rPr>
              <w:t>Presenta el diagrama de secuencia y es correcto</w:t>
            </w:r>
          </w:p>
        </w:tc>
        <w:tc>
          <w:tcPr>
            <w:tcW w:w="405" w:type="dxa"/>
            <w:tcBorders>
              <w:top w:val="single" w:sz="6" w:space="0" w:color="auto"/>
              <w:left w:val="single" w:sz="6" w:space="0" w:color="auto"/>
              <w:bottom w:val="single" w:sz="6" w:space="0" w:color="auto"/>
              <w:right w:val="single" w:sz="6" w:space="0" w:color="auto"/>
            </w:tcBorders>
            <w:vAlign w:val="center"/>
          </w:tcPr>
          <w:p w14:paraId="67B72FFF" w14:textId="3229E5E2" w:rsidR="71F4B0C9" w:rsidRDefault="71F4B0C9" w:rsidP="71F4B0C9">
            <w:pPr>
              <w:jc w:val="center"/>
              <w:rPr>
                <w:rFonts w:ascii="Arial" w:eastAsia="Arial" w:hAnsi="Arial" w:cs="Arial"/>
                <w:color w:val="000000" w:themeColor="text1"/>
              </w:rPr>
            </w:pPr>
          </w:p>
        </w:tc>
        <w:tc>
          <w:tcPr>
            <w:tcW w:w="540" w:type="dxa"/>
            <w:tcBorders>
              <w:top w:val="single" w:sz="6" w:space="0" w:color="auto"/>
              <w:left w:val="single" w:sz="6" w:space="0" w:color="auto"/>
              <w:bottom w:val="single" w:sz="6" w:space="0" w:color="auto"/>
              <w:right w:val="single" w:sz="6" w:space="0" w:color="auto"/>
            </w:tcBorders>
            <w:vAlign w:val="center"/>
          </w:tcPr>
          <w:p w14:paraId="7E1E4894" w14:textId="119D9639" w:rsidR="71F4B0C9" w:rsidRDefault="71F4B0C9" w:rsidP="71F4B0C9">
            <w:pPr>
              <w:jc w:val="center"/>
              <w:rPr>
                <w:rFonts w:ascii="Arial" w:eastAsia="Arial" w:hAnsi="Arial" w:cs="Arial"/>
                <w:color w:val="000000" w:themeColor="text1"/>
              </w:rPr>
            </w:pPr>
          </w:p>
        </w:tc>
      </w:tr>
    </w:tbl>
    <w:p w14:paraId="0544DC2C" w14:textId="58A5FD1C" w:rsidR="5959CC2E" w:rsidRDefault="5959CC2E" w:rsidP="71F4B0C9">
      <w:pPr>
        <w:jc w:val="center"/>
        <w:rPr>
          <w:rFonts w:ascii="Arial" w:eastAsia="Arial" w:hAnsi="Arial" w:cs="Arial"/>
          <w:color w:val="000000" w:themeColor="text1"/>
          <w:lang w:val="es-MX"/>
        </w:rPr>
      </w:pPr>
      <w:r w:rsidRPr="71F4B0C9">
        <w:rPr>
          <w:rFonts w:ascii="Arial" w:eastAsia="Arial" w:hAnsi="Arial" w:cs="Arial"/>
          <w:b/>
          <w:bCs/>
          <w:color w:val="000000" w:themeColor="text1"/>
          <w:lang w:val="es-MX"/>
        </w:rPr>
        <w:t>+</w:t>
      </w:r>
    </w:p>
    <w:p w14:paraId="332396A7" w14:textId="7A4D91E6" w:rsidR="71F4B0C9" w:rsidRDefault="71F4B0C9" w:rsidP="71F4B0C9">
      <w:pPr>
        <w:rPr>
          <w:rFonts w:ascii="Arial" w:eastAsia="Arial" w:hAnsi="Arial" w:cs="Arial"/>
          <w:color w:val="000000" w:themeColor="text1"/>
          <w:lang w:val="es-MX"/>
        </w:rPr>
      </w:pPr>
    </w:p>
    <w:p w14:paraId="2FF9423D" w14:textId="3451F5E8" w:rsidR="71F4B0C9" w:rsidRDefault="71F4B0C9" w:rsidP="71F4B0C9">
      <w:pPr>
        <w:rPr>
          <w:rFonts w:ascii="Arial" w:eastAsia="Arial" w:hAnsi="Arial" w:cs="Arial"/>
          <w:color w:val="000000" w:themeColor="text1"/>
          <w:lang w:val="es-MX"/>
        </w:rPr>
      </w:pPr>
    </w:p>
    <w:p w14:paraId="2B07707B" w14:textId="3EEF497E" w:rsidR="71F4B0C9" w:rsidRDefault="71F4B0C9" w:rsidP="71F4B0C9">
      <w:pPr>
        <w:jc w:val="both"/>
        <w:rPr>
          <w:rFonts w:ascii="Arial" w:eastAsia="Arial" w:hAnsi="Arial" w:cs="Arial"/>
          <w:color w:val="000000" w:themeColor="text1"/>
          <w:lang w:val="es-MX"/>
        </w:rPr>
      </w:pPr>
    </w:p>
    <w:p w14:paraId="4B9050CC" w14:textId="1A00DC20" w:rsidR="71F4B0C9" w:rsidRDefault="71F4B0C9" w:rsidP="71F4B0C9">
      <w:pPr>
        <w:jc w:val="both"/>
        <w:rPr>
          <w:rFonts w:ascii="Arial" w:eastAsia="Arial" w:hAnsi="Arial" w:cs="Arial"/>
          <w:color w:val="000000" w:themeColor="text1"/>
          <w:lang w:val="es-MX"/>
        </w:rPr>
      </w:pPr>
    </w:p>
    <w:p w14:paraId="42327D7E" w14:textId="451A8329" w:rsidR="71F4B0C9" w:rsidRDefault="71F4B0C9" w:rsidP="71F4B0C9">
      <w:pPr>
        <w:jc w:val="both"/>
        <w:rPr>
          <w:rFonts w:ascii="Arial" w:eastAsia="Arial" w:hAnsi="Arial" w:cs="Arial"/>
          <w:color w:val="000000" w:themeColor="text1"/>
          <w:lang w:val="es-MX"/>
        </w:rPr>
      </w:pPr>
    </w:p>
    <w:p w14:paraId="149540C5" w14:textId="54A8D175" w:rsidR="233BC365" w:rsidRDefault="233BC365" w:rsidP="71F4B0C9">
      <w:pPr>
        <w:spacing w:before="120" w:after="120"/>
        <w:jc w:val="both"/>
        <w:rPr>
          <w:rFonts w:ascii="Arial" w:eastAsia="Arial" w:hAnsi="Arial" w:cs="Arial"/>
          <w:color w:val="2E74B5"/>
          <w:lang w:val="es-MX"/>
        </w:rPr>
      </w:pPr>
      <w:commentRangeStart w:id="9"/>
      <w:r w:rsidRPr="71F4B0C9">
        <w:rPr>
          <w:rFonts w:ascii="Arial" w:eastAsia="Arial" w:hAnsi="Arial" w:cs="Arial"/>
          <w:b/>
          <w:bCs/>
          <w:color w:val="000000" w:themeColor="text1"/>
          <w:lang w:val="es-MX"/>
        </w:rPr>
        <w:t xml:space="preserve">Práctica I. </w:t>
      </w:r>
      <w:r w:rsidRPr="71F4B0C9">
        <w:rPr>
          <w:rFonts w:ascii="Arial" w:eastAsia="Arial" w:hAnsi="Arial" w:cs="Arial"/>
          <w:b/>
          <w:bCs/>
          <w:color w:val="2E74B5"/>
          <w:lang w:val="es-MX"/>
        </w:rPr>
        <w:t>Modelado del sistema o software</w:t>
      </w:r>
      <w:commentRangeEnd w:id="9"/>
      <w:r>
        <w:commentReference w:id="9"/>
      </w:r>
    </w:p>
    <w:p w14:paraId="085586B0" w14:textId="4CFA5075" w:rsidR="71F4B0C9" w:rsidRDefault="71F4B0C9" w:rsidP="71F4B0C9">
      <w:pPr>
        <w:spacing w:before="120" w:after="120"/>
        <w:jc w:val="both"/>
        <w:rPr>
          <w:rFonts w:ascii="Arial" w:eastAsia="Arial" w:hAnsi="Arial" w:cs="Arial"/>
          <w:color w:val="2E74B5"/>
          <w:lang w:val="es-MX"/>
        </w:rPr>
      </w:pPr>
    </w:p>
    <w:p w14:paraId="0AC088DE" w14:textId="1D1A7C37" w:rsidR="233BC365" w:rsidRDefault="233BC365" w:rsidP="71F4B0C9">
      <w:pPr>
        <w:spacing w:before="120" w:after="120"/>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74B67A2B" w14:textId="1D8C4734" w:rsidR="233BC365" w:rsidRDefault="233BC365" w:rsidP="71F4B0C9">
      <w:pPr>
        <w:spacing w:afterAutospacing="1"/>
        <w:rPr>
          <w:rFonts w:ascii="Arial" w:eastAsia="Arial" w:hAnsi="Arial" w:cs="Arial"/>
          <w:color w:val="000000" w:themeColor="text1"/>
          <w:lang w:val="es-MX"/>
        </w:rPr>
      </w:pPr>
      <w:r w:rsidRPr="71F4B0C9">
        <w:rPr>
          <w:rFonts w:ascii="Arial" w:eastAsia="Arial" w:hAnsi="Arial" w:cs="Arial"/>
          <w:color w:val="000000" w:themeColor="text1"/>
          <w:lang w:val="es-MX"/>
        </w:rPr>
        <w:t>Documento “Documentación del desarrollo” con los Apartados I “Especificación del desarrollo del sistema” y Apartado II “Modelado de requerimientos”. Debidamente requisitados.</w:t>
      </w:r>
    </w:p>
    <w:p w14:paraId="74EE38E8" w14:textId="153D49EE" w:rsidR="71F4B0C9" w:rsidRDefault="71F4B0C9" w:rsidP="71F4B0C9">
      <w:pPr>
        <w:spacing w:afterAutospacing="1"/>
        <w:rPr>
          <w:rFonts w:ascii="Arial" w:eastAsia="Arial" w:hAnsi="Arial" w:cs="Arial"/>
          <w:color w:val="000000" w:themeColor="text1"/>
          <w:lang w:val="es-MX"/>
        </w:rPr>
      </w:pPr>
    </w:p>
    <w:p w14:paraId="5836A2CF" w14:textId="40767C78" w:rsidR="233BC365" w:rsidRDefault="233BC365" w:rsidP="71F4B0C9">
      <w:pPr>
        <w:spacing w:afterAutospacing="1"/>
        <w:rPr>
          <w:rFonts w:ascii="Arial" w:eastAsia="Arial" w:hAnsi="Arial" w:cs="Arial"/>
          <w:color w:val="000000" w:themeColor="text1"/>
          <w:lang w:val="es-MX"/>
        </w:rPr>
      </w:pPr>
      <w:r w:rsidRPr="71F4B0C9">
        <w:rPr>
          <w:rFonts w:ascii="Arial" w:eastAsia="Arial" w:hAnsi="Arial" w:cs="Arial"/>
          <w:b/>
          <w:bCs/>
          <w:color w:val="000000" w:themeColor="text1"/>
          <w:lang w:val="es-MX"/>
        </w:rPr>
        <w:t>¿Cómo realizaré la actividad?</w:t>
      </w:r>
    </w:p>
    <w:p w14:paraId="26995262" w14:textId="5AB738C5" w:rsidR="233BC365" w:rsidRDefault="233BC365" w:rsidP="005C5DD4">
      <w:pPr>
        <w:pStyle w:val="Prrafodelista"/>
        <w:numPr>
          <w:ilvl w:val="0"/>
          <w:numId w:val="24"/>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Reúnete con tus compañeros de equipo y revisen cada uno de los apartados de forma colaborativa. Se recomienda utilizar a la par de la revisión grupal la </w:t>
      </w:r>
      <w:r w:rsidRPr="71F4B0C9">
        <w:rPr>
          <w:rFonts w:ascii="Arial" w:eastAsia="Arial" w:hAnsi="Arial" w:cs="Arial"/>
          <w:b/>
          <w:bCs/>
          <w:color w:val="2E74B5"/>
          <w:lang w:val="es-MX"/>
        </w:rPr>
        <w:t xml:space="preserve">Lista de </w:t>
      </w:r>
      <w:proofErr w:type="spellStart"/>
      <w:r w:rsidRPr="71F4B0C9">
        <w:rPr>
          <w:rFonts w:ascii="Arial" w:eastAsia="Arial" w:hAnsi="Arial" w:cs="Arial"/>
          <w:b/>
          <w:bCs/>
          <w:color w:val="2E74B5"/>
          <w:lang w:val="es-MX"/>
        </w:rPr>
        <w:t>cotejo_Modelado</w:t>
      </w:r>
      <w:proofErr w:type="spellEnd"/>
      <w:r w:rsidRPr="71F4B0C9">
        <w:rPr>
          <w:rFonts w:ascii="Arial" w:eastAsia="Arial" w:hAnsi="Arial" w:cs="Arial"/>
          <w:b/>
          <w:bCs/>
          <w:color w:val="2E74B5"/>
          <w:lang w:val="es-MX"/>
        </w:rPr>
        <w:t xml:space="preserve"> del sistema o software </w:t>
      </w:r>
      <w:r w:rsidRPr="71F4B0C9">
        <w:rPr>
          <w:rFonts w:ascii="Arial" w:eastAsia="Arial" w:hAnsi="Arial" w:cs="Arial"/>
          <w:color w:val="000000" w:themeColor="text1"/>
          <w:lang w:val="es-MX"/>
        </w:rPr>
        <w:t xml:space="preserve">que aparece en la parte inferior de esta Práctica. </w:t>
      </w:r>
    </w:p>
    <w:p w14:paraId="65023A54" w14:textId="56C8D382" w:rsidR="233BC365" w:rsidRDefault="233BC365" w:rsidP="005C5DD4">
      <w:pPr>
        <w:pStyle w:val="Prrafodelista"/>
        <w:numPr>
          <w:ilvl w:val="0"/>
          <w:numId w:val="24"/>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Revisen los detalles, ajusten en caso de ser necesario, consideren que su entrega deberá integrar desde el punto 1.1 hasta el 2.2.4.</w:t>
      </w:r>
    </w:p>
    <w:p w14:paraId="63D06F5D" w14:textId="36C404F2" w:rsidR="233BC365" w:rsidRDefault="233BC365" w:rsidP="005C5DD4">
      <w:pPr>
        <w:pStyle w:val="Prrafodelista"/>
        <w:numPr>
          <w:ilvl w:val="0"/>
          <w:numId w:val="24"/>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Concluyan con los apartados I y II del recurso </w:t>
      </w:r>
      <w:r w:rsidRPr="71F4B0C9">
        <w:rPr>
          <w:rFonts w:ascii="Arial" w:eastAsia="Arial" w:hAnsi="Arial" w:cs="Arial"/>
          <w:b/>
          <w:bCs/>
          <w:color w:val="BF8F00"/>
          <w:u w:val="single"/>
          <w:lang w:val="es-MX"/>
        </w:rPr>
        <w:t>Documentación del desarrollo</w:t>
      </w:r>
      <w:r w:rsidRPr="71F4B0C9">
        <w:rPr>
          <w:rFonts w:ascii="Arial" w:eastAsia="Arial" w:hAnsi="Arial" w:cs="Arial"/>
          <w:color w:val="000000" w:themeColor="text1"/>
          <w:lang w:val="es-MX"/>
        </w:rPr>
        <w:t xml:space="preserve">. </w:t>
      </w:r>
    </w:p>
    <w:p w14:paraId="38090218" w14:textId="65297796" w:rsidR="233BC365" w:rsidRDefault="233BC365" w:rsidP="005C5DD4">
      <w:pPr>
        <w:pStyle w:val="Prrafodelista"/>
        <w:numPr>
          <w:ilvl w:val="0"/>
          <w:numId w:val="24"/>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Una vez hayan concluido la revisión, los acuerdos y ajustes </w:t>
      </w:r>
      <w:r w:rsidRPr="71F4B0C9">
        <w:rPr>
          <w:rStyle w:val="normaltextrun"/>
          <w:rFonts w:ascii="Arial" w:eastAsia="Arial" w:hAnsi="Arial" w:cs="Arial"/>
          <w:color w:val="000000" w:themeColor="text1"/>
          <w:sz w:val="24"/>
          <w:szCs w:val="24"/>
          <w:lang w:val="es-ES"/>
        </w:rPr>
        <w:t>guarda el archivo en Word, nómbralo con un identificador del sistema propuesto, considerando el ejemplo que se te presenta sería de la siguiente manera:</w:t>
      </w:r>
      <w:r w:rsidRPr="71F4B0C9">
        <w:rPr>
          <w:rStyle w:val="eop"/>
          <w:rFonts w:ascii="Arial" w:eastAsia="Arial" w:hAnsi="Arial" w:cs="Arial"/>
          <w:color w:val="000000" w:themeColor="text1"/>
          <w:sz w:val="24"/>
          <w:szCs w:val="24"/>
          <w:lang w:val="es-MX"/>
        </w:rPr>
        <w:t> </w:t>
      </w:r>
    </w:p>
    <w:p w14:paraId="05676D84" w14:textId="4CE28EEF" w:rsidR="233BC365" w:rsidRDefault="233BC365"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 xml:space="preserve">Ejemplo: </w:t>
      </w:r>
      <w:proofErr w:type="spellStart"/>
      <w:r w:rsidRPr="71F4B0C9">
        <w:rPr>
          <w:rStyle w:val="normaltextrun"/>
          <w:rFonts w:ascii="Arial" w:eastAsia="Arial" w:hAnsi="Arial" w:cs="Arial"/>
          <w:color w:val="000000" w:themeColor="text1"/>
          <w:sz w:val="24"/>
          <w:szCs w:val="24"/>
          <w:lang w:val="es-ES"/>
        </w:rPr>
        <w:t>Sistema_propuesto_Hernandez_Alejandra_U1_Pr1_Completa</w:t>
      </w:r>
      <w:proofErr w:type="spellEnd"/>
    </w:p>
    <w:p w14:paraId="55183F36" w14:textId="46753733" w:rsidR="71F4B0C9" w:rsidRDefault="71F4B0C9" w:rsidP="71F4B0C9">
      <w:pPr>
        <w:jc w:val="both"/>
        <w:rPr>
          <w:rFonts w:ascii="Arial" w:eastAsia="Arial" w:hAnsi="Arial" w:cs="Arial"/>
          <w:color w:val="000000" w:themeColor="text1"/>
          <w:lang w:val="es-MX"/>
        </w:rPr>
      </w:pPr>
    </w:p>
    <w:p w14:paraId="2712B5B3" w14:textId="263918C4" w:rsidR="233BC365" w:rsidRDefault="233BC365" w:rsidP="005C5DD4">
      <w:pPr>
        <w:pStyle w:val="Prrafodelista"/>
        <w:numPr>
          <w:ilvl w:val="0"/>
          <w:numId w:val="2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14:paraId="6460D9D7" w14:textId="5B963BBB" w:rsidR="71F4B0C9" w:rsidRDefault="71F4B0C9" w:rsidP="71F4B0C9">
      <w:pPr>
        <w:jc w:val="both"/>
        <w:rPr>
          <w:rFonts w:ascii="Arial" w:eastAsia="Arial" w:hAnsi="Arial" w:cs="Arial"/>
          <w:color w:val="000000" w:themeColor="text1"/>
          <w:lang w:val="es-MX"/>
        </w:rPr>
      </w:pPr>
    </w:p>
    <w:p w14:paraId="20BA4D60" w14:textId="5507B523" w:rsidR="233BC365" w:rsidRDefault="233BC365"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Valor de la actividad: Formativa / Requisito de acreditación.</w:t>
      </w:r>
    </w:p>
    <w:p w14:paraId="6C6F4EDB" w14:textId="15CD43C8" w:rsidR="71F4B0C9" w:rsidRDefault="71F4B0C9" w:rsidP="71F4B0C9">
      <w:pPr>
        <w:spacing w:afterAutospacing="1"/>
        <w:jc w:val="both"/>
        <w:rPr>
          <w:rFonts w:ascii="Arial" w:eastAsia="Arial" w:hAnsi="Arial" w:cs="Arial"/>
          <w:color w:val="000000" w:themeColor="text1"/>
          <w:lang w:val="es-MX"/>
        </w:rPr>
      </w:pPr>
    </w:p>
    <w:p w14:paraId="5F55A3EF" w14:textId="540C2A1E" w:rsidR="233BC365" w:rsidRDefault="233BC365"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46B7B296" w14:textId="554E0374" w:rsidR="233BC365" w:rsidRDefault="233BC365"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La Práctica 1 no tiene ponderación, pero es parte del proyecto que deberás entregar y que equivale al 100% de tu calificación, es un requisito de acreditación y de carácter obligatorio para continuar con el desarrollo del proyecto y para la evaluación final. </w:t>
      </w:r>
    </w:p>
    <w:p w14:paraId="0CBA5E90" w14:textId="138824F0" w:rsidR="233BC365" w:rsidRDefault="233BC365"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realizará la revisión en esta sesión, considera la lista de cotejo que te ayudará a identificar en qué grado cumples la entrega de la documentación, si observas que falta algún elemento, corrige tu trabajo antes de enviarlo.</w:t>
      </w:r>
    </w:p>
    <w:p w14:paraId="144C384C" w14:textId="5940560B" w:rsidR="233BC365" w:rsidRDefault="233BC365"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lastRenderedPageBreak/>
        <w:t>En esta ocasión se consideran tanto los criterios del Apartado I y también los del Apartado II.</w:t>
      </w:r>
    </w:p>
    <w:p w14:paraId="3625536F" w14:textId="0444085B" w:rsidR="233BC365" w:rsidRDefault="233BC365"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 xml:space="preserve">Lista de </w:t>
      </w:r>
      <w:proofErr w:type="spellStart"/>
      <w:r w:rsidRPr="71F4B0C9">
        <w:rPr>
          <w:rFonts w:ascii="Arial" w:eastAsia="Arial" w:hAnsi="Arial" w:cs="Arial"/>
          <w:b/>
          <w:bCs/>
          <w:color w:val="000000" w:themeColor="text1"/>
          <w:lang w:val="es-MX"/>
        </w:rPr>
        <w:t>cotejo_</w:t>
      </w:r>
      <w:r w:rsidRPr="71F4B0C9">
        <w:rPr>
          <w:rFonts w:ascii="Arial" w:eastAsia="Arial" w:hAnsi="Arial" w:cs="Arial"/>
          <w:b/>
          <w:bCs/>
          <w:color w:val="2E74B5"/>
          <w:lang w:val="es-MX"/>
        </w:rPr>
        <w:t>Modelado</w:t>
      </w:r>
      <w:proofErr w:type="spellEnd"/>
      <w:r w:rsidRPr="71F4B0C9">
        <w:rPr>
          <w:rFonts w:ascii="Arial" w:eastAsia="Arial" w:hAnsi="Arial" w:cs="Arial"/>
          <w:b/>
          <w:bCs/>
          <w:color w:val="2E74B5"/>
          <w:lang w:val="es-MX"/>
        </w:rPr>
        <w:t xml:space="preserve"> del sistema o software.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15"/>
        <w:gridCol w:w="5010"/>
        <w:gridCol w:w="360"/>
        <w:gridCol w:w="480"/>
        <w:gridCol w:w="1725"/>
      </w:tblGrid>
      <w:tr w:rsidR="71F4B0C9" w14:paraId="578EDA91" w14:textId="77777777" w:rsidTr="71F4B0C9">
        <w:trPr>
          <w:trHeight w:val="300"/>
        </w:trPr>
        <w:tc>
          <w:tcPr>
            <w:tcW w:w="1215" w:type="dxa"/>
            <w:tcBorders>
              <w:top w:val="single" w:sz="6" w:space="0" w:color="auto"/>
              <w:left w:val="single" w:sz="6" w:space="0" w:color="auto"/>
              <w:bottom w:val="single" w:sz="6" w:space="0" w:color="auto"/>
              <w:right w:val="single" w:sz="6" w:space="0" w:color="auto"/>
            </w:tcBorders>
            <w:shd w:val="clear" w:color="auto" w:fill="E2EFD9"/>
            <w:vAlign w:val="center"/>
          </w:tcPr>
          <w:p w14:paraId="2D211D47" w14:textId="1ECBFF93"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5010" w:type="dxa"/>
            <w:tcBorders>
              <w:top w:val="single" w:sz="6" w:space="0" w:color="auto"/>
              <w:left w:val="single" w:sz="6" w:space="0" w:color="auto"/>
              <w:bottom w:val="single" w:sz="6" w:space="0" w:color="auto"/>
              <w:right w:val="single" w:sz="6" w:space="0" w:color="auto"/>
            </w:tcBorders>
            <w:shd w:val="clear" w:color="auto" w:fill="E2EFD9"/>
            <w:vAlign w:val="center"/>
          </w:tcPr>
          <w:p w14:paraId="1F4AC95E" w14:textId="5E00E2EB"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360" w:type="dxa"/>
            <w:tcBorders>
              <w:top w:val="single" w:sz="6" w:space="0" w:color="auto"/>
              <w:left w:val="single" w:sz="6" w:space="0" w:color="auto"/>
              <w:bottom w:val="single" w:sz="6" w:space="0" w:color="auto"/>
              <w:right w:val="single" w:sz="6" w:space="0" w:color="auto"/>
            </w:tcBorders>
            <w:shd w:val="clear" w:color="auto" w:fill="E2EFD9"/>
            <w:vAlign w:val="center"/>
          </w:tcPr>
          <w:p w14:paraId="41E0BE02" w14:textId="3EC61A79"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480" w:type="dxa"/>
            <w:tcBorders>
              <w:top w:val="single" w:sz="6" w:space="0" w:color="auto"/>
              <w:left w:val="single" w:sz="6" w:space="0" w:color="auto"/>
              <w:bottom w:val="single" w:sz="6" w:space="0" w:color="auto"/>
              <w:right w:val="single" w:sz="6" w:space="0" w:color="auto"/>
            </w:tcBorders>
            <w:shd w:val="clear" w:color="auto" w:fill="E2EFD9"/>
            <w:vAlign w:val="center"/>
          </w:tcPr>
          <w:p w14:paraId="3F93474C" w14:textId="2874E162"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c>
          <w:tcPr>
            <w:tcW w:w="1725" w:type="dxa"/>
            <w:tcBorders>
              <w:top w:val="single" w:sz="6" w:space="0" w:color="auto"/>
              <w:left w:val="single" w:sz="6" w:space="0" w:color="auto"/>
              <w:bottom w:val="single" w:sz="6" w:space="0" w:color="auto"/>
              <w:right w:val="single" w:sz="6" w:space="0" w:color="auto"/>
            </w:tcBorders>
            <w:shd w:val="clear" w:color="auto" w:fill="E2EFD9"/>
          </w:tcPr>
          <w:p w14:paraId="26DA98AD" w14:textId="541EFAF2"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Observaciones</w:t>
            </w:r>
          </w:p>
        </w:tc>
      </w:tr>
      <w:tr w:rsidR="71F4B0C9" w14:paraId="5D679E23"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03C1C692" w14:textId="5A2C5720"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Estructura</w:t>
            </w:r>
          </w:p>
        </w:tc>
        <w:tc>
          <w:tcPr>
            <w:tcW w:w="5010" w:type="dxa"/>
            <w:tcBorders>
              <w:top w:val="single" w:sz="6" w:space="0" w:color="auto"/>
              <w:left w:val="single" w:sz="6" w:space="0" w:color="auto"/>
              <w:bottom w:val="single" w:sz="6" w:space="0" w:color="auto"/>
              <w:right w:val="single" w:sz="6" w:space="0" w:color="auto"/>
            </w:tcBorders>
            <w:vAlign w:val="center"/>
          </w:tcPr>
          <w:p w14:paraId="07AFD825" w14:textId="24D53E9D"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360" w:type="dxa"/>
            <w:tcBorders>
              <w:top w:val="single" w:sz="6" w:space="0" w:color="auto"/>
              <w:left w:val="single" w:sz="6" w:space="0" w:color="auto"/>
              <w:bottom w:val="single" w:sz="6" w:space="0" w:color="auto"/>
              <w:right w:val="single" w:sz="6" w:space="0" w:color="auto"/>
            </w:tcBorders>
            <w:vAlign w:val="center"/>
          </w:tcPr>
          <w:p w14:paraId="5C256999" w14:textId="1E45D923" w:rsidR="71F4B0C9" w:rsidRDefault="71F4B0C9" w:rsidP="71F4B0C9">
            <w:pPr>
              <w:jc w:val="center"/>
              <w:rPr>
                <w:rFonts w:ascii="Segoe UI" w:eastAsia="Segoe UI" w:hAnsi="Segoe UI" w:cs="Segoe UI"/>
                <w:sz w:val="18"/>
                <w:szCs w:val="18"/>
              </w:rPr>
            </w:pPr>
          </w:p>
        </w:tc>
        <w:tc>
          <w:tcPr>
            <w:tcW w:w="480" w:type="dxa"/>
            <w:tcBorders>
              <w:top w:val="single" w:sz="6" w:space="0" w:color="auto"/>
              <w:left w:val="single" w:sz="6" w:space="0" w:color="auto"/>
              <w:bottom w:val="single" w:sz="6" w:space="0" w:color="auto"/>
              <w:right w:val="single" w:sz="6" w:space="0" w:color="auto"/>
            </w:tcBorders>
            <w:vAlign w:val="center"/>
          </w:tcPr>
          <w:p w14:paraId="0AE732C4" w14:textId="55EA94B0"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5C6403B4" w14:textId="5A25EA43" w:rsidR="71F4B0C9" w:rsidRDefault="71F4B0C9" w:rsidP="71F4B0C9">
            <w:pPr>
              <w:jc w:val="center"/>
              <w:rPr>
                <w:rFonts w:ascii="Segoe UI" w:eastAsia="Segoe UI" w:hAnsi="Segoe UI" w:cs="Segoe UI"/>
                <w:sz w:val="18"/>
                <w:szCs w:val="18"/>
              </w:rPr>
            </w:pPr>
          </w:p>
        </w:tc>
      </w:tr>
      <w:tr w:rsidR="71F4B0C9" w14:paraId="706B19F5" w14:textId="77777777" w:rsidTr="71F4B0C9">
        <w:trPr>
          <w:trHeight w:val="300"/>
        </w:trPr>
        <w:tc>
          <w:tcPr>
            <w:tcW w:w="1215" w:type="dxa"/>
            <w:vMerge/>
            <w:tcBorders>
              <w:left w:val="single" w:sz="0" w:space="0" w:color="auto"/>
              <w:right w:val="single" w:sz="0" w:space="0" w:color="auto"/>
            </w:tcBorders>
            <w:vAlign w:val="center"/>
          </w:tcPr>
          <w:p w14:paraId="26D0FC0A"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71C50CC9" w14:textId="6CA0F682"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360" w:type="dxa"/>
            <w:tcBorders>
              <w:top w:val="single" w:sz="6" w:space="0" w:color="auto"/>
              <w:left w:val="single" w:sz="6" w:space="0" w:color="auto"/>
              <w:bottom w:val="single" w:sz="6" w:space="0" w:color="auto"/>
              <w:right w:val="single" w:sz="6" w:space="0" w:color="auto"/>
            </w:tcBorders>
            <w:vAlign w:val="center"/>
          </w:tcPr>
          <w:p w14:paraId="701E22A9" w14:textId="6CD89AB6" w:rsidR="71F4B0C9" w:rsidRDefault="71F4B0C9" w:rsidP="71F4B0C9">
            <w:pPr>
              <w:jc w:val="center"/>
              <w:rPr>
                <w:rFonts w:ascii="Segoe UI" w:eastAsia="Segoe UI" w:hAnsi="Segoe UI" w:cs="Segoe UI"/>
                <w:sz w:val="18"/>
                <w:szCs w:val="18"/>
              </w:rPr>
            </w:pPr>
          </w:p>
        </w:tc>
        <w:tc>
          <w:tcPr>
            <w:tcW w:w="480" w:type="dxa"/>
            <w:tcBorders>
              <w:top w:val="single" w:sz="6" w:space="0" w:color="auto"/>
              <w:left w:val="single" w:sz="6" w:space="0" w:color="auto"/>
              <w:bottom w:val="single" w:sz="6" w:space="0" w:color="auto"/>
              <w:right w:val="single" w:sz="6" w:space="0" w:color="auto"/>
            </w:tcBorders>
            <w:vAlign w:val="center"/>
          </w:tcPr>
          <w:p w14:paraId="08A69CA8" w14:textId="4F4B02EE"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1B737854" w14:textId="4444594A" w:rsidR="71F4B0C9" w:rsidRDefault="71F4B0C9" w:rsidP="71F4B0C9">
            <w:pPr>
              <w:jc w:val="center"/>
              <w:rPr>
                <w:rFonts w:ascii="Segoe UI" w:eastAsia="Segoe UI" w:hAnsi="Segoe UI" w:cs="Segoe UI"/>
                <w:sz w:val="18"/>
                <w:szCs w:val="18"/>
              </w:rPr>
            </w:pPr>
          </w:p>
        </w:tc>
      </w:tr>
      <w:tr w:rsidR="71F4B0C9" w14:paraId="3C13CF22" w14:textId="77777777" w:rsidTr="71F4B0C9">
        <w:trPr>
          <w:trHeight w:val="300"/>
        </w:trPr>
        <w:tc>
          <w:tcPr>
            <w:tcW w:w="1215" w:type="dxa"/>
            <w:tcBorders>
              <w:top w:val="single" w:sz="6" w:space="0" w:color="auto"/>
              <w:left w:val="single" w:sz="6" w:space="0" w:color="auto"/>
              <w:bottom w:val="single" w:sz="6" w:space="0" w:color="auto"/>
              <w:right w:val="single" w:sz="6" w:space="0" w:color="auto"/>
            </w:tcBorders>
            <w:shd w:val="clear" w:color="auto" w:fill="E2EFD9"/>
            <w:vAlign w:val="center"/>
          </w:tcPr>
          <w:p w14:paraId="1AD49EC7" w14:textId="5876074F"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1.1</w:t>
            </w:r>
          </w:p>
        </w:tc>
        <w:tc>
          <w:tcPr>
            <w:tcW w:w="5010" w:type="dxa"/>
            <w:tcBorders>
              <w:top w:val="single" w:sz="6" w:space="0" w:color="auto"/>
              <w:left w:val="single" w:sz="6" w:space="0" w:color="auto"/>
              <w:bottom w:val="single" w:sz="6" w:space="0" w:color="auto"/>
              <w:right w:val="single" w:sz="6" w:space="0" w:color="auto"/>
            </w:tcBorders>
            <w:vAlign w:val="center"/>
          </w:tcPr>
          <w:p w14:paraId="711456A7" w14:textId="2700E3DE"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360" w:type="dxa"/>
            <w:tcBorders>
              <w:top w:val="single" w:sz="6" w:space="0" w:color="auto"/>
              <w:left w:val="single" w:sz="6" w:space="0" w:color="auto"/>
              <w:bottom w:val="single" w:sz="6" w:space="0" w:color="auto"/>
              <w:right w:val="single" w:sz="6" w:space="0" w:color="auto"/>
            </w:tcBorders>
            <w:vAlign w:val="center"/>
          </w:tcPr>
          <w:p w14:paraId="13859987" w14:textId="645766C1" w:rsidR="71F4B0C9" w:rsidRDefault="71F4B0C9" w:rsidP="71F4B0C9">
            <w:pPr>
              <w:jc w:val="center"/>
              <w:rPr>
                <w:rFonts w:ascii="Segoe UI" w:eastAsia="Segoe UI" w:hAnsi="Segoe UI" w:cs="Segoe UI"/>
                <w:sz w:val="18"/>
                <w:szCs w:val="18"/>
              </w:rPr>
            </w:pPr>
          </w:p>
        </w:tc>
        <w:tc>
          <w:tcPr>
            <w:tcW w:w="480" w:type="dxa"/>
            <w:tcBorders>
              <w:top w:val="single" w:sz="6" w:space="0" w:color="auto"/>
              <w:left w:val="single" w:sz="6" w:space="0" w:color="auto"/>
              <w:bottom w:val="single" w:sz="6" w:space="0" w:color="auto"/>
              <w:right w:val="single" w:sz="6" w:space="0" w:color="auto"/>
            </w:tcBorders>
            <w:vAlign w:val="center"/>
          </w:tcPr>
          <w:p w14:paraId="0A8DB268" w14:textId="476091D5"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0BEE88B1" w14:textId="3ADDF01A" w:rsidR="71F4B0C9" w:rsidRDefault="71F4B0C9" w:rsidP="71F4B0C9">
            <w:pPr>
              <w:jc w:val="center"/>
              <w:rPr>
                <w:rFonts w:ascii="Segoe UI" w:eastAsia="Segoe UI" w:hAnsi="Segoe UI" w:cs="Segoe UI"/>
                <w:sz w:val="18"/>
                <w:szCs w:val="18"/>
              </w:rPr>
            </w:pPr>
          </w:p>
        </w:tc>
      </w:tr>
      <w:tr w:rsidR="71F4B0C9" w14:paraId="61D1B65B" w14:textId="77777777" w:rsidTr="71F4B0C9">
        <w:trPr>
          <w:trHeight w:val="300"/>
        </w:trPr>
        <w:tc>
          <w:tcPr>
            <w:tcW w:w="1215" w:type="dxa"/>
            <w:tcBorders>
              <w:top w:val="single" w:sz="6" w:space="0" w:color="auto"/>
              <w:left w:val="single" w:sz="6" w:space="0" w:color="auto"/>
              <w:right w:val="single" w:sz="6" w:space="0" w:color="auto"/>
            </w:tcBorders>
            <w:shd w:val="clear" w:color="auto" w:fill="E2EFD9"/>
            <w:vAlign w:val="center"/>
          </w:tcPr>
          <w:p w14:paraId="113C16A1" w14:textId="3F4E7654" w:rsidR="71F4B0C9" w:rsidRDefault="71F4B0C9" w:rsidP="71F4B0C9">
            <w:pPr>
              <w:jc w:val="center"/>
              <w:rPr>
                <w:rFonts w:ascii="Arial" w:eastAsia="Arial" w:hAnsi="Arial" w:cs="Arial"/>
              </w:rPr>
            </w:pPr>
            <w:r w:rsidRPr="71F4B0C9">
              <w:rPr>
                <w:rFonts w:ascii="Arial" w:eastAsia="Arial" w:hAnsi="Arial" w:cs="Arial"/>
                <w:lang w:val="es-ES"/>
              </w:rPr>
              <w:t>1.2</w:t>
            </w:r>
          </w:p>
        </w:tc>
        <w:tc>
          <w:tcPr>
            <w:tcW w:w="5010" w:type="dxa"/>
            <w:tcBorders>
              <w:top w:val="single" w:sz="6" w:space="0" w:color="auto"/>
              <w:left w:val="single" w:sz="6" w:space="0" w:color="auto"/>
              <w:bottom w:val="single" w:sz="6" w:space="0" w:color="auto"/>
              <w:right w:val="single" w:sz="6" w:space="0" w:color="auto"/>
            </w:tcBorders>
            <w:vAlign w:val="center"/>
          </w:tcPr>
          <w:p w14:paraId="24879D15" w14:textId="4799F1E0"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360" w:type="dxa"/>
            <w:tcBorders>
              <w:top w:val="single" w:sz="6" w:space="0" w:color="auto"/>
              <w:left w:val="single" w:sz="6" w:space="0" w:color="auto"/>
              <w:bottom w:val="single" w:sz="6" w:space="0" w:color="auto"/>
              <w:right w:val="single" w:sz="6" w:space="0" w:color="auto"/>
            </w:tcBorders>
            <w:vAlign w:val="center"/>
          </w:tcPr>
          <w:p w14:paraId="7C307B30" w14:textId="6ADC5178" w:rsidR="71F4B0C9" w:rsidRDefault="71F4B0C9" w:rsidP="71F4B0C9">
            <w:pPr>
              <w:jc w:val="center"/>
              <w:rPr>
                <w:rFonts w:ascii="Segoe UI" w:eastAsia="Segoe UI" w:hAnsi="Segoe UI" w:cs="Segoe UI"/>
                <w:sz w:val="18"/>
                <w:szCs w:val="18"/>
              </w:rPr>
            </w:pPr>
          </w:p>
        </w:tc>
        <w:tc>
          <w:tcPr>
            <w:tcW w:w="480" w:type="dxa"/>
            <w:tcBorders>
              <w:top w:val="single" w:sz="6" w:space="0" w:color="auto"/>
              <w:left w:val="single" w:sz="6" w:space="0" w:color="auto"/>
              <w:bottom w:val="single" w:sz="6" w:space="0" w:color="auto"/>
              <w:right w:val="single" w:sz="6" w:space="0" w:color="auto"/>
            </w:tcBorders>
            <w:vAlign w:val="center"/>
          </w:tcPr>
          <w:p w14:paraId="70D126C2" w14:textId="1280115C"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207A5A19" w14:textId="028BD991" w:rsidR="71F4B0C9" w:rsidRDefault="71F4B0C9" w:rsidP="71F4B0C9">
            <w:pPr>
              <w:jc w:val="center"/>
              <w:rPr>
                <w:rFonts w:ascii="Segoe UI" w:eastAsia="Segoe UI" w:hAnsi="Segoe UI" w:cs="Segoe UI"/>
                <w:sz w:val="18"/>
                <w:szCs w:val="18"/>
              </w:rPr>
            </w:pPr>
          </w:p>
        </w:tc>
      </w:tr>
      <w:tr w:rsidR="71F4B0C9" w14:paraId="16B21997" w14:textId="77777777" w:rsidTr="71F4B0C9">
        <w:trPr>
          <w:trHeight w:val="300"/>
        </w:trPr>
        <w:tc>
          <w:tcPr>
            <w:tcW w:w="1215" w:type="dxa"/>
            <w:tcBorders>
              <w:top w:val="single" w:sz="6" w:space="0" w:color="auto"/>
              <w:left w:val="single" w:sz="6" w:space="0" w:color="auto"/>
              <w:bottom w:val="single" w:sz="6" w:space="0" w:color="auto"/>
              <w:right w:val="single" w:sz="6" w:space="0" w:color="auto"/>
            </w:tcBorders>
            <w:shd w:val="clear" w:color="auto" w:fill="E2EFD9"/>
            <w:vAlign w:val="center"/>
          </w:tcPr>
          <w:p w14:paraId="7F541645" w14:textId="689861E7" w:rsidR="71F4B0C9" w:rsidRDefault="71F4B0C9" w:rsidP="71F4B0C9">
            <w:pPr>
              <w:jc w:val="center"/>
              <w:rPr>
                <w:rFonts w:ascii="Arial" w:eastAsia="Arial" w:hAnsi="Arial" w:cs="Arial"/>
              </w:rPr>
            </w:pPr>
            <w:r w:rsidRPr="71F4B0C9">
              <w:rPr>
                <w:rFonts w:ascii="Arial" w:eastAsia="Arial" w:hAnsi="Arial" w:cs="Arial"/>
                <w:lang w:val="es-ES"/>
              </w:rPr>
              <w:t>1.3</w:t>
            </w:r>
          </w:p>
        </w:tc>
        <w:tc>
          <w:tcPr>
            <w:tcW w:w="5010" w:type="dxa"/>
            <w:tcBorders>
              <w:top w:val="single" w:sz="6" w:space="0" w:color="auto"/>
              <w:left w:val="single" w:sz="6" w:space="0" w:color="auto"/>
              <w:bottom w:val="single" w:sz="6" w:space="0" w:color="auto"/>
              <w:right w:val="single" w:sz="6" w:space="0" w:color="auto"/>
            </w:tcBorders>
            <w:vAlign w:val="center"/>
          </w:tcPr>
          <w:p w14:paraId="00C83020" w14:textId="1BAC580F"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360" w:type="dxa"/>
            <w:tcBorders>
              <w:top w:val="single" w:sz="6" w:space="0" w:color="auto"/>
              <w:left w:val="single" w:sz="6" w:space="0" w:color="auto"/>
              <w:bottom w:val="single" w:sz="6" w:space="0" w:color="auto"/>
              <w:right w:val="single" w:sz="6" w:space="0" w:color="auto"/>
            </w:tcBorders>
            <w:vAlign w:val="center"/>
          </w:tcPr>
          <w:p w14:paraId="1C2A9C53" w14:textId="0FA23EA0" w:rsidR="71F4B0C9" w:rsidRDefault="71F4B0C9" w:rsidP="71F4B0C9">
            <w:pPr>
              <w:jc w:val="center"/>
              <w:rPr>
                <w:rFonts w:ascii="Segoe UI" w:eastAsia="Segoe UI" w:hAnsi="Segoe UI" w:cs="Segoe UI"/>
                <w:sz w:val="18"/>
                <w:szCs w:val="18"/>
              </w:rPr>
            </w:pPr>
          </w:p>
        </w:tc>
        <w:tc>
          <w:tcPr>
            <w:tcW w:w="480" w:type="dxa"/>
            <w:tcBorders>
              <w:top w:val="single" w:sz="6" w:space="0" w:color="auto"/>
              <w:left w:val="single" w:sz="6" w:space="0" w:color="auto"/>
              <w:bottom w:val="single" w:sz="6" w:space="0" w:color="auto"/>
              <w:right w:val="single" w:sz="6" w:space="0" w:color="auto"/>
            </w:tcBorders>
            <w:vAlign w:val="center"/>
          </w:tcPr>
          <w:p w14:paraId="394242D4" w14:textId="223F23E5"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62B70E3A" w14:textId="5F55BB65" w:rsidR="71F4B0C9" w:rsidRDefault="71F4B0C9" w:rsidP="71F4B0C9">
            <w:pPr>
              <w:jc w:val="center"/>
              <w:rPr>
                <w:rFonts w:ascii="Segoe UI" w:eastAsia="Segoe UI" w:hAnsi="Segoe UI" w:cs="Segoe UI"/>
                <w:sz w:val="18"/>
                <w:szCs w:val="18"/>
              </w:rPr>
            </w:pPr>
          </w:p>
        </w:tc>
      </w:tr>
      <w:tr w:rsidR="71F4B0C9" w14:paraId="3C912198" w14:textId="77777777" w:rsidTr="71F4B0C9">
        <w:trPr>
          <w:trHeight w:val="300"/>
        </w:trPr>
        <w:tc>
          <w:tcPr>
            <w:tcW w:w="12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3587F5F7" w14:textId="11D8C20A" w:rsidR="71F4B0C9" w:rsidRDefault="71F4B0C9" w:rsidP="71F4B0C9">
            <w:pPr>
              <w:jc w:val="center"/>
              <w:rPr>
                <w:rFonts w:ascii="Arial" w:eastAsia="Arial" w:hAnsi="Arial" w:cs="Arial"/>
              </w:rPr>
            </w:pPr>
            <w:r w:rsidRPr="71F4B0C9">
              <w:rPr>
                <w:rFonts w:ascii="Arial" w:eastAsia="Arial" w:hAnsi="Arial" w:cs="Arial"/>
                <w:lang w:val="es-ES"/>
              </w:rPr>
              <w:t>1.4</w:t>
            </w:r>
          </w:p>
        </w:tc>
        <w:tc>
          <w:tcPr>
            <w:tcW w:w="5010" w:type="dxa"/>
            <w:tcBorders>
              <w:top w:val="single" w:sz="6" w:space="0" w:color="auto"/>
              <w:left w:val="single" w:sz="6" w:space="0" w:color="auto"/>
              <w:bottom w:val="single" w:sz="6" w:space="0" w:color="auto"/>
              <w:right w:val="single" w:sz="6" w:space="0" w:color="auto"/>
            </w:tcBorders>
            <w:vAlign w:val="center"/>
          </w:tcPr>
          <w:p w14:paraId="7AEBA999" w14:textId="189CD0E9"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360" w:type="dxa"/>
            <w:tcBorders>
              <w:top w:val="single" w:sz="6" w:space="0" w:color="auto"/>
              <w:left w:val="single" w:sz="6" w:space="0" w:color="auto"/>
              <w:bottom w:val="single" w:sz="6" w:space="0" w:color="auto"/>
              <w:right w:val="single" w:sz="6" w:space="0" w:color="auto"/>
            </w:tcBorders>
            <w:vAlign w:val="center"/>
          </w:tcPr>
          <w:p w14:paraId="23245089" w14:textId="5AACAFB3" w:rsidR="71F4B0C9" w:rsidRDefault="71F4B0C9" w:rsidP="71F4B0C9">
            <w:pPr>
              <w:jc w:val="center"/>
              <w:rPr>
                <w:rFonts w:ascii="Segoe UI" w:eastAsia="Segoe UI" w:hAnsi="Segoe UI" w:cs="Segoe UI"/>
                <w:sz w:val="18"/>
                <w:szCs w:val="18"/>
              </w:rPr>
            </w:pPr>
          </w:p>
        </w:tc>
        <w:tc>
          <w:tcPr>
            <w:tcW w:w="480" w:type="dxa"/>
            <w:tcBorders>
              <w:top w:val="single" w:sz="6" w:space="0" w:color="auto"/>
              <w:left w:val="single" w:sz="6" w:space="0" w:color="auto"/>
              <w:bottom w:val="single" w:sz="6" w:space="0" w:color="auto"/>
              <w:right w:val="single" w:sz="6" w:space="0" w:color="auto"/>
            </w:tcBorders>
            <w:vAlign w:val="center"/>
          </w:tcPr>
          <w:p w14:paraId="21B800D8" w14:textId="2982DE11"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7CB31F75" w14:textId="2683654B" w:rsidR="71F4B0C9" w:rsidRDefault="71F4B0C9" w:rsidP="71F4B0C9">
            <w:pPr>
              <w:jc w:val="center"/>
              <w:rPr>
                <w:rFonts w:ascii="Segoe UI" w:eastAsia="Segoe UI" w:hAnsi="Segoe UI" w:cs="Segoe UI"/>
                <w:sz w:val="18"/>
                <w:szCs w:val="18"/>
              </w:rPr>
            </w:pPr>
          </w:p>
        </w:tc>
      </w:tr>
      <w:tr w:rsidR="71F4B0C9" w14:paraId="36119538" w14:textId="77777777" w:rsidTr="71F4B0C9">
        <w:trPr>
          <w:trHeight w:val="300"/>
        </w:trPr>
        <w:tc>
          <w:tcPr>
            <w:tcW w:w="1215" w:type="dxa"/>
            <w:vMerge/>
            <w:tcBorders>
              <w:left w:val="single" w:sz="0" w:space="0" w:color="auto"/>
              <w:bottom w:val="single" w:sz="0" w:space="0" w:color="auto"/>
              <w:right w:val="single" w:sz="0" w:space="0" w:color="auto"/>
            </w:tcBorders>
            <w:vAlign w:val="center"/>
          </w:tcPr>
          <w:p w14:paraId="63C4629E"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44959805" w14:textId="0893621B"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360" w:type="dxa"/>
            <w:tcBorders>
              <w:top w:val="single" w:sz="6" w:space="0" w:color="auto"/>
              <w:left w:val="single" w:sz="6" w:space="0" w:color="auto"/>
              <w:bottom w:val="single" w:sz="6" w:space="0" w:color="auto"/>
              <w:right w:val="single" w:sz="6" w:space="0" w:color="auto"/>
            </w:tcBorders>
            <w:vAlign w:val="center"/>
          </w:tcPr>
          <w:p w14:paraId="388F9E59" w14:textId="00241C81"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58AB1557" w14:textId="597A3993"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91AEDF9" w14:textId="5B98E5B8" w:rsidR="71F4B0C9" w:rsidRDefault="71F4B0C9" w:rsidP="71F4B0C9">
            <w:pPr>
              <w:jc w:val="center"/>
              <w:rPr>
                <w:rFonts w:ascii="Arial" w:eastAsia="Arial" w:hAnsi="Arial" w:cs="Arial"/>
                <w:color w:val="000000" w:themeColor="text1"/>
              </w:rPr>
            </w:pPr>
          </w:p>
        </w:tc>
      </w:tr>
      <w:tr w:rsidR="71F4B0C9" w14:paraId="0748961C" w14:textId="77777777" w:rsidTr="71F4B0C9">
        <w:trPr>
          <w:trHeight w:val="300"/>
        </w:trPr>
        <w:tc>
          <w:tcPr>
            <w:tcW w:w="1215" w:type="dxa"/>
            <w:tcBorders>
              <w:top w:val="single" w:sz="6" w:space="0" w:color="auto"/>
              <w:left w:val="single" w:sz="6" w:space="0" w:color="auto"/>
              <w:bottom w:val="single" w:sz="6" w:space="0" w:color="auto"/>
              <w:right w:val="single" w:sz="6" w:space="0" w:color="auto"/>
            </w:tcBorders>
            <w:shd w:val="clear" w:color="auto" w:fill="E2EFD9"/>
            <w:vAlign w:val="center"/>
          </w:tcPr>
          <w:p w14:paraId="6105D7AA" w14:textId="632F2A13" w:rsidR="71F4B0C9" w:rsidRDefault="71F4B0C9" w:rsidP="71F4B0C9">
            <w:pPr>
              <w:jc w:val="center"/>
              <w:rPr>
                <w:rFonts w:ascii="Arial" w:eastAsia="Arial" w:hAnsi="Arial" w:cs="Arial"/>
              </w:rPr>
            </w:pPr>
            <w:r w:rsidRPr="71F4B0C9">
              <w:rPr>
                <w:rFonts w:ascii="Arial" w:eastAsia="Arial" w:hAnsi="Arial" w:cs="Arial"/>
                <w:lang w:val="es-ES"/>
              </w:rPr>
              <w:t>1.5</w:t>
            </w:r>
          </w:p>
        </w:tc>
        <w:tc>
          <w:tcPr>
            <w:tcW w:w="5010" w:type="dxa"/>
            <w:tcBorders>
              <w:top w:val="single" w:sz="6" w:space="0" w:color="auto"/>
              <w:left w:val="single" w:sz="6" w:space="0" w:color="auto"/>
              <w:bottom w:val="single" w:sz="6" w:space="0" w:color="auto"/>
              <w:right w:val="single" w:sz="6" w:space="0" w:color="auto"/>
            </w:tcBorders>
            <w:vAlign w:val="center"/>
          </w:tcPr>
          <w:p w14:paraId="56833BDF" w14:textId="3C582B8F"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360" w:type="dxa"/>
            <w:tcBorders>
              <w:top w:val="single" w:sz="6" w:space="0" w:color="auto"/>
              <w:left w:val="single" w:sz="6" w:space="0" w:color="auto"/>
              <w:bottom w:val="single" w:sz="6" w:space="0" w:color="auto"/>
              <w:right w:val="single" w:sz="6" w:space="0" w:color="auto"/>
            </w:tcBorders>
            <w:vAlign w:val="center"/>
          </w:tcPr>
          <w:p w14:paraId="57F22E22" w14:textId="4E29509A"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0D331A25" w14:textId="73699F6B"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F2DAC44" w14:textId="29D7D6BF" w:rsidR="71F4B0C9" w:rsidRDefault="71F4B0C9" w:rsidP="71F4B0C9">
            <w:pPr>
              <w:jc w:val="center"/>
              <w:rPr>
                <w:rFonts w:ascii="Arial" w:eastAsia="Arial" w:hAnsi="Arial" w:cs="Arial"/>
                <w:color w:val="000000" w:themeColor="text1"/>
              </w:rPr>
            </w:pPr>
          </w:p>
        </w:tc>
      </w:tr>
      <w:tr w:rsidR="71F4B0C9" w14:paraId="2DE1953A" w14:textId="77777777" w:rsidTr="71F4B0C9">
        <w:trPr>
          <w:trHeight w:val="300"/>
        </w:trPr>
        <w:tc>
          <w:tcPr>
            <w:tcW w:w="12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7AD56399" w14:textId="152A8984" w:rsidR="71F4B0C9" w:rsidRDefault="71F4B0C9" w:rsidP="71F4B0C9">
            <w:pPr>
              <w:jc w:val="center"/>
              <w:rPr>
                <w:rFonts w:ascii="Arial" w:eastAsia="Arial" w:hAnsi="Arial" w:cs="Arial"/>
              </w:rPr>
            </w:pPr>
            <w:r w:rsidRPr="71F4B0C9">
              <w:rPr>
                <w:rFonts w:ascii="Arial" w:eastAsia="Arial" w:hAnsi="Arial" w:cs="Arial"/>
                <w:lang w:val="es-ES"/>
              </w:rPr>
              <w:t>1.6</w:t>
            </w:r>
          </w:p>
        </w:tc>
        <w:tc>
          <w:tcPr>
            <w:tcW w:w="5010" w:type="dxa"/>
            <w:tcBorders>
              <w:top w:val="single" w:sz="6" w:space="0" w:color="auto"/>
              <w:left w:val="single" w:sz="6" w:space="0" w:color="auto"/>
              <w:bottom w:val="single" w:sz="6" w:space="0" w:color="auto"/>
              <w:right w:val="single" w:sz="6" w:space="0" w:color="auto"/>
            </w:tcBorders>
            <w:vAlign w:val="center"/>
          </w:tcPr>
          <w:p w14:paraId="069C64AE" w14:textId="35C270BE"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360" w:type="dxa"/>
            <w:tcBorders>
              <w:top w:val="single" w:sz="6" w:space="0" w:color="auto"/>
              <w:left w:val="single" w:sz="6" w:space="0" w:color="auto"/>
              <w:bottom w:val="single" w:sz="6" w:space="0" w:color="auto"/>
              <w:right w:val="single" w:sz="6" w:space="0" w:color="auto"/>
            </w:tcBorders>
            <w:vAlign w:val="center"/>
          </w:tcPr>
          <w:p w14:paraId="18C60EEE" w14:textId="7B4036D7"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63A12832" w14:textId="156D6E67"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09947E4" w14:textId="0384DE8F" w:rsidR="71F4B0C9" w:rsidRDefault="71F4B0C9" w:rsidP="71F4B0C9">
            <w:pPr>
              <w:jc w:val="center"/>
              <w:rPr>
                <w:rFonts w:ascii="Arial" w:eastAsia="Arial" w:hAnsi="Arial" w:cs="Arial"/>
                <w:color w:val="000000" w:themeColor="text1"/>
              </w:rPr>
            </w:pPr>
          </w:p>
        </w:tc>
      </w:tr>
      <w:tr w:rsidR="71F4B0C9" w14:paraId="42FDB2D1" w14:textId="77777777" w:rsidTr="71F4B0C9">
        <w:trPr>
          <w:trHeight w:val="300"/>
        </w:trPr>
        <w:tc>
          <w:tcPr>
            <w:tcW w:w="1215" w:type="dxa"/>
            <w:vMerge/>
            <w:tcBorders>
              <w:left w:val="single" w:sz="0" w:space="0" w:color="auto"/>
              <w:right w:val="single" w:sz="0" w:space="0" w:color="auto"/>
            </w:tcBorders>
            <w:vAlign w:val="center"/>
          </w:tcPr>
          <w:p w14:paraId="1690CDA1"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41156299" w14:textId="3B88ABEE"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360" w:type="dxa"/>
            <w:tcBorders>
              <w:top w:val="single" w:sz="6" w:space="0" w:color="auto"/>
              <w:left w:val="single" w:sz="6" w:space="0" w:color="auto"/>
              <w:bottom w:val="single" w:sz="6" w:space="0" w:color="auto"/>
              <w:right w:val="single" w:sz="6" w:space="0" w:color="auto"/>
            </w:tcBorders>
            <w:vAlign w:val="center"/>
          </w:tcPr>
          <w:p w14:paraId="06944D9F" w14:textId="7260E101"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008122EB" w14:textId="5EAB24C7"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867A8B5" w14:textId="53F34223" w:rsidR="71F4B0C9" w:rsidRDefault="71F4B0C9" w:rsidP="71F4B0C9">
            <w:pPr>
              <w:jc w:val="center"/>
              <w:rPr>
                <w:rFonts w:ascii="Arial" w:eastAsia="Arial" w:hAnsi="Arial" w:cs="Arial"/>
                <w:color w:val="000000" w:themeColor="text1"/>
              </w:rPr>
            </w:pPr>
          </w:p>
        </w:tc>
      </w:tr>
      <w:tr w:rsidR="71F4B0C9" w14:paraId="197131ED" w14:textId="77777777" w:rsidTr="71F4B0C9">
        <w:trPr>
          <w:trHeight w:val="300"/>
        </w:trPr>
        <w:tc>
          <w:tcPr>
            <w:tcW w:w="1215" w:type="dxa"/>
            <w:vMerge/>
            <w:tcBorders>
              <w:left w:val="single" w:sz="0" w:space="0" w:color="auto"/>
              <w:right w:val="single" w:sz="0" w:space="0" w:color="auto"/>
            </w:tcBorders>
            <w:vAlign w:val="center"/>
          </w:tcPr>
          <w:p w14:paraId="4A903AE2"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2EC9E483" w14:textId="14DF2F1C"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360" w:type="dxa"/>
            <w:tcBorders>
              <w:top w:val="single" w:sz="6" w:space="0" w:color="auto"/>
              <w:left w:val="single" w:sz="6" w:space="0" w:color="auto"/>
              <w:bottom w:val="single" w:sz="6" w:space="0" w:color="auto"/>
              <w:right w:val="single" w:sz="6" w:space="0" w:color="auto"/>
            </w:tcBorders>
            <w:vAlign w:val="center"/>
          </w:tcPr>
          <w:p w14:paraId="4904EF50" w14:textId="0FE08350"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2633CBC6" w14:textId="13DFE66B"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288490E" w14:textId="71551D52" w:rsidR="71F4B0C9" w:rsidRDefault="71F4B0C9" w:rsidP="71F4B0C9">
            <w:pPr>
              <w:jc w:val="center"/>
              <w:rPr>
                <w:rFonts w:ascii="Arial" w:eastAsia="Arial" w:hAnsi="Arial" w:cs="Arial"/>
                <w:color w:val="000000" w:themeColor="text1"/>
              </w:rPr>
            </w:pPr>
          </w:p>
        </w:tc>
      </w:tr>
      <w:tr w:rsidR="71F4B0C9" w14:paraId="2F7D12EA" w14:textId="77777777" w:rsidTr="71F4B0C9">
        <w:trPr>
          <w:trHeight w:val="300"/>
        </w:trPr>
        <w:tc>
          <w:tcPr>
            <w:tcW w:w="1215" w:type="dxa"/>
            <w:vMerge/>
            <w:tcBorders>
              <w:left w:val="single" w:sz="0" w:space="0" w:color="auto"/>
              <w:right w:val="single" w:sz="0" w:space="0" w:color="auto"/>
            </w:tcBorders>
            <w:vAlign w:val="center"/>
          </w:tcPr>
          <w:p w14:paraId="7FB4ACDF"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4B62C748" w14:textId="517791CF"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360" w:type="dxa"/>
            <w:tcBorders>
              <w:top w:val="single" w:sz="6" w:space="0" w:color="auto"/>
              <w:left w:val="single" w:sz="6" w:space="0" w:color="auto"/>
              <w:bottom w:val="single" w:sz="6" w:space="0" w:color="auto"/>
              <w:right w:val="single" w:sz="6" w:space="0" w:color="auto"/>
            </w:tcBorders>
            <w:vAlign w:val="center"/>
          </w:tcPr>
          <w:p w14:paraId="5D7D6BBD" w14:textId="198898C9"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164CE56E" w14:textId="79915D24"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15F814B" w14:textId="426F1595" w:rsidR="71F4B0C9" w:rsidRDefault="71F4B0C9" w:rsidP="71F4B0C9">
            <w:pPr>
              <w:jc w:val="center"/>
              <w:rPr>
                <w:rFonts w:ascii="Arial" w:eastAsia="Arial" w:hAnsi="Arial" w:cs="Arial"/>
                <w:color w:val="000000" w:themeColor="text1"/>
              </w:rPr>
            </w:pPr>
          </w:p>
        </w:tc>
      </w:tr>
      <w:tr w:rsidR="71F4B0C9" w14:paraId="44B745E5" w14:textId="77777777" w:rsidTr="71F4B0C9">
        <w:trPr>
          <w:trHeight w:val="300"/>
        </w:trPr>
        <w:tc>
          <w:tcPr>
            <w:tcW w:w="1215" w:type="dxa"/>
            <w:vMerge/>
            <w:tcBorders>
              <w:left w:val="single" w:sz="0" w:space="0" w:color="auto"/>
              <w:right w:val="single" w:sz="0" w:space="0" w:color="auto"/>
            </w:tcBorders>
            <w:vAlign w:val="center"/>
          </w:tcPr>
          <w:p w14:paraId="0F51DF89"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782A7328" w14:textId="10F74988"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360" w:type="dxa"/>
            <w:tcBorders>
              <w:top w:val="single" w:sz="6" w:space="0" w:color="auto"/>
              <w:left w:val="single" w:sz="6" w:space="0" w:color="auto"/>
              <w:bottom w:val="single" w:sz="6" w:space="0" w:color="auto"/>
              <w:right w:val="single" w:sz="6" w:space="0" w:color="auto"/>
            </w:tcBorders>
            <w:vAlign w:val="center"/>
          </w:tcPr>
          <w:p w14:paraId="7601C4C8" w14:textId="230FD760"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20B89241" w14:textId="7D3D0C0C"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F0032DA" w14:textId="065980BC" w:rsidR="71F4B0C9" w:rsidRDefault="71F4B0C9" w:rsidP="71F4B0C9">
            <w:pPr>
              <w:jc w:val="center"/>
              <w:rPr>
                <w:rFonts w:ascii="Arial" w:eastAsia="Arial" w:hAnsi="Arial" w:cs="Arial"/>
                <w:color w:val="000000" w:themeColor="text1"/>
              </w:rPr>
            </w:pPr>
          </w:p>
        </w:tc>
      </w:tr>
      <w:tr w:rsidR="71F4B0C9" w14:paraId="24F7B59F" w14:textId="77777777" w:rsidTr="71F4B0C9">
        <w:trPr>
          <w:trHeight w:val="300"/>
        </w:trPr>
        <w:tc>
          <w:tcPr>
            <w:tcW w:w="1215" w:type="dxa"/>
            <w:vMerge/>
            <w:tcBorders>
              <w:left w:val="single" w:sz="0" w:space="0" w:color="auto"/>
              <w:right w:val="single" w:sz="0" w:space="0" w:color="auto"/>
            </w:tcBorders>
            <w:vAlign w:val="center"/>
          </w:tcPr>
          <w:p w14:paraId="06431558"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5970793C" w14:textId="7CAB0E20"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360" w:type="dxa"/>
            <w:tcBorders>
              <w:top w:val="single" w:sz="6" w:space="0" w:color="auto"/>
              <w:left w:val="single" w:sz="6" w:space="0" w:color="auto"/>
              <w:bottom w:val="single" w:sz="6" w:space="0" w:color="auto"/>
              <w:right w:val="single" w:sz="6" w:space="0" w:color="auto"/>
            </w:tcBorders>
            <w:vAlign w:val="center"/>
          </w:tcPr>
          <w:p w14:paraId="7FC06E6A" w14:textId="7BEA1C61"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3320AE89" w14:textId="475FCD34"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871359E" w14:textId="2AF8A7D5" w:rsidR="71F4B0C9" w:rsidRDefault="71F4B0C9" w:rsidP="71F4B0C9">
            <w:pPr>
              <w:jc w:val="center"/>
              <w:rPr>
                <w:rFonts w:ascii="Arial" w:eastAsia="Arial" w:hAnsi="Arial" w:cs="Arial"/>
                <w:color w:val="000000" w:themeColor="text1"/>
              </w:rPr>
            </w:pPr>
          </w:p>
        </w:tc>
      </w:tr>
      <w:tr w:rsidR="71F4B0C9" w14:paraId="1F2208FF" w14:textId="77777777" w:rsidTr="71F4B0C9">
        <w:trPr>
          <w:trHeight w:val="300"/>
        </w:trPr>
        <w:tc>
          <w:tcPr>
            <w:tcW w:w="1215" w:type="dxa"/>
            <w:vMerge/>
            <w:tcBorders>
              <w:left w:val="single" w:sz="0" w:space="0" w:color="auto"/>
              <w:bottom w:val="single" w:sz="0" w:space="0" w:color="auto"/>
              <w:right w:val="single" w:sz="0" w:space="0" w:color="auto"/>
            </w:tcBorders>
            <w:vAlign w:val="center"/>
          </w:tcPr>
          <w:p w14:paraId="077FEF83"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37D526C8" w14:textId="673C0537"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360" w:type="dxa"/>
            <w:tcBorders>
              <w:top w:val="single" w:sz="6" w:space="0" w:color="auto"/>
              <w:left w:val="single" w:sz="6" w:space="0" w:color="auto"/>
              <w:bottom w:val="single" w:sz="6" w:space="0" w:color="auto"/>
              <w:right w:val="single" w:sz="6" w:space="0" w:color="auto"/>
            </w:tcBorders>
            <w:vAlign w:val="center"/>
          </w:tcPr>
          <w:p w14:paraId="501AA928" w14:textId="2545C9D1"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45402DD5" w14:textId="51888D6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A5243EC" w14:textId="039EC03E" w:rsidR="71F4B0C9" w:rsidRDefault="71F4B0C9" w:rsidP="71F4B0C9">
            <w:pPr>
              <w:jc w:val="center"/>
              <w:rPr>
                <w:rFonts w:ascii="Arial" w:eastAsia="Arial" w:hAnsi="Arial" w:cs="Arial"/>
                <w:color w:val="000000" w:themeColor="text1"/>
              </w:rPr>
            </w:pPr>
          </w:p>
        </w:tc>
      </w:tr>
      <w:tr w:rsidR="71F4B0C9" w14:paraId="23063D32"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02BE4629" w14:textId="1E3EEDF5" w:rsidR="71F4B0C9" w:rsidRDefault="71F4B0C9" w:rsidP="71F4B0C9">
            <w:pPr>
              <w:jc w:val="center"/>
              <w:rPr>
                <w:rFonts w:ascii="Arial" w:eastAsia="Arial" w:hAnsi="Arial" w:cs="Arial"/>
              </w:rPr>
            </w:pPr>
            <w:r w:rsidRPr="71F4B0C9">
              <w:rPr>
                <w:rFonts w:ascii="Arial" w:eastAsia="Arial" w:hAnsi="Arial" w:cs="Arial"/>
                <w:lang w:val="es-ES"/>
              </w:rPr>
              <w:t>2.1</w:t>
            </w:r>
          </w:p>
        </w:tc>
        <w:tc>
          <w:tcPr>
            <w:tcW w:w="5010" w:type="dxa"/>
            <w:tcBorders>
              <w:top w:val="single" w:sz="6" w:space="0" w:color="auto"/>
              <w:left w:val="single" w:sz="6" w:space="0" w:color="auto"/>
              <w:bottom w:val="single" w:sz="6" w:space="0" w:color="auto"/>
              <w:right w:val="single" w:sz="6" w:space="0" w:color="auto"/>
            </w:tcBorders>
            <w:vAlign w:val="center"/>
          </w:tcPr>
          <w:p w14:paraId="6FEF790C" w14:textId="648B8771" w:rsidR="71F4B0C9" w:rsidRDefault="71F4B0C9" w:rsidP="71F4B0C9">
            <w:pPr>
              <w:rPr>
                <w:rFonts w:ascii="Arial" w:eastAsia="Arial" w:hAnsi="Arial" w:cs="Arial"/>
              </w:rPr>
            </w:pPr>
            <w:r w:rsidRPr="71F4B0C9">
              <w:rPr>
                <w:rFonts w:ascii="Arial" w:eastAsia="Arial" w:hAnsi="Arial" w:cs="Arial"/>
                <w:lang w:val="es-ES"/>
              </w:rPr>
              <w:t>Presenta los instrumentos de recopilación de requerimientos y sus resultados</w:t>
            </w:r>
          </w:p>
        </w:tc>
        <w:tc>
          <w:tcPr>
            <w:tcW w:w="360" w:type="dxa"/>
            <w:tcBorders>
              <w:top w:val="single" w:sz="6" w:space="0" w:color="auto"/>
              <w:left w:val="single" w:sz="6" w:space="0" w:color="auto"/>
              <w:bottom w:val="single" w:sz="6" w:space="0" w:color="auto"/>
              <w:right w:val="single" w:sz="6" w:space="0" w:color="auto"/>
            </w:tcBorders>
            <w:vAlign w:val="center"/>
          </w:tcPr>
          <w:p w14:paraId="60169CF5" w14:textId="4995ED55"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2DAB5653" w14:textId="223F06D7"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2899D70" w14:textId="7285A468" w:rsidR="71F4B0C9" w:rsidRDefault="71F4B0C9" w:rsidP="71F4B0C9">
            <w:pPr>
              <w:jc w:val="center"/>
              <w:rPr>
                <w:rFonts w:ascii="Arial" w:eastAsia="Arial" w:hAnsi="Arial" w:cs="Arial"/>
                <w:color w:val="000000" w:themeColor="text1"/>
              </w:rPr>
            </w:pPr>
          </w:p>
        </w:tc>
      </w:tr>
      <w:tr w:rsidR="71F4B0C9" w14:paraId="3B76AC0F" w14:textId="77777777" w:rsidTr="71F4B0C9">
        <w:trPr>
          <w:trHeight w:val="300"/>
        </w:trPr>
        <w:tc>
          <w:tcPr>
            <w:tcW w:w="1215" w:type="dxa"/>
            <w:vMerge/>
            <w:tcBorders>
              <w:left w:val="single" w:sz="0" w:space="0" w:color="auto"/>
              <w:right w:val="single" w:sz="0" w:space="0" w:color="auto"/>
            </w:tcBorders>
            <w:vAlign w:val="center"/>
          </w:tcPr>
          <w:p w14:paraId="1190780A"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3EC77AB5" w14:textId="3B94918D" w:rsidR="71F4B0C9" w:rsidRDefault="71F4B0C9" w:rsidP="71F4B0C9">
            <w:pPr>
              <w:rPr>
                <w:rFonts w:ascii="Arial" w:eastAsia="Arial" w:hAnsi="Arial" w:cs="Arial"/>
              </w:rPr>
            </w:pPr>
            <w:r w:rsidRPr="71F4B0C9">
              <w:rPr>
                <w:rFonts w:ascii="Arial" w:eastAsia="Arial" w:hAnsi="Arial" w:cs="Arial"/>
                <w:lang w:val="es-ES"/>
              </w:rPr>
              <w:t>Presenta las historias de usuario</w:t>
            </w:r>
          </w:p>
        </w:tc>
        <w:tc>
          <w:tcPr>
            <w:tcW w:w="360" w:type="dxa"/>
            <w:tcBorders>
              <w:top w:val="single" w:sz="6" w:space="0" w:color="auto"/>
              <w:left w:val="single" w:sz="6" w:space="0" w:color="auto"/>
              <w:bottom w:val="single" w:sz="6" w:space="0" w:color="auto"/>
              <w:right w:val="single" w:sz="6" w:space="0" w:color="auto"/>
            </w:tcBorders>
            <w:vAlign w:val="center"/>
          </w:tcPr>
          <w:p w14:paraId="1AA113A5" w14:textId="2BD64D6B"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6655EF33" w14:textId="5ADE723A"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EDB3F74" w14:textId="07274B3E" w:rsidR="71F4B0C9" w:rsidRDefault="71F4B0C9" w:rsidP="71F4B0C9">
            <w:pPr>
              <w:jc w:val="center"/>
              <w:rPr>
                <w:rFonts w:ascii="Arial" w:eastAsia="Arial" w:hAnsi="Arial" w:cs="Arial"/>
                <w:color w:val="000000" w:themeColor="text1"/>
              </w:rPr>
            </w:pPr>
          </w:p>
        </w:tc>
      </w:tr>
      <w:tr w:rsidR="71F4B0C9" w14:paraId="5DF8308B" w14:textId="77777777" w:rsidTr="71F4B0C9">
        <w:trPr>
          <w:trHeight w:val="300"/>
        </w:trPr>
        <w:tc>
          <w:tcPr>
            <w:tcW w:w="12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396BA7B0" w14:textId="31202D93" w:rsidR="71F4B0C9" w:rsidRDefault="71F4B0C9" w:rsidP="71F4B0C9">
            <w:pPr>
              <w:jc w:val="center"/>
              <w:rPr>
                <w:rFonts w:ascii="Arial" w:eastAsia="Arial" w:hAnsi="Arial" w:cs="Arial"/>
              </w:rPr>
            </w:pPr>
          </w:p>
          <w:p w14:paraId="7567E306" w14:textId="21BF6C8D" w:rsidR="71F4B0C9" w:rsidRDefault="71F4B0C9" w:rsidP="71F4B0C9">
            <w:pPr>
              <w:jc w:val="center"/>
              <w:rPr>
                <w:rFonts w:ascii="Arial" w:eastAsia="Arial" w:hAnsi="Arial" w:cs="Arial"/>
              </w:rPr>
            </w:pPr>
          </w:p>
          <w:p w14:paraId="0773E352" w14:textId="3010BB80" w:rsidR="71F4B0C9" w:rsidRDefault="71F4B0C9" w:rsidP="71F4B0C9">
            <w:pPr>
              <w:jc w:val="center"/>
              <w:rPr>
                <w:rFonts w:ascii="Arial" w:eastAsia="Arial" w:hAnsi="Arial" w:cs="Arial"/>
              </w:rPr>
            </w:pPr>
            <w:r w:rsidRPr="71F4B0C9">
              <w:rPr>
                <w:rFonts w:ascii="Arial" w:eastAsia="Arial" w:hAnsi="Arial" w:cs="Arial"/>
                <w:lang w:val="es-ES"/>
              </w:rPr>
              <w:t>2.2</w:t>
            </w:r>
          </w:p>
        </w:tc>
        <w:tc>
          <w:tcPr>
            <w:tcW w:w="5010" w:type="dxa"/>
            <w:tcBorders>
              <w:top w:val="single" w:sz="6" w:space="0" w:color="auto"/>
              <w:left w:val="single" w:sz="6" w:space="0" w:color="auto"/>
              <w:bottom w:val="single" w:sz="6" w:space="0" w:color="auto"/>
              <w:right w:val="single" w:sz="6" w:space="0" w:color="auto"/>
            </w:tcBorders>
            <w:vAlign w:val="center"/>
          </w:tcPr>
          <w:p w14:paraId="2C3156FA" w14:textId="00DDCB75" w:rsidR="71F4B0C9" w:rsidRDefault="71F4B0C9" w:rsidP="71F4B0C9">
            <w:pPr>
              <w:rPr>
                <w:rFonts w:ascii="Arial" w:eastAsia="Arial" w:hAnsi="Arial" w:cs="Arial"/>
              </w:rPr>
            </w:pPr>
            <w:r w:rsidRPr="71F4B0C9">
              <w:rPr>
                <w:rFonts w:ascii="Arial" w:eastAsia="Arial" w:hAnsi="Arial" w:cs="Arial"/>
                <w:lang w:val="es-ES"/>
              </w:rPr>
              <w:t>Presenta el diagrama de casos de uso</w:t>
            </w:r>
          </w:p>
        </w:tc>
        <w:tc>
          <w:tcPr>
            <w:tcW w:w="360" w:type="dxa"/>
            <w:tcBorders>
              <w:top w:val="single" w:sz="6" w:space="0" w:color="auto"/>
              <w:left w:val="single" w:sz="6" w:space="0" w:color="auto"/>
              <w:bottom w:val="single" w:sz="6" w:space="0" w:color="auto"/>
              <w:right w:val="single" w:sz="6" w:space="0" w:color="auto"/>
            </w:tcBorders>
            <w:vAlign w:val="center"/>
          </w:tcPr>
          <w:p w14:paraId="2493A743" w14:textId="5CB9354D"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2FB85B00" w14:textId="3B4310D6"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9EB0A46" w14:textId="2EC6FA9D" w:rsidR="71F4B0C9" w:rsidRDefault="71F4B0C9" w:rsidP="71F4B0C9">
            <w:pPr>
              <w:jc w:val="center"/>
              <w:rPr>
                <w:rFonts w:ascii="Arial" w:eastAsia="Arial" w:hAnsi="Arial" w:cs="Arial"/>
                <w:color w:val="000000" w:themeColor="text1"/>
              </w:rPr>
            </w:pPr>
          </w:p>
        </w:tc>
      </w:tr>
      <w:tr w:rsidR="71F4B0C9" w14:paraId="1B8EF6FA" w14:textId="77777777" w:rsidTr="71F4B0C9">
        <w:trPr>
          <w:trHeight w:val="300"/>
        </w:trPr>
        <w:tc>
          <w:tcPr>
            <w:tcW w:w="1215" w:type="dxa"/>
            <w:vMerge/>
            <w:tcBorders>
              <w:left w:val="single" w:sz="0" w:space="0" w:color="auto"/>
              <w:right w:val="single" w:sz="0" w:space="0" w:color="auto"/>
            </w:tcBorders>
            <w:vAlign w:val="center"/>
          </w:tcPr>
          <w:p w14:paraId="4CFECDCD"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389F75E3" w14:textId="0A0A1B3B" w:rsidR="71F4B0C9" w:rsidRDefault="71F4B0C9" w:rsidP="71F4B0C9">
            <w:pPr>
              <w:rPr>
                <w:rFonts w:ascii="Arial" w:eastAsia="Arial" w:hAnsi="Arial" w:cs="Arial"/>
              </w:rPr>
            </w:pPr>
            <w:r w:rsidRPr="71F4B0C9">
              <w:rPr>
                <w:rFonts w:ascii="Arial" w:eastAsia="Arial" w:hAnsi="Arial" w:cs="Arial"/>
                <w:lang w:val="es-ES"/>
              </w:rPr>
              <w:t>Presenta el diagrama de clase y es correcto</w:t>
            </w:r>
          </w:p>
        </w:tc>
        <w:tc>
          <w:tcPr>
            <w:tcW w:w="360" w:type="dxa"/>
            <w:tcBorders>
              <w:top w:val="single" w:sz="6" w:space="0" w:color="auto"/>
              <w:left w:val="single" w:sz="6" w:space="0" w:color="auto"/>
              <w:bottom w:val="single" w:sz="6" w:space="0" w:color="auto"/>
              <w:right w:val="single" w:sz="6" w:space="0" w:color="auto"/>
            </w:tcBorders>
            <w:vAlign w:val="center"/>
          </w:tcPr>
          <w:p w14:paraId="02BE3520" w14:textId="488557F6"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0EAECE9E" w14:textId="576C7360"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24925F6A" w14:textId="1917B561" w:rsidR="71F4B0C9" w:rsidRDefault="71F4B0C9" w:rsidP="71F4B0C9">
            <w:pPr>
              <w:jc w:val="center"/>
              <w:rPr>
                <w:rFonts w:ascii="Arial" w:eastAsia="Arial" w:hAnsi="Arial" w:cs="Arial"/>
                <w:color w:val="000000" w:themeColor="text1"/>
              </w:rPr>
            </w:pPr>
          </w:p>
        </w:tc>
      </w:tr>
      <w:tr w:rsidR="71F4B0C9" w14:paraId="54FF2E64" w14:textId="77777777" w:rsidTr="71F4B0C9">
        <w:trPr>
          <w:trHeight w:val="300"/>
        </w:trPr>
        <w:tc>
          <w:tcPr>
            <w:tcW w:w="1215" w:type="dxa"/>
            <w:vMerge/>
            <w:tcBorders>
              <w:left w:val="single" w:sz="0" w:space="0" w:color="auto"/>
              <w:right w:val="single" w:sz="0" w:space="0" w:color="auto"/>
            </w:tcBorders>
            <w:vAlign w:val="center"/>
          </w:tcPr>
          <w:p w14:paraId="509C4032"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064FB04D" w14:textId="4367E386" w:rsidR="71F4B0C9" w:rsidRDefault="71F4B0C9" w:rsidP="71F4B0C9">
            <w:pPr>
              <w:rPr>
                <w:rFonts w:ascii="Arial" w:eastAsia="Arial" w:hAnsi="Arial" w:cs="Arial"/>
              </w:rPr>
            </w:pPr>
            <w:r w:rsidRPr="71F4B0C9">
              <w:rPr>
                <w:rFonts w:ascii="Arial" w:eastAsia="Arial" w:hAnsi="Arial" w:cs="Arial"/>
                <w:lang w:val="es-ES"/>
              </w:rPr>
              <w:t>Presenta el diagrama de actividades y es correcto</w:t>
            </w:r>
          </w:p>
        </w:tc>
        <w:tc>
          <w:tcPr>
            <w:tcW w:w="360" w:type="dxa"/>
            <w:tcBorders>
              <w:top w:val="single" w:sz="6" w:space="0" w:color="auto"/>
              <w:left w:val="single" w:sz="6" w:space="0" w:color="auto"/>
              <w:bottom w:val="single" w:sz="6" w:space="0" w:color="auto"/>
              <w:right w:val="single" w:sz="6" w:space="0" w:color="auto"/>
            </w:tcBorders>
            <w:vAlign w:val="center"/>
          </w:tcPr>
          <w:p w14:paraId="77C91BD9" w14:textId="6F51D518"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5A45BDCD" w14:textId="5ABF368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3C7BC17" w14:textId="2E75069C" w:rsidR="71F4B0C9" w:rsidRDefault="71F4B0C9" w:rsidP="71F4B0C9">
            <w:pPr>
              <w:jc w:val="center"/>
              <w:rPr>
                <w:rFonts w:ascii="Arial" w:eastAsia="Arial" w:hAnsi="Arial" w:cs="Arial"/>
                <w:color w:val="000000" w:themeColor="text1"/>
              </w:rPr>
            </w:pPr>
          </w:p>
        </w:tc>
      </w:tr>
      <w:tr w:rsidR="71F4B0C9" w14:paraId="3605497D" w14:textId="77777777" w:rsidTr="71F4B0C9">
        <w:trPr>
          <w:trHeight w:val="300"/>
        </w:trPr>
        <w:tc>
          <w:tcPr>
            <w:tcW w:w="1215" w:type="dxa"/>
            <w:vMerge/>
            <w:tcBorders>
              <w:top w:val="single" w:sz="0" w:space="0" w:color="auto"/>
              <w:left w:val="single" w:sz="0" w:space="0" w:color="auto"/>
              <w:bottom w:val="outset" w:sz="0" w:space="0" w:color="auto"/>
              <w:right w:val="single" w:sz="0" w:space="0" w:color="auto"/>
            </w:tcBorders>
            <w:vAlign w:val="center"/>
          </w:tcPr>
          <w:p w14:paraId="6B66F1D1" w14:textId="77777777" w:rsidR="00FE720D" w:rsidRDefault="00FE720D"/>
        </w:tc>
        <w:tc>
          <w:tcPr>
            <w:tcW w:w="5010" w:type="dxa"/>
            <w:tcBorders>
              <w:top w:val="single" w:sz="6" w:space="0" w:color="auto"/>
              <w:left w:val="single" w:sz="6" w:space="0" w:color="auto"/>
              <w:bottom w:val="single" w:sz="6" w:space="0" w:color="auto"/>
              <w:right w:val="single" w:sz="6" w:space="0" w:color="auto"/>
            </w:tcBorders>
            <w:vAlign w:val="center"/>
          </w:tcPr>
          <w:p w14:paraId="1D2F31C3" w14:textId="1B92200F" w:rsidR="71F4B0C9" w:rsidRDefault="71F4B0C9" w:rsidP="71F4B0C9">
            <w:pPr>
              <w:rPr>
                <w:rFonts w:ascii="Arial" w:eastAsia="Arial" w:hAnsi="Arial" w:cs="Arial"/>
              </w:rPr>
            </w:pPr>
            <w:r w:rsidRPr="71F4B0C9">
              <w:rPr>
                <w:rFonts w:ascii="Arial" w:eastAsia="Arial" w:hAnsi="Arial" w:cs="Arial"/>
                <w:lang w:val="es-ES"/>
              </w:rPr>
              <w:t>Presenta el diagrama de secuencia y es correcto</w:t>
            </w:r>
          </w:p>
        </w:tc>
        <w:tc>
          <w:tcPr>
            <w:tcW w:w="360" w:type="dxa"/>
            <w:tcBorders>
              <w:top w:val="single" w:sz="6" w:space="0" w:color="auto"/>
              <w:left w:val="single" w:sz="6" w:space="0" w:color="auto"/>
              <w:bottom w:val="single" w:sz="6" w:space="0" w:color="auto"/>
              <w:right w:val="single" w:sz="6" w:space="0" w:color="auto"/>
            </w:tcBorders>
            <w:vAlign w:val="center"/>
          </w:tcPr>
          <w:p w14:paraId="7ACE9719" w14:textId="4CDA36D6" w:rsidR="71F4B0C9" w:rsidRDefault="71F4B0C9" w:rsidP="71F4B0C9">
            <w:pPr>
              <w:jc w:val="center"/>
              <w:rPr>
                <w:rFonts w:ascii="Arial" w:eastAsia="Arial" w:hAnsi="Arial" w:cs="Arial"/>
                <w:color w:val="000000" w:themeColor="text1"/>
              </w:rPr>
            </w:pPr>
          </w:p>
        </w:tc>
        <w:tc>
          <w:tcPr>
            <w:tcW w:w="480" w:type="dxa"/>
            <w:tcBorders>
              <w:top w:val="single" w:sz="6" w:space="0" w:color="auto"/>
              <w:left w:val="single" w:sz="6" w:space="0" w:color="auto"/>
              <w:bottom w:val="single" w:sz="6" w:space="0" w:color="auto"/>
              <w:right w:val="single" w:sz="6" w:space="0" w:color="auto"/>
            </w:tcBorders>
            <w:vAlign w:val="center"/>
          </w:tcPr>
          <w:p w14:paraId="042F37EE" w14:textId="7D247335"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29DB37CC" w14:textId="16795DC5" w:rsidR="71F4B0C9" w:rsidRDefault="71F4B0C9" w:rsidP="71F4B0C9">
            <w:pPr>
              <w:jc w:val="center"/>
              <w:rPr>
                <w:rFonts w:ascii="Arial" w:eastAsia="Arial" w:hAnsi="Arial" w:cs="Arial"/>
                <w:color w:val="000000" w:themeColor="text1"/>
              </w:rPr>
            </w:pPr>
          </w:p>
        </w:tc>
      </w:tr>
    </w:tbl>
    <w:p w14:paraId="4D3013E2" w14:textId="7760CDFA" w:rsidR="233BC365" w:rsidRDefault="233BC365" w:rsidP="71F4B0C9">
      <w:pPr>
        <w:jc w:val="center"/>
        <w:rPr>
          <w:rFonts w:ascii="Arial" w:eastAsia="Arial" w:hAnsi="Arial" w:cs="Arial"/>
          <w:color w:val="000000" w:themeColor="text1"/>
          <w:lang w:val="es-MX"/>
        </w:rPr>
      </w:pPr>
      <w:r w:rsidRPr="71F4B0C9">
        <w:rPr>
          <w:rFonts w:ascii="Arial" w:eastAsia="Arial" w:hAnsi="Arial" w:cs="Arial"/>
          <w:b/>
          <w:bCs/>
          <w:color w:val="000000" w:themeColor="text1"/>
          <w:lang w:val="es-MX"/>
        </w:rPr>
        <w:t>+</w:t>
      </w:r>
    </w:p>
    <w:p w14:paraId="117BE30D" w14:textId="36C85D6A" w:rsidR="71F4B0C9" w:rsidRDefault="71F4B0C9" w:rsidP="71F4B0C9">
      <w:pPr>
        <w:rPr>
          <w:rFonts w:ascii="Arial" w:eastAsia="Arial" w:hAnsi="Arial" w:cs="Arial"/>
          <w:color w:val="000000" w:themeColor="text1"/>
          <w:lang w:val="es-MX"/>
        </w:rPr>
      </w:pPr>
    </w:p>
    <w:p w14:paraId="078269EA" w14:textId="124BD552" w:rsidR="238180A8" w:rsidRDefault="238180A8" w:rsidP="71F4B0C9">
      <w:pPr>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 xml:space="preserve">Sesión 5.  </w:t>
      </w:r>
      <w:r w:rsidRPr="71F4B0C9">
        <w:rPr>
          <w:rFonts w:ascii="Arial" w:eastAsia="Arial" w:hAnsi="Arial" w:cs="Arial"/>
          <w:color w:val="000000" w:themeColor="text1"/>
          <w:lang w:val="es-MX"/>
        </w:rPr>
        <w:t>Desarrollo del Front-end del sistema de información.</w:t>
      </w:r>
    </w:p>
    <w:p w14:paraId="5E951EEB" w14:textId="5B6FF389" w:rsidR="71F4B0C9" w:rsidRDefault="71F4B0C9" w:rsidP="71F4B0C9">
      <w:pPr>
        <w:jc w:val="both"/>
        <w:rPr>
          <w:rFonts w:ascii="Arial" w:eastAsia="Arial" w:hAnsi="Arial" w:cs="Arial"/>
          <w:color w:val="000000" w:themeColor="text1"/>
          <w:lang w:val="es-MX"/>
        </w:rPr>
      </w:pPr>
    </w:p>
    <w:p w14:paraId="26D91160" w14:textId="6F5F2977" w:rsidR="238180A8" w:rsidRDefault="238180A8" w:rsidP="71F4B0C9">
      <w:pPr>
        <w:spacing w:before="120" w:after="120"/>
        <w:jc w:val="both"/>
        <w:rPr>
          <w:rFonts w:ascii="Arial" w:eastAsia="Arial" w:hAnsi="Arial" w:cs="Arial"/>
          <w:color w:val="2E74B5"/>
          <w:lang w:val="es-MX"/>
        </w:rPr>
      </w:pPr>
      <w:commentRangeStart w:id="10"/>
      <w:r w:rsidRPr="71F4B0C9">
        <w:rPr>
          <w:rFonts w:ascii="Arial" w:eastAsia="Arial" w:hAnsi="Arial" w:cs="Arial"/>
          <w:b/>
          <w:bCs/>
          <w:color w:val="000000" w:themeColor="text1"/>
          <w:lang w:val="es-MX"/>
        </w:rPr>
        <w:t>Actividad de aprendizaje 2</w:t>
      </w:r>
      <w:commentRangeEnd w:id="10"/>
      <w:r>
        <w:commentReference w:id="10"/>
      </w:r>
      <w:r w:rsidRPr="71F4B0C9">
        <w:rPr>
          <w:rFonts w:ascii="Arial" w:eastAsia="Arial" w:hAnsi="Arial" w:cs="Arial"/>
          <w:b/>
          <w:bCs/>
          <w:color w:val="000000" w:themeColor="text1"/>
          <w:lang w:val="es-MX"/>
        </w:rPr>
        <w:t xml:space="preserve">. </w:t>
      </w:r>
      <w:r w:rsidRPr="71F4B0C9">
        <w:rPr>
          <w:rFonts w:ascii="Arial" w:eastAsia="Arial" w:hAnsi="Arial" w:cs="Arial"/>
          <w:b/>
          <w:bCs/>
          <w:color w:val="2E74B5"/>
          <w:lang w:val="es-MX"/>
        </w:rPr>
        <w:t>Desarrollo del Front-end del sistema de información.</w:t>
      </w:r>
    </w:p>
    <w:p w14:paraId="689893EF" w14:textId="647D860D" w:rsidR="71F4B0C9" w:rsidRDefault="71F4B0C9" w:rsidP="71F4B0C9">
      <w:pPr>
        <w:spacing w:before="120" w:after="120"/>
        <w:jc w:val="both"/>
        <w:rPr>
          <w:rFonts w:ascii="Arial" w:eastAsia="Arial" w:hAnsi="Arial" w:cs="Arial"/>
          <w:color w:val="2E74B5"/>
          <w:lang w:val="es-MX"/>
        </w:rPr>
      </w:pPr>
    </w:p>
    <w:p w14:paraId="230D689D" w14:textId="3FBF972A" w:rsidR="238180A8" w:rsidRDefault="238180A8"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3E8415DF" w14:textId="34B1841A" w:rsidR="71F4B0C9" w:rsidRDefault="71F4B0C9" w:rsidP="71F4B0C9">
      <w:pPr>
        <w:rPr>
          <w:rFonts w:ascii="Arial" w:eastAsia="Arial" w:hAnsi="Arial" w:cs="Arial"/>
          <w:color w:val="000000" w:themeColor="text1"/>
          <w:lang w:val="es-MX"/>
        </w:rPr>
      </w:pPr>
    </w:p>
    <w:p w14:paraId="546F4E1E" w14:textId="1C5EC289" w:rsidR="238180A8" w:rsidRDefault="238180A8" w:rsidP="71F4B0C9">
      <w:pPr>
        <w:rPr>
          <w:rFonts w:ascii="Arial" w:eastAsia="Arial" w:hAnsi="Arial" w:cs="Arial"/>
          <w:color w:val="000000" w:themeColor="text1"/>
          <w:lang w:val="es-MX"/>
        </w:rPr>
      </w:pPr>
      <w:r w:rsidRPr="71F4B0C9">
        <w:rPr>
          <w:rFonts w:ascii="Arial" w:eastAsia="Arial" w:hAnsi="Arial" w:cs="Arial"/>
          <w:color w:val="000000" w:themeColor="text1"/>
          <w:lang w:val="es-MX"/>
        </w:rPr>
        <w:t>Documento con el avance del desarrollo del apartado 3.1 Desarrollo del Front-end.</w:t>
      </w:r>
    </w:p>
    <w:p w14:paraId="2E6392D2" w14:textId="3563EB5C" w:rsidR="71F4B0C9" w:rsidRDefault="71F4B0C9" w:rsidP="71F4B0C9">
      <w:pPr>
        <w:rPr>
          <w:rFonts w:ascii="Arial" w:eastAsia="Arial" w:hAnsi="Arial" w:cs="Arial"/>
          <w:color w:val="000000" w:themeColor="text1"/>
          <w:lang w:val="es-MX"/>
        </w:rPr>
      </w:pPr>
    </w:p>
    <w:p w14:paraId="40379C86" w14:textId="3098D4D5" w:rsidR="238180A8" w:rsidRDefault="238180A8"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¿Cómo realizaré la actividad?</w:t>
      </w:r>
    </w:p>
    <w:p w14:paraId="45E1334B" w14:textId="45A4CE1F" w:rsidR="71F4B0C9" w:rsidRDefault="71F4B0C9" w:rsidP="71F4B0C9">
      <w:pPr>
        <w:rPr>
          <w:rFonts w:ascii="Arial" w:eastAsia="Arial" w:hAnsi="Arial" w:cs="Arial"/>
          <w:color w:val="000000" w:themeColor="text1"/>
          <w:lang w:val="es-MX"/>
        </w:rPr>
      </w:pPr>
    </w:p>
    <w:p w14:paraId="766365DD" w14:textId="7744A452" w:rsidR="238180A8" w:rsidRDefault="238180A8" w:rsidP="005C5DD4">
      <w:pPr>
        <w:pStyle w:val="Prrafodelista"/>
        <w:numPr>
          <w:ilvl w:val="0"/>
          <w:numId w:val="23"/>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Reúnete con tu equipo de trabajo, de manera colaborativa revisen el modelado de requerimientos, con base en el mismo seleccionen la tecnología con la que van a llevar a cabo el desarrollo. Consideren seleccionar de manera colaborativa la tecnología más adecuada al desarrollo de su proyecto.</w:t>
      </w:r>
    </w:p>
    <w:p w14:paraId="27594F93" w14:textId="3B5547EC" w:rsidR="238180A8" w:rsidRDefault="238180A8" w:rsidP="005C5DD4">
      <w:pPr>
        <w:pStyle w:val="Prrafodelista"/>
        <w:numPr>
          <w:ilvl w:val="0"/>
          <w:numId w:val="23"/>
        </w:numPr>
        <w:jc w:val="both"/>
        <w:rPr>
          <w:rFonts w:ascii="Arial" w:eastAsia="Arial" w:hAnsi="Arial" w:cs="Arial"/>
          <w:color w:val="BF8F00"/>
          <w:lang w:val="es-MX"/>
        </w:rPr>
      </w:pPr>
      <w:r w:rsidRPr="71F4B0C9">
        <w:rPr>
          <w:rStyle w:val="normaltextrun"/>
          <w:rFonts w:ascii="Arial" w:eastAsia="Arial" w:hAnsi="Arial" w:cs="Arial"/>
          <w:color w:val="000000" w:themeColor="text1"/>
          <w:sz w:val="24"/>
          <w:szCs w:val="24"/>
          <w:lang w:val="es-MX"/>
        </w:rPr>
        <w:t xml:space="preserve">Comienza con el desarrollo del sistema de información y también con la documentación de los avances del desarrollo en el Apartado III “Desarrollo del sistema” del recurso </w:t>
      </w:r>
      <w:r w:rsidRPr="71F4B0C9">
        <w:rPr>
          <w:rFonts w:ascii="Arial" w:eastAsia="Arial" w:hAnsi="Arial" w:cs="Arial"/>
          <w:b/>
          <w:bCs/>
          <w:color w:val="BF8F00"/>
          <w:u w:val="single"/>
          <w:lang w:val="es-MX"/>
        </w:rPr>
        <w:t>Documentación del desarrollo.</w:t>
      </w:r>
    </w:p>
    <w:p w14:paraId="5FD7A74D" w14:textId="0917774E" w:rsidR="238180A8" w:rsidRDefault="238180A8" w:rsidP="005C5DD4">
      <w:pPr>
        <w:pStyle w:val="Prrafodelista"/>
        <w:numPr>
          <w:ilvl w:val="0"/>
          <w:numId w:val="23"/>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En este primer avance desarrolla el apartado 3.1 Desarrollo del Front-</w:t>
      </w:r>
      <w:proofErr w:type="spellStart"/>
      <w:r w:rsidRPr="71F4B0C9">
        <w:rPr>
          <w:rStyle w:val="normaltextrun"/>
          <w:rFonts w:ascii="Arial" w:eastAsia="Arial" w:hAnsi="Arial" w:cs="Arial"/>
          <w:color w:val="000000" w:themeColor="text1"/>
          <w:sz w:val="24"/>
          <w:szCs w:val="24"/>
          <w:lang w:val="es-ES"/>
        </w:rPr>
        <w:t>end</w:t>
      </w:r>
      <w:proofErr w:type="spellEnd"/>
      <w:r w:rsidRPr="71F4B0C9">
        <w:rPr>
          <w:rStyle w:val="normaltextrun"/>
          <w:rFonts w:ascii="Arial" w:eastAsia="Arial" w:hAnsi="Arial" w:cs="Arial"/>
          <w:color w:val="000000" w:themeColor="text1"/>
          <w:sz w:val="24"/>
          <w:szCs w:val="24"/>
          <w:lang w:val="es-ES"/>
        </w:rPr>
        <w:t>, colocando las pantallas desarrolladas hasta el momento e indicando para cada una de ellas el requerimiento que cubre según el modelado.</w:t>
      </w:r>
    </w:p>
    <w:p w14:paraId="5CFC1073" w14:textId="64C72A1A" w:rsidR="238180A8" w:rsidRDefault="238180A8" w:rsidP="005C5DD4">
      <w:pPr>
        <w:pStyle w:val="Prrafodelista"/>
        <w:numPr>
          <w:ilvl w:val="0"/>
          <w:numId w:val="23"/>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Después de que realices lo anterior guarda el archivo en Word, nómbralo con un identificador del sistema propuesto, considerando el ejemplo que se te presenta sería de la siguiente manera:</w:t>
      </w:r>
      <w:r w:rsidRPr="71F4B0C9">
        <w:rPr>
          <w:rStyle w:val="eop"/>
          <w:rFonts w:ascii="Arial" w:eastAsia="Arial" w:hAnsi="Arial" w:cs="Arial"/>
          <w:color w:val="000000" w:themeColor="text1"/>
          <w:sz w:val="24"/>
          <w:szCs w:val="24"/>
          <w:lang w:val="es-MX"/>
        </w:rPr>
        <w:t> </w:t>
      </w:r>
    </w:p>
    <w:p w14:paraId="41D843D3" w14:textId="42E448C2" w:rsidR="238180A8" w:rsidRDefault="238180A8"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 xml:space="preserve">Ejemplo: </w:t>
      </w:r>
      <w:proofErr w:type="spellStart"/>
      <w:r w:rsidRPr="71F4B0C9">
        <w:rPr>
          <w:rStyle w:val="normaltextrun"/>
          <w:rFonts w:ascii="Arial" w:eastAsia="Arial" w:hAnsi="Arial" w:cs="Arial"/>
          <w:color w:val="000000" w:themeColor="text1"/>
          <w:sz w:val="24"/>
          <w:szCs w:val="24"/>
          <w:lang w:val="es-ES"/>
        </w:rPr>
        <w:t>Nombre_Sistema_Alejandra_U2_Actividad2</w:t>
      </w:r>
      <w:proofErr w:type="spellEnd"/>
    </w:p>
    <w:p w14:paraId="1536C7F1" w14:textId="22B114D1" w:rsidR="71F4B0C9" w:rsidRDefault="71F4B0C9" w:rsidP="71F4B0C9">
      <w:pPr>
        <w:jc w:val="both"/>
        <w:rPr>
          <w:rFonts w:ascii="Arial" w:eastAsia="Arial" w:hAnsi="Arial" w:cs="Arial"/>
          <w:color w:val="000000" w:themeColor="text1"/>
          <w:lang w:val="es-MX"/>
        </w:rPr>
      </w:pPr>
    </w:p>
    <w:p w14:paraId="31595321" w14:textId="09EEBD7D" w:rsidR="238180A8" w:rsidRDefault="238180A8" w:rsidP="005C5DD4">
      <w:pPr>
        <w:pStyle w:val="Prrafodelista"/>
        <w:numPr>
          <w:ilvl w:val="0"/>
          <w:numId w:val="23"/>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14:paraId="543C0CFF" w14:textId="1402909D" w:rsidR="71F4B0C9" w:rsidRDefault="71F4B0C9" w:rsidP="71F4B0C9">
      <w:pPr>
        <w:jc w:val="both"/>
        <w:rPr>
          <w:rFonts w:ascii="Arial" w:eastAsia="Arial" w:hAnsi="Arial" w:cs="Arial"/>
          <w:color w:val="000000" w:themeColor="text1"/>
          <w:lang w:val="es-MX"/>
        </w:rPr>
      </w:pPr>
    </w:p>
    <w:p w14:paraId="6A0683DE" w14:textId="2F9D69A1" w:rsidR="238180A8" w:rsidRDefault="238180A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Valor de la actividad: Formativa / Requisito de acreditación.</w:t>
      </w:r>
    </w:p>
    <w:p w14:paraId="5A1EE1BE" w14:textId="59B51699" w:rsidR="71F4B0C9" w:rsidRDefault="71F4B0C9" w:rsidP="71F4B0C9">
      <w:pPr>
        <w:jc w:val="both"/>
        <w:rPr>
          <w:rFonts w:ascii="Arial" w:eastAsia="Arial" w:hAnsi="Arial" w:cs="Arial"/>
          <w:color w:val="000000" w:themeColor="text1"/>
          <w:lang w:val="es-MX"/>
        </w:rPr>
      </w:pPr>
    </w:p>
    <w:p w14:paraId="6453E199" w14:textId="36AAEABA" w:rsidR="238180A8" w:rsidRDefault="238180A8"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453E74F1" w14:textId="09B4FA0E" w:rsidR="238180A8" w:rsidRDefault="238180A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Esta actividad no tiene ponderación, pero es parte del proyecto que deberás entregar y que equivale al 100% de tu calificación, es un requisito de acreditación y de carácter obligatorio para continuar con el desarrollo del proyecto y para la evaluación final. </w:t>
      </w:r>
    </w:p>
    <w:p w14:paraId="1D74B4DE" w14:textId="52031C25" w:rsidR="238180A8" w:rsidRDefault="238180A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realizará la revisión de tu actividad en la evidencia a entregar en la sesión 8, considera la lista de cotejo que te ayudará a identificar en qué grado cumples la entrega de la documentación, si observas que falta algún elemento, corrige tu trabajo antes de enviarlo.</w:t>
      </w:r>
    </w:p>
    <w:p w14:paraId="56220FF6" w14:textId="553FC13F" w:rsidR="238180A8" w:rsidRDefault="238180A8"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Lista de cotejo_</w:t>
      </w:r>
      <w:r w:rsidRPr="71F4B0C9">
        <w:rPr>
          <w:rFonts w:ascii="Arial" w:eastAsia="Arial" w:hAnsi="Arial" w:cs="Arial"/>
          <w:b/>
          <w:bCs/>
          <w:color w:val="2E74B5"/>
          <w:lang w:val="es-MX"/>
        </w:rPr>
        <w:t xml:space="preserve"> Desarrollo del sistema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15"/>
        <w:gridCol w:w="6240"/>
        <w:gridCol w:w="450"/>
        <w:gridCol w:w="600"/>
      </w:tblGrid>
      <w:tr w:rsidR="71F4B0C9" w14:paraId="01DE0393"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14F83F3A" w14:textId="4AE8268D"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6240" w:type="dxa"/>
            <w:tcBorders>
              <w:top w:val="single" w:sz="6" w:space="0" w:color="auto"/>
              <w:left w:val="single" w:sz="6" w:space="0" w:color="auto"/>
              <w:bottom w:val="single" w:sz="6" w:space="0" w:color="auto"/>
              <w:right w:val="single" w:sz="6" w:space="0" w:color="auto"/>
            </w:tcBorders>
            <w:shd w:val="clear" w:color="auto" w:fill="E2EFD9"/>
            <w:vAlign w:val="center"/>
          </w:tcPr>
          <w:p w14:paraId="2AE9E324" w14:textId="53A8B864"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450" w:type="dxa"/>
            <w:tcBorders>
              <w:top w:val="single" w:sz="6" w:space="0" w:color="auto"/>
              <w:left w:val="single" w:sz="6" w:space="0" w:color="auto"/>
              <w:bottom w:val="single" w:sz="6" w:space="0" w:color="auto"/>
              <w:right w:val="single" w:sz="6" w:space="0" w:color="auto"/>
            </w:tcBorders>
            <w:shd w:val="clear" w:color="auto" w:fill="E2EFD9"/>
            <w:vAlign w:val="center"/>
          </w:tcPr>
          <w:p w14:paraId="5EB685DD" w14:textId="5014B2AF"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600" w:type="dxa"/>
            <w:tcBorders>
              <w:top w:val="single" w:sz="6" w:space="0" w:color="auto"/>
              <w:left w:val="single" w:sz="6" w:space="0" w:color="auto"/>
              <w:bottom w:val="single" w:sz="6" w:space="0" w:color="auto"/>
              <w:right w:val="single" w:sz="6" w:space="0" w:color="auto"/>
            </w:tcBorders>
            <w:shd w:val="clear" w:color="auto" w:fill="E2EFD9"/>
            <w:vAlign w:val="center"/>
          </w:tcPr>
          <w:p w14:paraId="4F9E99D1" w14:textId="07BE6AF2"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r>
      <w:tr w:rsidR="71F4B0C9" w14:paraId="2CB3BA62"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636F0423" w14:textId="4CFAEFC8"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lastRenderedPageBreak/>
              <w:t>Estructura</w:t>
            </w:r>
          </w:p>
        </w:tc>
        <w:tc>
          <w:tcPr>
            <w:tcW w:w="6240" w:type="dxa"/>
            <w:tcBorders>
              <w:top w:val="single" w:sz="6" w:space="0" w:color="auto"/>
              <w:left w:val="single" w:sz="6" w:space="0" w:color="auto"/>
              <w:bottom w:val="single" w:sz="6" w:space="0" w:color="auto"/>
              <w:right w:val="single" w:sz="6" w:space="0" w:color="auto"/>
            </w:tcBorders>
            <w:vAlign w:val="center"/>
          </w:tcPr>
          <w:p w14:paraId="058D6E2B" w14:textId="58B80BC2"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450" w:type="dxa"/>
            <w:tcBorders>
              <w:top w:val="single" w:sz="6" w:space="0" w:color="auto"/>
              <w:left w:val="single" w:sz="6" w:space="0" w:color="auto"/>
              <w:bottom w:val="single" w:sz="6" w:space="0" w:color="auto"/>
              <w:right w:val="single" w:sz="6" w:space="0" w:color="auto"/>
            </w:tcBorders>
            <w:vAlign w:val="center"/>
          </w:tcPr>
          <w:p w14:paraId="493ACC64" w14:textId="18416DC6"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637C1413" w14:textId="0E15A548" w:rsidR="71F4B0C9" w:rsidRDefault="71F4B0C9" w:rsidP="71F4B0C9">
            <w:pPr>
              <w:jc w:val="center"/>
              <w:rPr>
                <w:rFonts w:ascii="Segoe UI" w:eastAsia="Segoe UI" w:hAnsi="Segoe UI" w:cs="Segoe UI"/>
                <w:sz w:val="18"/>
                <w:szCs w:val="18"/>
              </w:rPr>
            </w:pPr>
          </w:p>
        </w:tc>
      </w:tr>
      <w:tr w:rsidR="71F4B0C9" w14:paraId="64FC9A93" w14:textId="77777777" w:rsidTr="71F4B0C9">
        <w:trPr>
          <w:trHeight w:val="300"/>
        </w:trPr>
        <w:tc>
          <w:tcPr>
            <w:tcW w:w="1515" w:type="dxa"/>
            <w:vMerge/>
            <w:tcBorders>
              <w:left w:val="single" w:sz="0" w:space="0" w:color="auto"/>
              <w:right w:val="single" w:sz="0" w:space="0" w:color="auto"/>
            </w:tcBorders>
            <w:vAlign w:val="center"/>
          </w:tcPr>
          <w:p w14:paraId="78815C35"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6F806786" w14:textId="4BF43A1A"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0CA22F68" w14:textId="324710BD"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63C6A857" w14:textId="507FB8DC" w:rsidR="71F4B0C9" w:rsidRDefault="71F4B0C9" w:rsidP="71F4B0C9">
            <w:pPr>
              <w:jc w:val="center"/>
              <w:rPr>
                <w:rFonts w:ascii="Segoe UI" w:eastAsia="Segoe UI" w:hAnsi="Segoe UI" w:cs="Segoe UI"/>
                <w:sz w:val="18"/>
                <w:szCs w:val="18"/>
              </w:rPr>
            </w:pPr>
          </w:p>
        </w:tc>
      </w:tr>
      <w:tr w:rsidR="71F4B0C9" w14:paraId="3F99C8F0"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003DCA6A" w14:textId="340CC90F"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1.1</w:t>
            </w:r>
          </w:p>
        </w:tc>
        <w:tc>
          <w:tcPr>
            <w:tcW w:w="6240" w:type="dxa"/>
            <w:tcBorders>
              <w:top w:val="single" w:sz="6" w:space="0" w:color="auto"/>
              <w:left w:val="single" w:sz="6" w:space="0" w:color="auto"/>
              <w:bottom w:val="single" w:sz="6" w:space="0" w:color="auto"/>
              <w:right w:val="single" w:sz="6" w:space="0" w:color="auto"/>
            </w:tcBorders>
            <w:vAlign w:val="center"/>
          </w:tcPr>
          <w:p w14:paraId="375FF5CE" w14:textId="52917736"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450" w:type="dxa"/>
            <w:tcBorders>
              <w:top w:val="single" w:sz="6" w:space="0" w:color="auto"/>
              <w:left w:val="single" w:sz="6" w:space="0" w:color="auto"/>
              <w:bottom w:val="single" w:sz="6" w:space="0" w:color="auto"/>
              <w:right w:val="single" w:sz="6" w:space="0" w:color="auto"/>
            </w:tcBorders>
            <w:vAlign w:val="center"/>
          </w:tcPr>
          <w:p w14:paraId="79020CA8" w14:textId="3995406C"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6537C778" w14:textId="58CD90E0" w:rsidR="71F4B0C9" w:rsidRDefault="71F4B0C9" w:rsidP="71F4B0C9">
            <w:pPr>
              <w:jc w:val="center"/>
              <w:rPr>
                <w:rFonts w:ascii="Segoe UI" w:eastAsia="Segoe UI" w:hAnsi="Segoe UI" w:cs="Segoe UI"/>
                <w:sz w:val="18"/>
                <w:szCs w:val="18"/>
              </w:rPr>
            </w:pPr>
          </w:p>
        </w:tc>
      </w:tr>
      <w:tr w:rsidR="71F4B0C9" w14:paraId="70B26F57" w14:textId="77777777" w:rsidTr="71F4B0C9">
        <w:trPr>
          <w:trHeight w:val="300"/>
        </w:trPr>
        <w:tc>
          <w:tcPr>
            <w:tcW w:w="1515" w:type="dxa"/>
            <w:tcBorders>
              <w:top w:val="single" w:sz="6" w:space="0" w:color="auto"/>
              <w:left w:val="single" w:sz="6" w:space="0" w:color="auto"/>
              <w:right w:val="single" w:sz="6" w:space="0" w:color="auto"/>
            </w:tcBorders>
            <w:shd w:val="clear" w:color="auto" w:fill="E2EFD9"/>
            <w:vAlign w:val="center"/>
          </w:tcPr>
          <w:p w14:paraId="2750DE7F" w14:textId="02DC4B24" w:rsidR="71F4B0C9" w:rsidRDefault="71F4B0C9" w:rsidP="71F4B0C9">
            <w:pPr>
              <w:jc w:val="center"/>
              <w:rPr>
                <w:rFonts w:ascii="Arial" w:eastAsia="Arial" w:hAnsi="Arial" w:cs="Arial"/>
              </w:rPr>
            </w:pPr>
            <w:r w:rsidRPr="71F4B0C9">
              <w:rPr>
                <w:rFonts w:ascii="Arial" w:eastAsia="Arial" w:hAnsi="Arial" w:cs="Arial"/>
                <w:lang w:val="es-ES"/>
              </w:rPr>
              <w:t>1.2</w:t>
            </w:r>
          </w:p>
        </w:tc>
        <w:tc>
          <w:tcPr>
            <w:tcW w:w="6240" w:type="dxa"/>
            <w:tcBorders>
              <w:top w:val="single" w:sz="6" w:space="0" w:color="auto"/>
              <w:left w:val="single" w:sz="6" w:space="0" w:color="auto"/>
              <w:bottom w:val="single" w:sz="6" w:space="0" w:color="auto"/>
              <w:right w:val="single" w:sz="6" w:space="0" w:color="auto"/>
            </w:tcBorders>
            <w:vAlign w:val="center"/>
          </w:tcPr>
          <w:p w14:paraId="1C9A521B" w14:textId="0116FC60"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450" w:type="dxa"/>
            <w:tcBorders>
              <w:top w:val="single" w:sz="6" w:space="0" w:color="auto"/>
              <w:left w:val="single" w:sz="6" w:space="0" w:color="auto"/>
              <w:bottom w:val="single" w:sz="6" w:space="0" w:color="auto"/>
              <w:right w:val="single" w:sz="6" w:space="0" w:color="auto"/>
            </w:tcBorders>
            <w:vAlign w:val="center"/>
          </w:tcPr>
          <w:p w14:paraId="016D59C3" w14:textId="22C3C683"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4B64CCD9" w14:textId="18BAC5A0" w:rsidR="71F4B0C9" w:rsidRDefault="71F4B0C9" w:rsidP="71F4B0C9">
            <w:pPr>
              <w:jc w:val="center"/>
              <w:rPr>
                <w:rFonts w:ascii="Segoe UI" w:eastAsia="Segoe UI" w:hAnsi="Segoe UI" w:cs="Segoe UI"/>
                <w:sz w:val="18"/>
                <w:szCs w:val="18"/>
              </w:rPr>
            </w:pPr>
          </w:p>
        </w:tc>
      </w:tr>
      <w:tr w:rsidR="71F4B0C9" w14:paraId="45979D15"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760AFE3F" w14:textId="2A6F7F60" w:rsidR="71F4B0C9" w:rsidRDefault="71F4B0C9" w:rsidP="71F4B0C9">
            <w:pPr>
              <w:jc w:val="center"/>
              <w:rPr>
                <w:rFonts w:ascii="Arial" w:eastAsia="Arial" w:hAnsi="Arial" w:cs="Arial"/>
              </w:rPr>
            </w:pPr>
            <w:r w:rsidRPr="71F4B0C9">
              <w:rPr>
                <w:rFonts w:ascii="Arial" w:eastAsia="Arial" w:hAnsi="Arial" w:cs="Arial"/>
                <w:lang w:val="es-ES"/>
              </w:rPr>
              <w:t>1.3</w:t>
            </w:r>
          </w:p>
        </w:tc>
        <w:tc>
          <w:tcPr>
            <w:tcW w:w="6240" w:type="dxa"/>
            <w:tcBorders>
              <w:top w:val="single" w:sz="6" w:space="0" w:color="auto"/>
              <w:left w:val="single" w:sz="6" w:space="0" w:color="auto"/>
              <w:bottom w:val="single" w:sz="6" w:space="0" w:color="auto"/>
              <w:right w:val="single" w:sz="6" w:space="0" w:color="auto"/>
            </w:tcBorders>
            <w:vAlign w:val="center"/>
          </w:tcPr>
          <w:p w14:paraId="5E557214" w14:textId="45F24943"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450" w:type="dxa"/>
            <w:tcBorders>
              <w:top w:val="single" w:sz="6" w:space="0" w:color="auto"/>
              <w:left w:val="single" w:sz="6" w:space="0" w:color="auto"/>
              <w:bottom w:val="single" w:sz="6" w:space="0" w:color="auto"/>
              <w:right w:val="single" w:sz="6" w:space="0" w:color="auto"/>
            </w:tcBorders>
            <w:vAlign w:val="center"/>
          </w:tcPr>
          <w:p w14:paraId="4E4F2D01" w14:textId="206878AC"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5F5AA9F9" w14:textId="26189E26" w:rsidR="71F4B0C9" w:rsidRDefault="71F4B0C9" w:rsidP="71F4B0C9">
            <w:pPr>
              <w:jc w:val="center"/>
              <w:rPr>
                <w:rFonts w:ascii="Segoe UI" w:eastAsia="Segoe UI" w:hAnsi="Segoe UI" w:cs="Segoe UI"/>
                <w:sz w:val="18"/>
                <w:szCs w:val="18"/>
              </w:rPr>
            </w:pPr>
          </w:p>
        </w:tc>
      </w:tr>
      <w:tr w:rsidR="71F4B0C9" w14:paraId="75558680"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5741DFAC" w14:textId="6FFE2D88" w:rsidR="71F4B0C9" w:rsidRDefault="71F4B0C9" w:rsidP="71F4B0C9">
            <w:pPr>
              <w:jc w:val="center"/>
              <w:rPr>
                <w:rFonts w:ascii="Arial" w:eastAsia="Arial" w:hAnsi="Arial" w:cs="Arial"/>
              </w:rPr>
            </w:pPr>
            <w:r w:rsidRPr="71F4B0C9">
              <w:rPr>
                <w:rFonts w:ascii="Arial" w:eastAsia="Arial" w:hAnsi="Arial" w:cs="Arial"/>
                <w:lang w:val="es-ES"/>
              </w:rPr>
              <w:t>1.4</w:t>
            </w:r>
          </w:p>
        </w:tc>
        <w:tc>
          <w:tcPr>
            <w:tcW w:w="6240" w:type="dxa"/>
            <w:tcBorders>
              <w:top w:val="single" w:sz="6" w:space="0" w:color="auto"/>
              <w:left w:val="single" w:sz="6" w:space="0" w:color="auto"/>
              <w:bottom w:val="single" w:sz="6" w:space="0" w:color="auto"/>
              <w:right w:val="single" w:sz="6" w:space="0" w:color="auto"/>
            </w:tcBorders>
            <w:vAlign w:val="center"/>
          </w:tcPr>
          <w:p w14:paraId="1528342C" w14:textId="7A031E5F"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55752BB5" w14:textId="2E8FE74E"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2674B074" w14:textId="3DB0FCBA" w:rsidR="71F4B0C9" w:rsidRDefault="71F4B0C9" w:rsidP="71F4B0C9">
            <w:pPr>
              <w:jc w:val="center"/>
              <w:rPr>
                <w:rFonts w:ascii="Segoe UI" w:eastAsia="Segoe UI" w:hAnsi="Segoe UI" w:cs="Segoe UI"/>
                <w:sz w:val="18"/>
                <w:szCs w:val="18"/>
              </w:rPr>
            </w:pPr>
          </w:p>
        </w:tc>
      </w:tr>
      <w:tr w:rsidR="71F4B0C9" w14:paraId="273C7A30" w14:textId="77777777" w:rsidTr="71F4B0C9">
        <w:trPr>
          <w:trHeight w:val="300"/>
        </w:trPr>
        <w:tc>
          <w:tcPr>
            <w:tcW w:w="1515" w:type="dxa"/>
            <w:vMerge/>
            <w:tcBorders>
              <w:left w:val="single" w:sz="0" w:space="0" w:color="auto"/>
              <w:bottom w:val="single" w:sz="0" w:space="0" w:color="auto"/>
              <w:right w:val="single" w:sz="0" w:space="0" w:color="auto"/>
            </w:tcBorders>
            <w:vAlign w:val="center"/>
          </w:tcPr>
          <w:p w14:paraId="5F452A43"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4FD99E59" w14:textId="026F8842"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450" w:type="dxa"/>
            <w:tcBorders>
              <w:top w:val="single" w:sz="6" w:space="0" w:color="auto"/>
              <w:left w:val="single" w:sz="6" w:space="0" w:color="auto"/>
              <w:bottom w:val="single" w:sz="6" w:space="0" w:color="auto"/>
              <w:right w:val="single" w:sz="6" w:space="0" w:color="auto"/>
            </w:tcBorders>
            <w:vAlign w:val="center"/>
          </w:tcPr>
          <w:p w14:paraId="772A7D24" w14:textId="1DA27154"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0C52899" w14:textId="69399E92" w:rsidR="71F4B0C9" w:rsidRDefault="71F4B0C9" w:rsidP="71F4B0C9">
            <w:pPr>
              <w:jc w:val="center"/>
              <w:rPr>
                <w:rFonts w:ascii="Arial" w:eastAsia="Arial" w:hAnsi="Arial" w:cs="Arial"/>
                <w:color w:val="000000" w:themeColor="text1"/>
              </w:rPr>
            </w:pPr>
          </w:p>
        </w:tc>
      </w:tr>
      <w:tr w:rsidR="71F4B0C9" w14:paraId="3D7E09DE"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063981C1" w14:textId="5A14B22C" w:rsidR="71F4B0C9" w:rsidRDefault="71F4B0C9" w:rsidP="71F4B0C9">
            <w:pPr>
              <w:jc w:val="center"/>
              <w:rPr>
                <w:rFonts w:ascii="Arial" w:eastAsia="Arial" w:hAnsi="Arial" w:cs="Arial"/>
              </w:rPr>
            </w:pPr>
            <w:r w:rsidRPr="71F4B0C9">
              <w:rPr>
                <w:rFonts w:ascii="Arial" w:eastAsia="Arial" w:hAnsi="Arial" w:cs="Arial"/>
                <w:lang w:val="es-ES"/>
              </w:rPr>
              <w:t>1.5</w:t>
            </w:r>
          </w:p>
        </w:tc>
        <w:tc>
          <w:tcPr>
            <w:tcW w:w="6240" w:type="dxa"/>
            <w:tcBorders>
              <w:top w:val="single" w:sz="6" w:space="0" w:color="auto"/>
              <w:left w:val="single" w:sz="6" w:space="0" w:color="auto"/>
              <w:bottom w:val="single" w:sz="6" w:space="0" w:color="auto"/>
              <w:right w:val="single" w:sz="6" w:space="0" w:color="auto"/>
            </w:tcBorders>
            <w:vAlign w:val="center"/>
          </w:tcPr>
          <w:p w14:paraId="7E55B94A" w14:textId="690AAFB6"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1F50842B" w14:textId="308C775D"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E6C1A89" w14:textId="24F11697" w:rsidR="71F4B0C9" w:rsidRDefault="71F4B0C9" w:rsidP="71F4B0C9">
            <w:pPr>
              <w:jc w:val="center"/>
              <w:rPr>
                <w:rFonts w:ascii="Arial" w:eastAsia="Arial" w:hAnsi="Arial" w:cs="Arial"/>
                <w:color w:val="000000" w:themeColor="text1"/>
              </w:rPr>
            </w:pPr>
          </w:p>
        </w:tc>
      </w:tr>
      <w:tr w:rsidR="71F4B0C9" w14:paraId="5B1EED83"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0F2F0124" w14:textId="06E63B90" w:rsidR="71F4B0C9" w:rsidRDefault="71F4B0C9" w:rsidP="71F4B0C9">
            <w:pPr>
              <w:jc w:val="center"/>
              <w:rPr>
                <w:rFonts w:ascii="Arial" w:eastAsia="Arial" w:hAnsi="Arial" w:cs="Arial"/>
              </w:rPr>
            </w:pPr>
            <w:r w:rsidRPr="71F4B0C9">
              <w:rPr>
                <w:rFonts w:ascii="Arial" w:eastAsia="Arial" w:hAnsi="Arial" w:cs="Arial"/>
                <w:lang w:val="es-ES"/>
              </w:rPr>
              <w:t>1.6</w:t>
            </w:r>
          </w:p>
        </w:tc>
        <w:tc>
          <w:tcPr>
            <w:tcW w:w="6240" w:type="dxa"/>
            <w:tcBorders>
              <w:top w:val="single" w:sz="6" w:space="0" w:color="auto"/>
              <w:left w:val="single" w:sz="6" w:space="0" w:color="auto"/>
              <w:bottom w:val="single" w:sz="6" w:space="0" w:color="auto"/>
              <w:right w:val="single" w:sz="6" w:space="0" w:color="auto"/>
            </w:tcBorders>
            <w:vAlign w:val="center"/>
          </w:tcPr>
          <w:p w14:paraId="00E497AD" w14:textId="01E65EBF"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450" w:type="dxa"/>
            <w:tcBorders>
              <w:top w:val="single" w:sz="6" w:space="0" w:color="auto"/>
              <w:left w:val="single" w:sz="6" w:space="0" w:color="auto"/>
              <w:bottom w:val="single" w:sz="6" w:space="0" w:color="auto"/>
              <w:right w:val="single" w:sz="6" w:space="0" w:color="auto"/>
            </w:tcBorders>
            <w:vAlign w:val="center"/>
          </w:tcPr>
          <w:p w14:paraId="41EF0570" w14:textId="5FD4CB4D"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EC15B74" w14:textId="7861F35D" w:rsidR="71F4B0C9" w:rsidRDefault="71F4B0C9" w:rsidP="71F4B0C9">
            <w:pPr>
              <w:jc w:val="center"/>
              <w:rPr>
                <w:rFonts w:ascii="Arial" w:eastAsia="Arial" w:hAnsi="Arial" w:cs="Arial"/>
                <w:color w:val="000000" w:themeColor="text1"/>
              </w:rPr>
            </w:pPr>
          </w:p>
        </w:tc>
      </w:tr>
      <w:tr w:rsidR="71F4B0C9" w14:paraId="4C8B7B56" w14:textId="77777777" w:rsidTr="71F4B0C9">
        <w:trPr>
          <w:trHeight w:val="300"/>
        </w:trPr>
        <w:tc>
          <w:tcPr>
            <w:tcW w:w="1515" w:type="dxa"/>
            <w:vMerge/>
            <w:tcBorders>
              <w:left w:val="single" w:sz="0" w:space="0" w:color="auto"/>
              <w:right w:val="single" w:sz="0" w:space="0" w:color="auto"/>
            </w:tcBorders>
            <w:vAlign w:val="center"/>
          </w:tcPr>
          <w:p w14:paraId="764B73E6"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334D574D" w14:textId="054A75EF"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450" w:type="dxa"/>
            <w:tcBorders>
              <w:top w:val="single" w:sz="6" w:space="0" w:color="auto"/>
              <w:left w:val="single" w:sz="6" w:space="0" w:color="auto"/>
              <w:bottom w:val="single" w:sz="6" w:space="0" w:color="auto"/>
              <w:right w:val="single" w:sz="6" w:space="0" w:color="auto"/>
            </w:tcBorders>
            <w:vAlign w:val="center"/>
          </w:tcPr>
          <w:p w14:paraId="1BCFB381" w14:textId="4C195D97"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1E63B66" w14:textId="184F15DD" w:rsidR="71F4B0C9" w:rsidRDefault="71F4B0C9" w:rsidP="71F4B0C9">
            <w:pPr>
              <w:jc w:val="center"/>
              <w:rPr>
                <w:rFonts w:ascii="Arial" w:eastAsia="Arial" w:hAnsi="Arial" w:cs="Arial"/>
                <w:color w:val="000000" w:themeColor="text1"/>
              </w:rPr>
            </w:pPr>
          </w:p>
        </w:tc>
      </w:tr>
      <w:tr w:rsidR="71F4B0C9" w14:paraId="4CBEAEB6" w14:textId="77777777" w:rsidTr="71F4B0C9">
        <w:trPr>
          <w:trHeight w:val="300"/>
        </w:trPr>
        <w:tc>
          <w:tcPr>
            <w:tcW w:w="1515" w:type="dxa"/>
            <w:vMerge/>
            <w:tcBorders>
              <w:left w:val="single" w:sz="0" w:space="0" w:color="auto"/>
              <w:right w:val="single" w:sz="0" w:space="0" w:color="auto"/>
            </w:tcBorders>
            <w:vAlign w:val="center"/>
          </w:tcPr>
          <w:p w14:paraId="31DF7718"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94EB63B" w14:textId="77C83A61"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450" w:type="dxa"/>
            <w:tcBorders>
              <w:top w:val="single" w:sz="6" w:space="0" w:color="auto"/>
              <w:left w:val="single" w:sz="6" w:space="0" w:color="auto"/>
              <w:bottom w:val="single" w:sz="6" w:space="0" w:color="auto"/>
              <w:right w:val="single" w:sz="6" w:space="0" w:color="auto"/>
            </w:tcBorders>
            <w:vAlign w:val="center"/>
          </w:tcPr>
          <w:p w14:paraId="6B16AEE5" w14:textId="1F0FBF2D"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115A683" w14:textId="467EAE57" w:rsidR="71F4B0C9" w:rsidRDefault="71F4B0C9" w:rsidP="71F4B0C9">
            <w:pPr>
              <w:jc w:val="center"/>
              <w:rPr>
                <w:rFonts w:ascii="Arial" w:eastAsia="Arial" w:hAnsi="Arial" w:cs="Arial"/>
                <w:color w:val="000000" w:themeColor="text1"/>
              </w:rPr>
            </w:pPr>
          </w:p>
        </w:tc>
      </w:tr>
      <w:tr w:rsidR="71F4B0C9" w14:paraId="1D62653B" w14:textId="77777777" w:rsidTr="71F4B0C9">
        <w:trPr>
          <w:trHeight w:val="300"/>
        </w:trPr>
        <w:tc>
          <w:tcPr>
            <w:tcW w:w="1515" w:type="dxa"/>
            <w:vMerge/>
            <w:tcBorders>
              <w:left w:val="single" w:sz="0" w:space="0" w:color="auto"/>
              <w:right w:val="single" w:sz="0" w:space="0" w:color="auto"/>
            </w:tcBorders>
            <w:vAlign w:val="center"/>
          </w:tcPr>
          <w:p w14:paraId="7415330D"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617F526C" w14:textId="1A774291"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450" w:type="dxa"/>
            <w:tcBorders>
              <w:top w:val="single" w:sz="6" w:space="0" w:color="auto"/>
              <w:left w:val="single" w:sz="6" w:space="0" w:color="auto"/>
              <w:bottom w:val="single" w:sz="6" w:space="0" w:color="auto"/>
              <w:right w:val="single" w:sz="6" w:space="0" w:color="auto"/>
            </w:tcBorders>
            <w:vAlign w:val="center"/>
          </w:tcPr>
          <w:p w14:paraId="707C3149" w14:textId="69B0FD24"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87DDF55" w14:textId="78E5EF43" w:rsidR="71F4B0C9" w:rsidRDefault="71F4B0C9" w:rsidP="71F4B0C9">
            <w:pPr>
              <w:jc w:val="center"/>
              <w:rPr>
                <w:rFonts w:ascii="Arial" w:eastAsia="Arial" w:hAnsi="Arial" w:cs="Arial"/>
                <w:color w:val="000000" w:themeColor="text1"/>
              </w:rPr>
            </w:pPr>
          </w:p>
        </w:tc>
      </w:tr>
      <w:tr w:rsidR="71F4B0C9" w14:paraId="69938DB8" w14:textId="77777777" w:rsidTr="71F4B0C9">
        <w:trPr>
          <w:trHeight w:val="300"/>
        </w:trPr>
        <w:tc>
          <w:tcPr>
            <w:tcW w:w="1515" w:type="dxa"/>
            <w:vMerge/>
            <w:tcBorders>
              <w:left w:val="single" w:sz="0" w:space="0" w:color="auto"/>
              <w:right w:val="single" w:sz="0" w:space="0" w:color="auto"/>
            </w:tcBorders>
            <w:vAlign w:val="center"/>
          </w:tcPr>
          <w:p w14:paraId="0CF2F2EB"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340BD1C0" w14:textId="3F97AFC7"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450" w:type="dxa"/>
            <w:tcBorders>
              <w:top w:val="single" w:sz="6" w:space="0" w:color="auto"/>
              <w:left w:val="single" w:sz="6" w:space="0" w:color="auto"/>
              <w:bottom w:val="single" w:sz="6" w:space="0" w:color="auto"/>
              <w:right w:val="single" w:sz="6" w:space="0" w:color="auto"/>
            </w:tcBorders>
            <w:vAlign w:val="center"/>
          </w:tcPr>
          <w:p w14:paraId="4FF07A63" w14:textId="2F7A4B3D"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9257B37" w14:textId="46A6F8A0" w:rsidR="71F4B0C9" w:rsidRDefault="71F4B0C9" w:rsidP="71F4B0C9">
            <w:pPr>
              <w:jc w:val="center"/>
              <w:rPr>
                <w:rFonts w:ascii="Arial" w:eastAsia="Arial" w:hAnsi="Arial" w:cs="Arial"/>
                <w:color w:val="000000" w:themeColor="text1"/>
              </w:rPr>
            </w:pPr>
          </w:p>
        </w:tc>
      </w:tr>
      <w:tr w:rsidR="71F4B0C9" w14:paraId="420758D3" w14:textId="77777777" w:rsidTr="71F4B0C9">
        <w:trPr>
          <w:trHeight w:val="300"/>
        </w:trPr>
        <w:tc>
          <w:tcPr>
            <w:tcW w:w="1515" w:type="dxa"/>
            <w:vMerge/>
            <w:tcBorders>
              <w:left w:val="single" w:sz="0" w:space="0" w:color="auto"/>
              <w:right w:val="single" w:sz="0" w:space="0" w:color="auto"/>
            </w:tcBorders>
            <w:vAlign w:val="center"/>
          </w:tcPr>
          <w:p w14:paraId="2552BA31"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F3A22C3" w14:textId="411A088F"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450" w:type="dxa"/>
            <w:tcBorders>
              <w:top w:val="single" w:sz="6" w:space="0" w:color="auto"/>
              <w:left w:val="single" w:sz="6" w:space="0" w:color="auto"/>
              <w:bottom w:val="single" w:sz="6" w:space="0" w:color="auto"/>
              <w:right w:val="single" w:sz="6" w:space="0" w:color="auto"/>
            </w:tcBorders>
            <w:vAlign w:val="center"/>
          </w:tcPr>
          <w:p w14:paraId="7BD0F2C0" w14:textId="4BFAFE27"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5964E59" w14:textId="664A31BE" w:rsidR="71F4B0C9" w:rsidRDefault="71F4B0C9" w:rsidP="71F4B0C9">
            <w:pPr>
              <w:jc w:val="center"/>
              <w:rPr>
                <w:rFonts w:ascii="Arial" w:eastAsia="Arial" w:hAnsi="Arial" w:cs="Arial"/>
                <w:color w:val="000000" w:themeColor="text1"/>
              </w:rPr>
            </w:pPr>
          </w:p>
        </w:tc>
      </w:tr>
      <w:tr w:rsidR="71F4B0C9" w14:paraId="68BF0786" w14:textId="77777777" w:rsidTr="71F4B0C9">
        <w:trPr>
          <w:trHeight w:val="300"/>
        </w:trPr>
        <w:tc>
          <w:tcPr>
            <w:tcW w:w="1515" w:type="dxa"/>
            <w:vMerge/>
            <w:tcBorders>
              <w:left w:val="single" w:sz="0" w:space="0" w:color="auto"/>
              <w:bottom w:val="single" w:sz="0" w:space="0" w:color="auto"/>
              <w:right w:val="single" w:sz="0" w:space="0" w:color="auto"/>
            </w:tcBorders>
            <w:vAlign w:val="center"/>
          </w:tcPr>
          <w:p w14:paraId="321EFCF7"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0A29DAE" w14:textId="29C28E98"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450" w:type="dxa"/>
            <w:tcBorders>
              <w:top w:val="single" w:sz="6" w:space="0" w:color="auto"/>
              <w:left w:val="single" w:sz="6" w:space="0" w:color="auto"/>
              <w:bottom w:val="single" w:sz="6" w:space="0" w:color="auto"/>
              <w:right w:val="single" w:sz="6" w:space="0" w:color="auto"/>
            </w:tcBorders>
            <w:vAlign w:val="center"/>
          </w:tcPr>
          <w:p w14:paraId="549A6D0F" w14:textId="63427D38"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5B6273F" w14:textId="27FBB328" w:rsidR="71F4B0C9" w:rsidRDefault="71F4B0C9" w:rsidP="71F4B0C9">
            <w:pPr>
              <w:jc w:val="center"/>
              <w:rPr>
                <w:rFonts w:ascii="Arial" w:eastAsia="Arial" w:hAnsi="Arial" w:cs="Arial"/>
                <w:color w:val="000000" w:themeColor="text1"/>
              </w:rPr>
            </w:pPr>
          </w:p>
        </w:tc>
      </w:tr>
      <w:tr w:rsidR="71F4B0C9" w14:paraId="4DF5C5CE"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289AA34F" w14:textId="1EA60B4A" w:rsidR="71F4B0C9" w:rsidRDefault="71F4B0C9" w:rsidP="71F4B0C9">
            <w:pPr>
              <w:jc w:val="center"/>
              <w:rPr>
                <w:rFonts w:ascii="Arial" w:eastAsia="Arial" w:hAnsi="Arial" w:cs="Arial"/>
              </w:rPr>
            </w:pPr>
            <w:r w:rsidRPr="71F4B0C9">
              <w:rPr>
                <w:rFonts w:ascii="Arial" w:eastAsia="Arial" w:hAnsi="Arial" w:cs="Arial"/>
                <w:lang w:val="es-ES"/>
              </w:rPr>
              <w:t>2.1</w:t>
            </w:r>
          </w:p>
        </w:tc>
        <w:tc>
          <w:tcPr>
            <w:tcW w:w="6240" w:type="dxa"/>
            <w:tcBorders>
              <w:top w:val="single" w:sz="6" w:space="0" w:color="auto"/>
              <w:left w:val="single" w:sz="6" w:space="0" w:color="auto"/>
              <w:bottom w:val="single" w:sz="6" w:space="0" w:color="auto"/>
              <w:right w:val="single" w:sz="6" w:space="0" w:color="auto"/>
            </w:tcBorders>
            <w:vAlign w:val="center"/>
          </w:tcPr>
          <w:p w14:paraId="7BFCBC8A" w14:textId="33094FFF" w:rsidR="71F4B0C9" w:rsidRDefault="71F4B0C9" w:rsidP="71F4B0C9">
            <w:pPr>
              <w:rPr>
                <w:rFonts w:ascii="Arial" w:eastAsia="Arial" w:hAnsi="Arial" w:cs="Arial"/>
              </w:rPr>
            </w:pPr>
            <w:r w:rsidRPr="71F4B0C9">
              <w:rPr>
                <w:rFonts w:ascii="Arial" w:eastAsia="Arial" w:hAnsi="Arial" w:cs="Arial"/>
                <w:lang w:val="es-ES"/>
              </w:rPr>
              <w:t>Presenta los instrumentos de recopilación de requerimientos y sus resultados</w:t>
            </w:r>
          </w:p>
        </w:tc>
        <w:tc>
          <w:tcPr>
            <w:tcW w:w="450" w:type="dxa"/>
            <w:tcBorders>
              <w:top w:val="single" w:sz="6" w:space="0" w:color="auto"/>
              <w:left w:val="single" w:sz="6" w:space="0" w:color="auto"/>
              <w:bottom w:val="single" w:sz="6" w:space="0" w:color="auto"/>
              <w:right w:val="single" w:sz="6" w:space="0" w:color="auto"/>
            </w:tcBorders>
            <w:vAlign w:val="center"/>
          </w:tcPr>
          <w:p w14:paraId="3C25DFE8" w14:textId="7902E6E1"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03F9A00" w14:textId="2B8210D2" w:rsidR="71F4B0C9" w:rsidRDefault="71F4B0C9" w:rsidP="71F4B0C9">
            <w:pPr>
              <w:jc w:val="center"/>
              <w:rPr>
                <w:rFonts w:ascii="Arial" w:eastAsia="Arial" w:hAnsi="Arial" w:cs="Arial"/>
                <w:color w:val="000000" w:themeColor="text1"/>
              </w:rPr>
            </w:pPr>
          </w:p>
        </w:tc>
      </w:tr>
      <w:tr w:rsidR="71F4B0C9" w14:paraId="28917F1C" w14:textId="77777777" w:rsidTr="71F4B0C9">
        <w:trPr>
          <w:trHeight w:val="300"/>
        </w:trPr>
        <w:tc>
          <w:tcPr>
            <w:tcW w:w="1515" w:type="dxa"/>
            <w:vMerge/>
            <w:tcBorders>
              <w:left w:val="single" w:sz="0" w:space="0" w:color="auto"/>
              <w:right w:val="single" w:sz="0" w:space="0" w:color="auto"/>
            </w:tcBorders>
            <w:vAlign w:val="center"/>
          </w:tcPr>
          <w:p w14:paraId="2C8523BD"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09BF7EA" w14:textId="4182E65E" w:rsidR="71F4B0C9" w:rsidRDefault="71F4B0C9" w:rsidP="71F4B0C9">
            <w:pPr>
              <w:rPr>
                <w:rFonts w:ascii="Arial" w:eastAsia="Arial" w:hAnsi="Arial" w:cs="Arial"/>
              </w:rPr>
            </w:pPr>
            <w:r w:rsidRPr="71F4B0C9">
              <w:rPr>
                <w:rFonts w:ascii="Arial" w:eastAsia="Arial" w:hAnsi="Arial" w:cs="Arial"/>
                <w:lang w:val="es-ES"/>
              </w:rPr>
              <w:t>Presenta las historias de usuario</w:t>
            </w:r>
          </w:p>
        </w:tc>
        <w:tc>
          <w:tcPr>
            <w:tcW w:w="450" w:type="dxa"/>
            <w:tcBorders>
              <w:top w:val="single" w:sz="6" w:space="0" w:color="auto"/>
              <w:left w:val="single" w:sz="6" w:space="0" w:color="auto"/>
              <w:bottom w:val="single" w:sz="6" w:space="0" w:color="auto"/>
              <w:right w:val="single" w:sz="6" w:space="0" w:color="auto"/>
            </w:tcBorders>
            <w:vAlign w:val="center"/>
          </w:tcPr>
          <w:p w14:paraId="79158296" w14:textId="7AE57BAE"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E787545" w14:textId="6BA01359" w:rsidR="71F4B0C9" w:rsidRDefault="71F4B0C9" w:rsidP="71F4B0C9">
            <w:pPr>
              <w:jc w:val="center"/>
              <w:rPr>
                <w:rFonts w:ascii="Arial" w:eastAsia="Arial" w:hAnsi="Arial" w:cs="Arial"/>
                <w:color w:val="000000" w:themeColor="text1"/>
              </w:rPr>
            </w:pPr>
          </w:p>
        </w:tc>
      </w:tr>
      <w:tr w:rsidR="71F4B0C9" w14:paraId="17463CE5"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12AFC15B" w14:textId="3992148A" w:rsidR="71F4B0C9" w:rsidRDefault="71F4B0C9" w:rsidP="71F4B0C9">
            <w:pPr>
              <w:jc w:val="center"/>
              <w:rPr>
                <w:rFonts w:ascii="Arial" w:eastAsia="Arial" w:hAnsi="Arial" w:cs="Arial"/>
              </w:rPr>
            </w:pPr>
            <w:r w:rsidRPr="71F4B0C9">
              <w:rPr>
                <w:rFonts w:ascii="Arial" w:eastAsia="Arial" w:hAnsi="Arial" w:cs="Arial"/>
                <w:lang w:val="es-ES"/>
              </w:rPr>
              <w:t>2.2</w:t>
            </w:r>
          </w:p>
        </w:tc>
        <w:tc>
          <w:tcPr>
            <w:tcW w:w="6240" w:type="dxa"/>
            <w:tcBorders>
              <w:top w:val="single" w:sz="6" w:space="0" w:color="auto"/>
              <w:left w:val="single" w:sz="6" w:space="0" w:color="auto"/>
              <w:bottom w:val="single" w:sz="6" w:space="0" w:color="auto"/>
              <w:right w:val="single" w:sz="6" w:space="0" w:color="auto"/>
            </w:tcBorders>
            <w:vAlign w:val="center"/>
          </w:tcPr>
          <w:p w14:paraId="589AA987" w14:textId="56137A93" w:rsidR="71F4B0C9" w:rsidRDefault="71F4B0C9" w:rsidP="71F4B0C9">
            <w:pPr>
              <w:rPr>
                <w:rFonts w:ascii="Arial" w:eastAsia="Arial" w:hAnsi="Arial" w:cs="Arial"/>
              </w:rPr>
            </w:pPr>
            <w:r w:rsidRPr="71F4B0C9">
              <w:rPr>
                <w:rFonts w:ascii="Arial" w:eastAsia="Arial" w:hAnsi="Arial" w:cs="Arial"/>
                <w:lang w:val="es-ES"/>
              </w:rPr>
              <w:t>Presenta el diagrama de casos de uso</w:t>
            </w:r>
          </w:p>
        </w:tc>
        <w:tc>
          <w:tcPr>
            <w:tcW w:w="450" w:type="dxa"/>
            <w:tcBorders>
              <w:top w:val="single" w:sz="6" w:space="0" w:color="auto"/>
              <w:left w:val="single" w:sz="6" w:space="0" w:color="auto"/>
              <w:bottom w:val="single" w:sz="6" w:space="0" w:color="auto"/>
              <w:right w:val="single" w:sz="6" w:space="0" w:color="auto"/>
            </w:tcBorders>
            <w:vAlign w:val="center"/>
          </w:tcPr>
          <w:p w14:paraId="4FF1D2C0" w14:textId="0CD84CFC"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7DFA1DA" w14:textId="462041E5" w:rsidR="71F4B0C9" w:rsidRDefault="71F4B0C9" w:rsidP="71F4B0C9">
            <w:pPr>
              <w:jc w:val="center"/>
              <w:rPr>
                <w:rFonts w:ascii="Arial" w:eastAsia="Arial" w:hAnsi="Arial" w:cs="Arial"/>
                <w:color w:val="000000" w:themeColor="text1"/>
              </w:rPr>
            </w:pPr>
          </w:p>
        </w:tc>
      </w:tr>
      <w:tr w:rsidR="71F4B0C9" w14:paraId="7ED02482" w14:textId="77777777" w:rsidTr="71F4B0C9">
        <w:trPr>
          <w:trHeight w:val="300"/>
        </w:trPr>
        <w:tc>
          <w:tcPr>
            <w:tcW w:w="1515" w:type="dxa"/>
            <w:vMerge/>
            <w:tcBorders>
              <w:left w:val="single" w:sz="0" w:space="0" w:color="auto"/>
              <w:right w:val="single" w:sz="0" w:space="0" w:color="auto"/>
            </w:tcBorders>
            <w:vAlign w:val="center"/>
          </w:tcPr>
          <w:p w14:paraId="6D225725"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37A8C6DA" w14:textId="0B316B03" w:rsidR="71F4B0C9" w:rsidRDefault="71F4B0C9" w:rsidP="71F4B0C9">
            <w:pPr>
              <w:rPr>
                <w:rFonts w:ascii="Arial" w:eastAsia="Arial" w:hAnsi="Arial" w:cs="Arial"/>
              </w:rPr>
            </w:pPr>
            <w:r w:rsidRPr="71F4B0C9">
              <w:rPr>
                <w:rFonts w:ascii="Arial" w:eastAsia="Arial" w:hAnsi="Arial" w:cs="Arial"/>
                <w:lang w:val="es-ES"/>
              </w:rPr>
              <w:t>Presenta el diagrama de clase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40102834" w14:textId="1240FE93"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20FDE39" w14:textId="13C6085C" w:rsidR="71F4B0C9" w:rsidRDefault="71F4B0C9" w:rsidP="71F4B0C9">
            <w:pPr>
              <w:jc w:val="center"/>
              <w:rPr>
                <w:rFonts w:ascii="Arial" w:eastAsia="Arial" w:hAnsi="Arial" w:cs="Arial"/>
                <w:color w:val="000000" w:themeColor="text1"/>
              </w:rPr>
            </w:pPr>
          </w:p>
        </w:tc>
      </w:tr>
      <w:tr w:rsidR="71F4B0C9" w14:paraId="28BE2882" w14:textId="77777777" w:rsidTr="71F4B0C9">
        <w:trPr>
          <w:trHeight w:val="300"/>
        </w:trPr>
        <w:tc>
          <w:tcPr>
            <w:tcW w:w="1515" w:type="dxa"/>
            <w:vMerge/>
            <w:tcBorders>
              <w:left w:val="single" w:sz="0" w:space="0" w:color="auto"/>
              <w:right w:val="single" w:sz="0" w:space="0" w:color="auto"/>
            </w:tcBorders>
            <w:vAlign w:val="center"/>
          </w:tcPr>
          <w:p w14:paraId="1071F753"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0C32935" w14:textId="787D9128" w:rsidR="71F4B0C9" w:rsidRDefault="71F4B0C9" w:rsidP="71F4B0C9">
            <w:pPr>
              <w:rPr>
                <w:rFonts w:ascii="Arial" w:eastAsia="Arial" w:hAnsi="Arial" w:cs="Arial"/>
              </w:rPr>
            </w:pPr>
            <w:r w:rsidRPr="71F4B0C9">
              <w:rPr>
                <w:rFonts w:ascii="Arial" w:eastAsia="Arial" w:hAnsi="Arial" w:cs="Arial"/>
                <w:lang w:val="es-ES"/>
              </w:rPr>
              <w:t>Presenta el diagrama de actividades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57357E7A" w14:textId="41E2855E"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4179F61" w14:textId="0C956086" w:rsidR="71F4B0C9" w:rsidRDefault="71F4B0C9" w:rsidP="71F4B0C9">
            <w:pPr>
              <w:jc w:val="center"/>
              <w:rPr>
                <w:rFonts w:ascii="Arial" w:eastAsia="Arial" w:hAnsi="Arial" w:cs="Arial"/>
                <w:color w:val="000000" w:themeColor="text1"/>
              </w:rPr>
            </w:pPr>
          </w:p>
        </w:tc>
      </w:tr>
      <w:tr w:rsidR="71F4B0C9" w14:paraId="3D3AB1D7" w14:textId="77777777" w:rsidTr="71F4B0C9">
        <w:trPr>
          <w:trHeight w:val="300"/>
        </w:trPr>
        <w:tc>
          <w:tcPr>
            <w:tcW w:w="1515" w:type="dxa"/>
            <w:vMerge/>
            <w:tcBorders>
              <w:left w:val="single" w:sz="0" w:space="0" w:color="auto"/>
              <w:right w:val="single" w:sz="0" w:space="0" w:color="auto"/>
            </w:tcBorders>
            <w:vAlign w:val="center"/>
          </w:tcPr>
          <w:p w14:paraId="15CEDD88"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DF95850" w14:textId="147D64E4" w:rsidR="71F4B0C9" w:rsidRDefault="71F4B0C9" w:rsidP="71F4B0C9">
            <w:pPr>
              <w:rPr>
                <w:rFonts w:ascii="Arial" w:eastAsia="Arial" w:hAnsi="Arial" w:cs="Arial"/>
              </w:rPr>
            </w:pPr>
            <w:r w:rsidRPr="71F4B0C9">
              <w:rPr>
                <w:rFonts w:ascii="Arial" w:eastAsia="Arial" w:hAnsi="Arial" w:cs="Arial"/>
                <w:lang w:val="es-ES"/>
              </w:rPr>
              <w:t>Presenta el diagrama de secuencia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4822D2FD" w14:textId="1CE23025"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E13855B" w14:textId="7BC4546C" w:rsidR="71F4B0C9" w:rsidRDefault="71F4B0C9" w:rsidP="71F4B0C9">
            <w:pPr>
              <w:jc w:val="center"/>
              <w:rPr>
                <w:rFonts w:ascii="Arial" w:eastAsia="Arial" w:hAnsi="Arial" w:cs="Arial"/>
                <w:color w:val="000000" w:themeColor="text1"/>
              </w:rPr>
            </w:pPr>
          </w:p>
        </w:tc>
      </w:tr>
      <w:tr w:rsidR="71F4B0C9" w14:paraId="16609108" w14:textId="77777777" w:rsidTr="71F4B0C9">
        <w:trPr>
          <w:trHeight w:val="300"/>
        </w:trPr>
        <w:tc>
          <w:tcPr>
            <w:tcW w:w="15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0AD62AD2" w14:textId="6F3B45E4" w:rsidR="71F4B0C9" w:rsidRDefault="71F4B0C9" w:rsidP="71F4B0C9">
            <w:pPr>
              <w:jc w:val="center"/>
              <w:rPr>
                <w:rFonts w:ascii="Arial" w:eastAsia="Arial" w:hAnsi="Arial" w:cs="Arial"/>
              </w:rPr>
            </w:pPr>
            <w:r w:rsidRPr="71F4B0C9">
              <w:rPr>
                <w:rFonts w:ascii="Arial" w:eastAsia="Arial" w:hAnsi="Arial" w:cs="Arial"/>
                <w:lang w:val="es-ES"/>
              </w:rPr>
              <w:t>3.1</w:t>
            </w:r>
          </w:p>
        </w:tc>
        <w:tc>
          <w:tcPr>
            <w:tcW w:w="6240" w:type="dxa"/>
            <w:tcBorders>
              <w:top w:val="single" w:sz="6" w:space="0" w:color="auto"/>
              <w:left w:val="single" w:sz="6" w:space="0" w:color="auto"/>
              <w:bottom w:val="single" w:sz="6" w:space="0" w:color="auto"/>
              <w:right w:val="single" w:sz="6" w:space="0" w:color="auto"/>
            </w:tcBorders>
            <w:vAlign w:val="center"/>
          </w:tcPr>
          <w:p w14:paraId="0A061BEB" w14:textId="6D5A0644" w:rsidR="71F4B0C9" w:rsidRDefault="71F4B0C9" w:rsidP="71F4B0C9">
            <w:pPr>
              <w:rPr>
                <w:rFonts w:ascii="Arial" w:eastAsia="Arial" w:hAnsi="Arial" w:cs="Arial"/>
              </w:rPr>
            </w:pPr>
            <w:r w:rsidRPr="71F4B0C9">
              <w:rPr>
                <w:rFonts w:ascii="Arial" w:eastAsia="Arial" w:hAnsi="Arial" w:cs="Arial"/>
                <w:lang w:val="es-ES"/>
              </w:rPr>
              <w:t>Presenta la interfaz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68F7C38E" w14:textId="0815B766"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CE4D941" w14:textId="2C374F9E" w:rsidR="71F4B0C9" w:rsidRDefault="71F4B0C9" w:rsidP="71F4B0C9">
            <w:pPr>
              <w:jc w:val="center"/>
              <w:rPr>
                <w:rFonts w:ascii="Arial" w:eastAsia="Arial" w:hAnsi="Arial" w:cs="Arial"/>
                <w:color w:val="000000" w:themeColor="text1"/>
              </w:rPr>
            </w:pPr>
          </w:p>
        </w:tc>
      </w:tr>
      <w:tr w:rsidR="71F4B0C9" w14:paraId="015FAD55" w14:textId="77777777" w:rsidTr="71F4B0C9">
        <w:trPr>
          <w:trHeight w:val="300"/>
        </w:trPr>
        <w:tc>
          <w:tcPr>
            <w:tcW w:w="1515" w:type="dxa"/>
            <w:vMerge/>
            <w:tcBorders>
              <w:left w:val="single" w:sz="0" w:space="0" w:color="auto"/>
              <w:right w:val="single" w:sz="0" w:space="0" w:color="auto"/>
            </w:tcBorders>
            <w:vAlign w:val="center"/>
          </w:tcPr>
          <w:p w14:paraId="72C4E720"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68ED5DD7" w14:textId="085AAAAD" w:rsidR="71F4B0C9" w:rsidRDefault="71F4B0C9" w:rsidP="71F4B0C9">
            <w:pPr>
              <w:rPr>
                <w:rFonts w:ascii="Arial" w:eastAsia="Arial" w:hAnsi="Arial" w:cs="Arial"/>
              </w:rPr>
            </w:pPr>
            <w:r w:rsidRPr="71F4B0C9">
              <w:rPr>
                <w:rFonts w:ascii="Arial" w:eastAsia="Arial" w:hAnsi="Arial" w:cs="Arial"/>
                <w:lang w:val="es-ES"/>
              </w:rPr>
              <w:t>Integra todas las pantallas desarrolladas</w:t>
            </w:r>
          </w:p>
        </w:tc>
        <w:tc>
          <w:tcPr>
            <w:tcW w:w="450" w:type="dxa"/>
            <w:tcBorders>
              <w:top w:val="single" w:sz="6" w:space="0" w:color="auto"/>
              <w:left w:val="single" w:sz="6" w:space="0" w:color="auto"/>
              <w:bottom w:val="single" w:sz="6" w:space="0" w:color="auto"/>
              <w:right w:val="single" w:sz="6" w:space="0" w:color="auto"/>
            </w:tcBorders>
            <w:vAlign w:val="center"/>
          </w:tcPr>
          <w:p w14:paraId="491A6CC2" w14:textId="4E0755F1"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84C7002" w14:textId="7CAE4802" w:rsidR="71F4B0C9" w:rsidRDefault="71F4B0C9" w:rsidP="71F4B0C9">
            <w:pPr>
              <w:jc w:val="center"/>
              <w:rPr>
                <w:rFonts w:ascii="Arial" w:eastAsia="Arial" w:hAnsi="Arial" w:cs="Arial"/>
                <w:color w:val="000000" w:themeColor="text1"/>
              </w:rPr>
            </w:pPr>
          </w:p>
        </w:tc>
      </w:tr>
      <w:tr w:rsidR="71F4B0C9" w14:paraId="7C706BD6" w14:textId="77777777" w:rsidTr="71F4B0C9">
        <w:trPr>
          <w:trHeight w:val="300"/>
        </w:trPr>
        <w:tc>
          <w:tcPr>
            <w:tcW w:w="1515" w:type="dxa"/>
            <w:vMerge/>
            <w:tcBorders>
              <w:top w:val="single" w:sz="0" w:space="0" w:color="auto"/>
              <w:left w:val="single" w:sz="0" w:space="0" w:color="auto"/>
              <w:bottom w:val="outset" w:sz="0" w:space="0" w:color="auto"/>
              <w:right w:val="single" w:sz="0" w:space="0" w:color="auto"/>
            </w:tcBorders>
            <w:vAlign w:val="center"/>
          </w:tcPr>
          <w:p w14:paraId="566F6695"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693D5529" w14:textId="72F5BA26" w:rsidR="71F4B0C9" w:rsidRDefault="71F4B0C9" w:rsidP="71F4B0C9">
            <w:pPr>
              <w:rPr>
                <w:rFonts w:ascii="Arial" w:eastAsia="Arial" w:hAnsi="Arial" w:cs="Arial"/>
              </w:rPr>
            </w:pPr>
            <w:r w:rsidRPr="71F4B0C9">
              <w:rPr>
                <w:rFonts w:ascii="Arial" w:eastAsia="Arial" w:hAnsi="Arial" w:cs="Arial"/>
                <w:lang w:val="es-ES"/>
              </w:rPr>
              <w:t>Indica para cada pantalla el requerimiento que se desarrolló.</w:t>
            </w:r>
          </w:p>
        </w:tc>
        <w:tc>
          <w:tcPr>
            <w:tcW w:w="450" w:type="dxa"/>
            <w:tcBorders>
              <w:top w:val="single" w:sz="6" w:space="0" w:color="auto"/>
              <w:left w:val="single" w:sz="6" w:space="0" w:color="auto"/>
              <w:bottom w:val="single" w:sz="6" w:space="0" w:color="auto"/>
              <w:right w:val="single" w:sz="6" w:space="0" w:color="auto"/>
            </w:tcBorders>
            <w:vAlign w:val="center"/>
          </w:tcPr>
          <w:p w14:paraId="3E9ED55D" w14:textId="7E67DC2B"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ABFE954" w14:textId="1CA0554A" w:rsidR="71F4B0C9" w:rsidRDefault="71F4B0C9" w:rsidP="71F4B0C9">
            <w:pPr>
              <w:jc w:val="center"/>
              <w:rPr>
                <w:rFonts w:ascii="Arial" w:eastAsia="Arial" w:hAnsi="Arial" w:cs="Arial"/>
                <w:color w:val="000000" w:themeColor="text1"/>
              </w:rPr>
            </w:pPr>
          </w:p>
        </w:tc>
      </w:tr>
    </w:tbl>
    <w:p w14:paraId="2C65ACCE" w14:textId="3B3885CA" w:rsidR="71F4B0C9" w:rsidRDefault="71F4B0C9" w:rsidP="71F4B0C9">
      <w:pPr>
        <w:jc w:val="center"/>
        <w:rPr>
          <w:rFonts w:ascii="Arial" w:eastAsia="Arial" w:hAnsi="Arial" w:cs="Arial"/>
          <w:color w:val="2E74B5"/>
          <w:lang w:val="es-MX"/>
        </w:rPr>
      </w:pPr>
    </w:p>
    <w:p w14:paraId="70B2EFF6" w14:textId="28481D01" w:rsidR="71F4B0C9" w:rsidRDefault="71F4B0C9" w:rsidP="71F4B0C9">
      <w:pPr>
        <w:jc w:val="both"/>
        <w:rPr>
          <w:rFonts w:ascii="Arial" w:eastAsia="Arial" w:hAnsi="Arial" w:cs="Arial"/>
          <w:color w:val="000000" w:themeColor="text1"/>
          <w:lang w:val="es-MX"/>
        </w:rPr>
      </w:pPr>
    </w:p>
    <w:p w14:paraId="569BC145" w14:textId="7862B71F" w:rsidR="0A7FF8DF" w:rsidRDefault="0A7FF8DF" w:rsidP="71F4B0C9">
      <w:pPr>
        <w:jc w:val="both"/>
        <w:rPr>
          <w:rFonts w:ascii="Arial" w:eastAsia="Arial" w:hAnsi="Arial" w:cs="Arial"/>
          <w:color w:val="000000" w:themeColor="text1"/>
          <w:lang w:val="es-MX"/>
        </w:rPr>
      </w:pPr>
      <w:commentRangeStart w:id="11"/>
      <w:r w:rsidRPr="71F4B0C9">
        <w:rPr>
          <w:rFonts w:ascii="Arial" w:eastAsia="Arial" w:hAnsi="Arial" w:cs="Arial"/>
          <w:b/>
          <w:bCs/>
          <w:color w:val="000000" w:themeColor="text1"/>
          <w:lang w:val="es-MX"/>
        </w:rPr>
        <w:t xml:space="preserve">Sesión 6.  </w:t>
      </w:r>
      <w:commentRangeEnd w:id="11"/>
      <w:r>
        <w:commentReference w:id="11"/>
      </w:r>
      <w:r w:rsidRPr="71F4B0C9">
        <w:rPr>
          <w:rFonts w:ascii="Arial" w:eastAsia="Arial" w:hAnsi="Arial" w:cs="Arial"/>
          <w:b/>
          <w:bCs/>
          <w:color w:val="000000" w:themeColor="text1"/>
          <w:lang w:val="es-MX"/>
        </w:rPr>
        <w:t xml:space="preserve">Práctica 2. Desarrollo del Front-end.  </w:t>
      </w:r>
    </w:p>
    <w:p w14:paraId="5119CC78" w14:textId="782D20C1" w:rsidR="71F4B0C9" w:rsidRDefault="71F4B0C9" w:rsidP="71F4B0C9">
      <w:pPr>
        <w:jc w:val="both"/>
        <w:rPr>
          <w:rFonts w:ascii="Arial" w:eastAsia="Arial" w:hAnsi="Arial" w:cs="Arial"/>
          <w:color w:val="000000" w:themeColor="text1"/>
          <w:lang w:val="es-MX"/>
        </w:rPr>
      </w:pPr>
    </w:p>
    <w:p w14:paraId="3DD033CC" w14:textId="23B36B75" w:rsidR="0A7FF8DF" w:rsidRDefault="0A7FF8DF" w:rsidP="71F4B0C9">
      <w:pPr>
        <w:spacing w:before="120" w:after="120"/>
        <w:jc w:val="both"/>
        <w:rPr>
          <w:rFonts w:ascii="Arial" w:eastAsia="Arial" w:hAnsi="Arial" w:cs="Arial"/>
          <w:color w:val="2E74B5"/>
          <w:lang w:val="es-MX"/>
        </w:rPr>
      </w:pPr>
      <w:r w:rsidRPr="71F4B0C9">
        <w:rPr>
          <w:rFonts w:ascii="Arial" w:eastAsia="Arial" w:hAnsi="Arial" w:cs="Arial"/>
          <w:b/>
          <w:bCs/>
          <w:color w:val="000000" w:themeColor="text1"/>
          <w:lang w:val="es-MX"/>
        </w:rPr>
        <w:t xml:space="preserve">Actividad de aprendizaje 2. </w:t>
      </w:r>
      <w:r w:rsidRPr="71F4B0C9">
        <w:rPr>
          <w:rFonts w:ascii="Arial" w:eastAsia="Arial" w:hAnsi="Arial" w:cs="Arial"/>
          <w:b/>
          <w:bCs/>
          <w:color w:val="2E74B5"/>
          <w:lang w:val="es-MX"/>
        </w:rPr>
        <w:t>Práctica 2. Desarrollo del Front-end.</w:t>
      </w:r>
    </w:p>
    <w:p w14:paraId="36466767" w14:textId="6F000C1E" w:rsidR="0A7FF8DF" w:rsidRDefault="0A7FF8DF"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6ED614DF" w14:textId="4D7570CD" w:rsidR="71F4B0C9" w:rsidRDefault="71F4B0C9" w:rsidP="71F4B0C9">
      <w:pPr>
        <w:rPr>
          <w:rFonts w:ascii="Arial" w:eastAsia="Arial" w:hAnsi="Arial" w:cs="Arial"/>
          <w:color w:val="000000" w:themeColor="text1"/>
          <w:lang w:val="es-MX"/>
        </w:rPr>
      </w:pPr>
    </w:p>
    <w:p w14:paraId="30ECFF98" w14:textId="0F9986AE" w:rsidR="0A7FF8DF" w:rsidRDefault="0A7FF8DF" w:rsidP="71F4B0C9">
      <w:pPr>
        <w:rPr>
          <w:rFonts w:ascii="Arial" w:eastAsia="Arial" w:hAnsi="Arial" w:cs="Arial"/>
          <w:color w:val="000000" w:themeColor="text1"/>
          <w:lang w:val="es-MX"/>
        </w:rPr>
      </w:pPr>
      <w:r w:rsidRPr="71F4B0C9">
        <w:rPr>
          <w:rFonts w:ascii="Arial" w:eastAsia="Arial" w:hAnsi="Arial" w:cs="Arial"/>
          <w:color w:val="000000" w:themeColor="text1"/>
          <w:lang w:val="es-MX"/>
        </w:rPr>
        <w:t>Documento con el avance del desarrollo del apartado 3.1 Desarrollo del Front-end.</w:t>
      </w:r>
    </w:p>
    <w:p w14:paraId="7B93017D" w14:textId="73AE5AC5" w:rsidR="71F4B0C9" w:rsidRDefault="71F4B0C9" w:rsidP="71F4B0C9">
      <w:pPr>
        <w:rPr>
          <w:rFonts w:ascii="Arial" w:eastAsia="Arial" w:hAnsi="Arial" w:cs="Arial"/>
          <w:color w:val="000000" w:themeColor="text1"/>
          <w:lang w:val="es-MX"/>
        </w:rPr>
      </w:pPr>
    </w:p>
    <w:p w14:paraId="2D4C284C" w14:textId="72270D3F" w:rsidR="0A7FF8DF" w:rsidRDefault="0A7FF8DF"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lastRenderedPageBreak/>
        <w:t>¿Cómo realizaré la actividad?</w:t>
      </w:r>
    </w:p>
    <w:p w14:paraId="57BBD1CE" w14:textId="6C136B14" w:rsidR="71F4B0C9" w:rsidRDefault="71F4B0C9" w:rsidP="71F4B0C9">
      <w:pPr>
        <w:rPr>
          <w:rFonts w:ascii="Arial" w:eastAsia="Arial" w:hAnsi="Arial" w:cs="Arial"/>
          <w:color w:val="000000" w:themeColor="text1"/>
          <w:lang w:val="es-MX"/>
        </w:rPr>
      </w:pPr>
    </w:p>
    <w:p w14:paraId="433E2DFC" w14:textId="38D5CE27" w:rsidR="0A7FF8DF" w:rsidRDefault="0A7FF8DF" w:rsidP="005C5DD4">
      <w:pPr>
        <w:pStyle w:val="Prrafodelista"/>
        <w:numPr>
          <w:ilvl w:val="0"/>
          <w:numId w:val="22"/>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En equipo continúen el desarrollo del Front-end del sistema, revisando que se van cumpliendo los requerimientos.</w:t>
      </w:r>
    </w:p>
    <w:p w14:paraId="3FAA5608" w14:textId="0D0206D2" w:rsidR="0A7FF8DF" w:rsidRDefault="0A7FF8DF" w:rsidP="005C5DD4">
      <w:pPr>
        <w:pStyle w:val="Prrafodelista"/>
        <w:numPr>
          <w:ilvl w:val="0"/>
          <w:numId w:val="22"/>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Continua con la documentando los avances del desarrollo en el Apartado III “Desarrollo del sistema” en el apartado 3.1 Desarrollo del </w:t>
      </w:r>
      <w:proofErr w:type="spellStart"/>
      <w:r w:rsidRPr="71F4B0C9">
        <w:rPr>
          <w:rFonts w:ascii="Arial" w:eastAsia="Arial" w:hAnsi="Arial" w:cs="Arial"/>
          <w:color w:val="000000" w:themeColor="text1"/>
          <w:lang w:val="es-MX"/>
        </w:rPr>
        <w:t>Front_end</w:t>
      </w:r>
      <w:proofErr w:type="spellEnd"/>
      <w:r w:rsidRPr="71F4B0C9">
        <w:rPr>
          <w:rFonts w:ascii="Arial" w:eastAsia="Arial" w:hAnsi="Arial" w:cs="Arial"/>
          <w:color w:val="000000" w:themeColor="text1"/>
          <w:lang w:val="es-MX"/>
        </w:rPr>
        <w:t>, colocando las pantallas desarrolladas hasta el momento indicando el requerimiento que cubre según el modelado.</w:t>
      </w:r>
    </w:p>
    <w:p w14:paraId="06FDB190" w14:textId="18A0EEB9" w:rsidR="0A7FF8DF" w:rsidRDefault="0A7FF8DF" w:rsidP="005C5DD4">
      <w:pPr>
        <w:pStyle w:val="Prrafodelista"/>
        <w:numPr>
          <w:ilvl w:val="0"/>
          <w:numId w:val="22"/>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Después de que realices lo anterior guarda el archivo en Word, nómbralo con un identificador del sistema propuesto, considerando el ejemplo que se te presenta sería de la siguiente manera:</w:t>
      </w:r>
      <w:r w:rsidRPr="71F4B0C9">
        <w:rPr>
          <w:rStyle w:val="eop"/>
          <w:rFonts w:ascii="Arial" w:eastAsia="Arial" w:hAnsi="Arial" w:cs="Arial"/>
          <w:color w:val="000000" w:themeColor="text1"/>
          <w:sz w:val="24"/>
          <w:szCs w:val="24"/>
          <w:lang w:val="es-MX"/>
        </w:rPr>
        <w:t> </w:t>
      </w:r>
    </w:p>
    <w:p w14:paraId="4F6BA5A9" w14:textId="084F44EB" w:rsidR="0A7FF8DF" w:rsidRDefault="0A7FF8DF"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 xml:space="preserve">Ejemplo: </w:t>
      </w:r>
      <w:proofErr w:type="spellStart"/>
      <w:r w:rsidRPr="71F4B0C9">
        <w:rPr>
          <w:rStyle w:val="normaltextrun"/>
          <w:rFonts w:ascii="Arial" w:eastAsia="Arial" w:hAnsi="Arial" w:cs="Arial"/>
          <w:color w:val="000000" w:themeColor="text1"/>
          <w:sz w:val="24"/>
          <w:szCs w:val="24"/>
          <w:lang w:val="es-ES"/>
        </w:rPr>
        <w:t>Nombre_Sistema_Alejandra_U2_Actividad2</w:t>
      </w:r>
      <w:proofErr w:type="spellEnd"/>
    </w:p>
    <w:p w14:paraId="710FC12A" w14:textId="737B723E" w:rsidR="71F4B0C9" w:rsidRDefault="71F4B0C9" w:rsidP="71F4B0C9">
      <w:pPr>
        <w:jc w:val="both"/>
        <w:rPr>
          <w:rFonts w:ascii="Arial" w:eastAsia="Arial" w:hAnsi="Arial" w:cs="Arial"/>
          <w:color w:val="000000" w:themeColor="text1"/>
          <w:lang w:val="es-MX"/>
        </w:rPr>
      </w:pPr>
    </w:p>
    <w:p w14:paraId="7FF8E8C5" w14:textId="1C2CD612" w:rsidR="0A7FF8DF" w:rsidRDefault="0A7FF8DF" w:rsidP="005C5DD4">
      <w:pPr>
        <w:pStyle w:val="Prrafodelista"/>
        <w:numPr>
          <w:ilvl w:val="0"/>
          <w:numId w:val="22"/>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14:paraId="3F689D54" w14:textId="50A4C462" w:rsidR="71F4B0C9" w:rsidRDefault="71F4B0C9" w:rsidP="71F4B0C9">
      <w:pPr>
        <w:jc w:val="both"/>
        <w:rPr>
          <w:rFonts w:ascii="Arial" w:eastAsia="Arial" w:hAnsi="Arial" w:cs="Arial"/>
          <w:color w:val="000000" w:themeColor="text1"/>
          <w:lang w:val="es-MX"/>
        </w:rPr>
      </w:pPr>
    </w:p>
    <w:p w14:paraId="4EAAE9EC" w14:textId="43726619" w:rsidR="0A7FF8DF" w:rsidRDefault="0A7FF8DF"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Valor de la actividad: Formativa / Requisito de acreditación.</w:t>
      </w:r>
    </w:p>
    <w:p w14:paraId="623401FE" w14:textId="61FF9ABC" w:rsidR="71F4B0C9" w:rsidRDefault="71F4B0C9" w:rsidP="71F4B0C9">
      <w:pPr>
        <w:jc w:val="both"/>
        <w:rPr>
          <w:rFonts w:ascii="Arial" w:eastAsia="Arial" w:hAnsi="Arial" w:cs="Arial"/>
          <w:color w:val="000000" w:themeColor="text1"/>
          <w:lang w:val="es-MX"/>
        </w:rPr>
      </w:pPr>
    </w:p>
    <w:p w14:paraId="0C71EECD" w14:textId="2156D4E1" w:rsidR="0A7FF8DF" w:rsidRDefault="0A7FF8DF"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49DD41D6" w14:textId="0A3278E2" w:rsidR="0A7FF8DF" w:rsidRDefault="0A7FF8DF"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Esta actividad no tiene ponderación, pero es parte del proyecto que deberás entregar y que equivale al 100% de tu calificación, es un requisito de acreditación y de carácter obligatorio para continuar con el desarrollo del proyecto y para la evaluación final. </w:t>
      </w:r>
    </w:p>
    <w:p w14:paraId="76C466C8" w14:textId="3593E297" w:rsidR="0A7FF8DF" w:rsidRDefault="0A7FF8DF"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realizará la revisión de tu actividad en la evidencia a entregar en la sesión 8, considera la lista de cotejo que te ayudará a identificar en qué grado cumples la entrega de la documentación, si observas que falta algún elemento, corrige tu trabajo antes de enviarlo.</w:t>
      </w:r>
    </w:p>
    <w:p w14:paraId="70CA737F" w14:textId="48D37E14" w:rsidR="71F4B0C9" w:rsidRDefault="71F4B0C9" w:rsidP="71F4B0C9">
      <w:pPr>
        <w:jc w:val="both"/>
        <w:rPr>
          <w:rFonts w:ascii="Arial" w:eastAsia="Arial" w:hAnsi="Arial" w:cs="Arial"/>
          <w:color w:val="000000" w:themeColor="text1"/>
          <w:lang w:val="es-MX"/>
        </w:rPr>
      </w:pPr>
    </w:p>
    <w:p w14:paraId="12035B2F" w14:textId="7C7F3D87" w:rsidR="71F4B0C9" w:rsidRDefault="71F4B0C9" w:rsidP="71F4B0C9">
      <w:pPr>
        <w:jc w:val="both"/>
        <w:rPr>
          <w:rFonts w:ascii="Arial" w:eastAsia="Arial" w:hAnsi="Arial" w:cs="Arial"/>
          <w:color w:val="000000" w:themeColor="text1"/>
          <w:lang w:val="es-MX"/>
        </w:rPr>
      </w:pPr>
    </w:p>
    <w:p w14:paraId="28C645A2" w14:textId="655DF089" w:rsidR="71F4B0C9" w:rsidRDefault="71F4B0C9" w:rsidP="71F4B0C9">
      <w:pPr>
        <w:jc w:val="both"/>
        <w:rPr>
          <w:rFonts w:ascii="Arial" w:eastAsia="Arial" w:hAnsi="Arial" w:cs="Arial"/>
          <w:color w:val="000000" w:themeColor="text1"/>
          <w:lang w:val="es-MX"/>
        </w:rPr>
      </w:pPr>
    </w:p>
    <w:p w14:paraId="462A58EC" w14:textId="49B3C9C1" w:rsidR="71F4B0C9" w:rsidRDefault="71F4B0C9" w:rsidP="71F4B0C9">
      <w:pPr>
        <w:jc w:val="both"/>
        <w:rPr>
          <w:rFonts w:ascii="Arial" w:eastAsia="Arial" w:hAnsi="Arial" w:cs="Arial"/>
          <w:color w:val="000000" w:themeColor="text1"/>
          <w:lang w:val="es-MX"/>
        </w:rPr>
      </w:pPr>
    </w:p>
    <w:p w14:paraId="12B994FE" w14:textId="3BF71074" w:rsidR="0A7FF8DF" w:rsidRDefault="0A7FF8DF"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Lista de cotejo_</w:t>
      </w:r>
      <w:r w:rsidRPr="71F4B0C9">
        <w:rPr>
          <w:rFonts w:ascii="Arial" w:eastAsia="Arial" w:hAnsi="Arial" w:cs="Arial"/>
          <w:b/>
          <w:bCs/>
          <w:color w:val="2E74B5"/>
          <w:lang w:val="es-MX"/>
        </w:rPr>
        <w:t xml:space="preserve"> Desarrollo del sistema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15"/>
        <w:gridCol w:w="6240"/>
        <w:gridCol w:w="450"/>
        <w:gridCol w:w="600"/>
      </w:tblGrid>
      <w:tr w:rsidR="71F4B0C9" w14:paraId="0D582C71"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538D8A00" w14:textId="4DC5755D"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6240" w:type="dxa"/>
            <w:tcBorders>
              <w:top w:val="single" w:sz="6" w:space="0" w:color="auto"/>
              <w:left w:val="single" w:sz="6" w:space="0" w:color="auto"/>
              <w:bottom w:val="single" w:sz="6" w:space="0" w:color="auto"/>
              <w:right w:val="single" w:sz="6" w:space="0" w:color="auto"/>
            </w:tcBorders>
            <w:shd w:val="clear" w:color="auto" w:fill="E2EFD9"/>
            <w:vAlign w:val="center"/>
          </w:tcPr>
          <w:p w14:paraId="4882C29C" w14:textId="503FF695"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450" w:type="dxa"/>
            <w:tcBorders>
              <w:top w:val="single" w:sz="6" w:space="0" w:color="auto"/>
              <w:left w:val="single" w:sz="6" w:space="0" w:color="auto"/>
              <w:bottom w:val="single" w:sz="6" w:space="0" w:color="auto"/>
              <w:right w:val="single" w:sz="6" w:space="0" w:color="auto"/>
            </w:tcBorders>
            <w:shd w:val="clear" w:color="auto" w:fill="E2EFD9"/>
            <w:vAlign w:val="center"/>
          </w:tcPr>
          <w:p w14:paraId="57D9D420" w14:textId="4DBECD11"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600" w:type="dxa"/>
            <w:tcBorders>
              <w:top w:val="single" w:sz="6" w:space="0" w:color="auto"/>
              <w:left w:val="single" w:sz="6" w:space="0" w:color="auto"/>
              <w:bottom w:val="single" w:sz="6" w:space="0" w:color="auto"/>
              <w:right w:val="single" w:sz="6" w:space="0" w:color="auto"/>
            </w:tcBorders>
            <w:shd w:val="clear" w:color="auto" w:fill="E2EFD9"/>
            <w:vAlign w:val="center"/>
          </w:tcPr>
          <w:p w14:paraId="7954CFC2" w14:textId="288C7DAE"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r>
      <w:tr w:rsidR="71F4B0C9" w14:paraId="72D969E2"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611CF4C1" w14:textId="5036CC9D"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Estructura</w:t>
            </w:r>
          </w:p>
        </w:tc>
        <w:tc>
          <w:tcPr>
            <w:tcW w:w="6240" w:type="dxa"/>
            <w:tcBorders>
              <w:top w:val="single" w:sz="6" w:space="0" w:color="auto"/>
              <w:left w:val="single" w:sz="6" w:space="0" w:color="auto"/>
              <w:bottom w:val="single" w:sz="6" w:space="0" w:color="auto"/>
              <w:right w:val="single" w:sz="6" w:space="0" w:color="auto"/>
            </w:tcBorders>
            <w:vAlign w:val="center"/>
          </w:tcPr>
          <w:p w14:paraId="3E1A6363" w14:textId="5476EBFE"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450" w:type="dxa"/>
            <w:tcBorders>
              <w:top w:val="single" w:sz="6" w:space="0" w:color="auto"/>
              <w:left w:val="single" w:sz="6" w:space="0" w:color="auto"/>
              <w:bottom w:val="single" w:sz="6" w:space="0" w:color="auto"/>
              <w:right w:val="single" w:sz="6" w:space="0" w:color="auto"/>
            </w:tcBorders>
            <w:vAlign w:val="center"/>
          </w:tcPr>
          <w:p w14:paraId="21C6ACDA" w14:textId="2CDF0C6A"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49B64FEC" w14:textId="4C16F443" w:rsidR="71F4B0C9" w:rsidRDefault="71F4B0C9" w:rsidP="71F4B0C9">
            <w:pPr>
              <w:jc w:val="center"/>
              <w:rPr>
                <w:rFonts w:ascii="Segoe UI" w:eastAsia="Segoe UI" w:hAnsi="Segoe UI" w:cs="Segoe UI"/>
                <w:sz w:val="18"/>
                <w:szCs w:val="18"/>
              </w:rPr>
            </w:pPr>
          </w:p>
        </w:tc>
      </w:tr>
      <w:tr w:rsidR="71F4B0C9" w14:paraId="6F480621" w14:textId="77777777" w:rsidTr="71F4B0C9">
        <w:trPr>
          <w:trHeight w:val="300"/>
        </w:trPr>
        <w:tc>
          <w:tcPr>
            <w:tcW w:w="1515" w:type="dxa"/>
            <w:vMerge/>
            <w:tcBorders>
              <w:left w:val="single" w:sz="0" w:space="0" w:color="auto"/>
              <w:right w:val="single" w:sz="0" w:space="0" w:color="auto"/>
            </w:tcBorders>
            <w:vAlign w:val="center"/>
          </w:tcPr>
          <w:p w14:paraId="11544A5D"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E1C8AB3" w14:textId="5E0DEEA2"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1AB2603A" w14:textId="7A352B0A"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66376367" w14:textId="7AFBA201" w:rsidR="71F4B0C9" w:rsidRDefault="71F4B0C9" w:rsidP="71F4B0C9">
            <w:pPr>
              <w:jc w:val="center"/>
              <w:rPr>
                <w:rFonts w:ascii="Segoe UI" w:eastAsia="Segoe UI" w:hAnsi="Segoe UI" w:cs="Segoe UI"/>
                <w:sz w:val="18"/>
                <w:szCs w:val="18"/>
              </w:rPr>
            </w:pPr>
          </w:p>
        </w:tc>
      </w:tr>
      <w:tr w:rsidR="71F4B0C9" w14:paraId="37C2B755"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74B084B9" w14:textId="14821518"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1.1</w:t>
            </w:r>
          </w:p>
        </w:tc>
        <w:tc>
          <w:tcPr>
            <w:tcW w:w="6240" w:type="dxa"/>
            <w:tcBorders>
              <w:top w:val="single" w:sz="6" w:space="0" w:color="auto"/>
              <w:left w:val="single" w:sz="6" w:space="0" w:color="auto"/>
              <w:bottom w:val="single" w:sz="6" w:space="0" w:color="auto"/>
              <w:right w:val="single" w:sz="6" w:space="0" w:color="auto"/>
            </w:tcBorders>
            <w:vAlign w:val="center"/>
          </w:tcPr>
          <w:p w14:paraId="548ED73C" w14:textId="6A707C5F"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450" w:type="dxa"/>
            <w:tcBorders>
              <w:top w:val="single" w:sz="6" w:space="0" w:color="auto"/>
              <w:left w:val="single" w:sz="6" w:space="0" w:color="auto"/>
              <w:bottom w:val="single" w:sz="6" w:space="0" w:color="auto"/>
              <w:right w:val="single" w:sz="6" w:space="0" w:color="auto"/>
            </w:tcBorders>
            <w:vAlign w:val="center"/>
          </w:tcPr>
          <w:p w14:paraId="37D220C4" w14:textId="031225F2"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239CF1B2" w14:textId="2C98D326" w:rsidR="71F4B0C9" w:rsidRDefault="71F4B0C9" w:rsidP="71F4B0C9">
            <w:pPr>
              <w:jc w:val="center"/>
              <w:rPr>
                <w:rFonts w:ascii="Segoe UI" w:eastAsia="Segoe UI" w:hAnsi="Segoe UI" w:cs="Segoe UI"/>
                <w:sz w:val="18"/>
                <w:szCs w:val="18"/>
              </w:rPr>
            </w:pPr>
          </w:p>
        </w:tc>
      </w:tr>
      <w:tr w:rsidR="71F4B0C9" w14:paraId="17F1CE9F" w14:textId="77777777" w:rsidTr="71F4B0C9">
        <w:trPr>
          <w:trHeight w:val="300"/>
        </w:trPr>
        <w:tc>
          <w:tcPr>
            <w:tcW w:w="1515" w:type="dxa"/>
            <w:tcBorders>
              <w:top w:val="single" w:sz="6" w:space="0" w:color="auto"/>
              <w:left w:val="single" w:sz="6" w:space="0" w:color="auto"/>
              <w:right w:val="single" w:sz="6" w:space="0" w:color="auto"/>
            </w:tcBorders>
            <w:shd w:val="clear" w:color="auto" w:fill="E2EFD9"/>
            <w:vAlign w:val="center"/>
          </w:tcPr>
          <w:p w14:paraId="7D70DA71" w14:textId="69339F70" w:rsidR="71F4B0C9" w:rsidRDefault="71F4B0C9" w:rsidP="71F4B0C9">
            <w:pPr>
              <w:jc w:val="center"/>
              <w:rPr>
                <w:rFonts w:ascii="Arial" w:eastAsia="Arial" w:hAnsi="Arial" w:cs="Arial"/>
              </w:rPr>
            </w:pPr>
            <w:r w:rsidRPr="71F4B0C9">
              <w:rPr>
                <w:rFonts w:ascii="Arial" w:eastAsia="Arial" w:hAnsi="Arial" w:cs="Arial"/>
                <w:lang w:val="es-ES"/>
              </w:rPr>
              <w:t>1.2</w:t>
            </w:r>
          </w:p>
        </w:tc>
        <w:tc>
          <w:tcPr>
            <w:tcW w:w="6240" w:type="dxa"/>
            <w:tcBorders>
              <w:top w:val="single" w:sz="6" w:space="0" w:color="auto"/>
              <w:left w:val="single" w:sz="6" w:space="0" w:color="auto"/>
              <w:bottom w:val="single" w:sz="6" w:space="0" w:color="auto"/>
              <w:right w:val="single" w:sz="6" w:space="0" w:color="auto"/>
            </w:tcBorders>
            <w:vAlign w:val="center"/>
          </w:tcPr>
          <w:p w14:paraId="67C1AE32" w14:textId="57BD0853"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450" w:type="dxa"/>
            <w:tcBorders>
              <w:top w:val="single" w:sz="6" w:space="0" w:color="auto"/>
              <w:left w:val="single" w:sz="6" w:space="0" w:color="auto"/>
              <w:bottom w:val="single" w:sz="6" w:space="0" w:color="auto"/>
              <w:right w:val="single" w:sz="6" w:space="0" w:color="auto"/>
            </w:tcBorders>
            <w:vAlign w:val="center"/>
          </w:tcPr>
          <w:p w14:paraId="65BC09C4" w14:textId="15943113"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12E3C7D7" w14:textId="335BB99C" w:rsidR="71F4B0C9" w:rsidRDefault="71F4B0C9" w:rsidP="71F4B0C9">
            <w:pPr>
              <w:jc w:val="center"/>
              <w:rPr>
                <w:rFonts w:ascii="Segoe UI" w:eastAsia="Segoe UI" w:hAnsi="Segoe UI" w:cs="Segoe UI"/>
                <w:sz w:val="18"/>
                <w:szCs w:val="18"/>
              </w:rPr>
            </w:pPr>
          </w:p>
        </w:tc>
      </w:tr>
      <w:tr w:rsidR="71F4B0C9" w14:paraId="12268065"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6E5400EE" w14:textId="153E3C5C" w:rsidR="71F4B0C9" w:rsidRDefault="71F4B0C9" w:rsidP="71F4B0C9">
            <w:pPr>
              <w:jc w:val="center"/>
              <w:rPr>
                <w:rFonts w:ascii="Arial" w:eastAsia="Arial" w:hAnsi="Arial" w:cs="Arial"/>
              </w:rPr>
            </w:pPr>
            <w:r w:rsidRPr="71F4B0C9">
              <w:rPr>
                <w:rFonts w:ascii="Arial" w:eastAsia="Arial" w:hAnsi="Arial" w:cs="Arial"/>
                <w:lang w:val="es-ES"/>
              </w:rPr>
              <w:t>1.3</w:t>
            </w:r>
          </w:p>
        </w:tc>
        <w:tc>
          <w:tcPr>
            <w:tcW w:w="6240" w:type="dxa"/>
            <w:tcBorders>
              <w:top w:val="single" w:sz="6" w:space="0" w:color="auto"/>
              <w:left w:val="single" w:sz="6" w:space="0" w:color="auto"/>
              <w:bottom w:val="single" w:sz="6" w:space="0" w:color="auto"/>
              <w:right w:val="single" w:sz="6" w:space="0" w:color="auto"/>
            </w:tcBorders>
            <w:vAlign w:val="center"/>
          </w:tcPr>
          <w:p w14:paraId="71E410F0" w14:textId="20A6C391"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450" w:type="dxa"/>
            <w:tcBorders>
              <w:top w:val="single" w:sz="6" w:space="0" w:color="auto"/>
              <w:left w:val="single" w:sz="6" w:space="0" w:color="auto"/>
              <w:bottom w:val="single" w:sz="6" w:space="0" w:color="auto"/>
              <w:right w:val="single" w:sz="6" w:space="0" w:color="auto"/>
            </w:tcBorders>
            <w:vAlign w:val="center"/>
          </w:tcPr>
          <w:p w14:paraId="09657E62" w14:textId="22CFD3A3"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2D754FD2" w14:textId="496D3E92" w:rsidR="71F4B0C9" w:rsidRDefault="71F4B0C9" w:rsidP="71F4B0C9">
            <w:pPr>
              <w:jc w:val="center"/>
              <w:rPr>
                <w:rFonts w:ascii="Segoe UI" w:eastAsia="Segoe UI" w:hAnsi="Segoe UI" w:cs="Segoe UI"/>
                <w:sz w:val="18"/>
                <w:szCs w:val="18"/>
              </w:rPr>
            </w:pPr>
          </w:p>
        </w:tc>
      </w:tr>
      <w:tr w:rsidR="71F4B0C9" w14:paraId="3F908375"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587AFE83" w14:textId="205DE3CC" w:rsidR="71F4B0C9" w:rsidRDefault="71F4B0C9" w:rsidP="71F4B0C9">
            <w:pPr>
              <w:jc w:val="center"/>
              <w:rPr>
                <w:rFonts w:ascii="Arial" w:eastAsia="Arial" w:hAnsi="Arial" w:cs="Arial"/>
              </w:rPr>
            </w:pPr>
            <w:r w:rsidRPr="71F4B0C9">
              <w:rPr>
                <w:rFonts w:ascii="Arial" w:eastAsia="Arial" w:hAnsi="Arial" w:cs="Arial"/>
                <w:lang w:val="es-ES"/>
              </w:rPr>
              <w:t>1.4</w:t>
            </w:r>
          </w:p>
        </w:tc>
        <w:tc>
          <w:tcPr>
            <w:tcW w:w="6240" w:type="dxa"/>
            <w:tcBorders>
              <w:top w:val="single" w:sz="6" w:space="0" w:color="auto"/>
              <w:left w:val="single" w:sz="6" w:space="0" w:color="auto"/>
              <w:bottom w:val="single" w:sz="6" w:space="0" w:color="auto"/>
              <w:right w:val="single" w:sz="6" w:space="0" w:color="auto"/>
            </w:tcBorders>
            <w:vAlign w:val="center"/>
          </w:tcPr>
          <w:p w14:paraId="0E0A468F" w14:textId="6F84726F"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63BB1FC9" w14:textId="18451E5A"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6B84D5AB" w14:textId="7D0FB9C9" w:rsidR="71F4B0C9" w:rsidRDefault="71F4B0C9" w:rsidP="71F4B0C9">
            <w:pPr>
              <w:jc w:val="center"/>
              <w:rPr>
                <w:rFonts w:ascii="Segoe UI" w:eastAsia="Segoe UI" w:hAnsi="Segoe UI" w:cs="Segoe UI"/>
                <w:sz w:val="18"/>
                <w:szCs w:val="18"/>
              </w:rPr>
            </w:pPr>
          </w:p>
        </w:tc>
      </w:tr>
      <w:tr w:rsidR="71F4B0C9" w14:paraId="182DD26C" w14:textId="77777777" w:rsidTr="71F4B0C9">
        <w:trPr>
          <w:trHeight w:val="300"/>
        </w:trPr>
        <w:tc>
          <w:tcPr>
            <w:tcW w:w="1515" w:type="dxa"/>
            <w:vMerge/>
            <w:tcBorders>
              <w:left w:val="single" w:sz="0" w:space="0" w:color="auto"/>
              <w:bottom w:val="single" w:sz="0" w:space="0" w:color="auto"/>
              <w:right w:val="single" w:sz="0" w:space="0" w:color="auto"/>
            </w:tcBorders>
            <w:vAlign w:val="center"/>
          </w:tcPr>
          <w:p w14:paraId="37A3171D"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9D24E9F" w14:textId="7559EE39"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450" w:type="dxa"/>
            <w:tcBorders>
              <w:top w:val="single" w:sz="6" w:space="0" w:color="auto"/>
              <w:left w:val="single" w:sz="6" w:space="0" w:color="auto"/>
              <w:bottom w:val="single" w:sz="6" w:space="0" w:color="auto"/>
              <w:right w:val="single" w:sz="6" w:space="0" w:color="auto"/>
            </w:tcBorders>
            <w:vAlign w:val="center"/>
          </w:tcPr>
          <w:p w14:paraId="6C1C6897" w14:textId="3F9BE6CC"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8A26DD1" w14:textId="1247A981" w:rsidR="71F4B0C9" w:rsidRDefault="71F4B0C9" w:rsidP="71F4B0C9">
            <w:pPr>
              <w:jc w:val="center"/>
              <w:rPr>
                <w:rFonts w:ascii="Arial" w:eastAsia="Arial" w:hAnsi="Arial" w:cs="Arial"/>
                <w:color w:val="000000" w:themeColor="text1"/>
              </w:rPr>
            </w:pPr>
          </w:p>
        </w:tc>
      </w:tr>
      <w:tr w:rsidR="71F4B0C9" w14:paraId="67C7C181"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19A9C537" w14:textId="05CD3E56" w:rsidR="71F4B0C9" w:rsidRDefault="71F4B0C9" w:rsidP="71F4B0C9">
            <w:pPr>
              <w:jc w:val="center"/>
              <w:rPr>
                <w:rFonts w:ascii="Arial" w:eastAsia="Arial" w:hAnsi="Arial" w:cs="Arial"/>
              </w:rPr>
            </w:pPr>
            <w:r w:rsidRPr="71F4B0C9">
              <w:rPr>
                <w:rFonts w:ascii="Arial" w:eastAsia="Arial" w:hAnsi="Arial" w:cs="Arial"/>
                <w:lang w:val="es-ES"/>
              </w:rPr>
              <w:t>1.5</w:t>
            </w:r>
          </w:p>
        </w:tc>
        <w:tc>
          <w:tcPr>
            <w:tcW w:w="6240" w:type="dxa"/>
            <w:tcBorders>
              <w:top w:val="single" w:sz="6" w:space="0" w:color="auto"/>
              <w:left w:val="single" w:sz="6" w:space="0" w:color="auto"/>
              <w:bottom w:val="single" w:sz="6" w:space="0" w:color="auto"/>
              <w:right w:val="single" w:sz="6" w:space="0" w:color="auto"/>
            </w:tcBorders>
            <w:vAlign w:val="center"/>
          </w:tcPr>
          <w:p w14:paraId="7760B286" w14:textId="25EFD41B"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7B92994F" w14:textId="76760C13"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7EDB938" w14:textId="0EFCA79D" w:rsidR="71F4B0C9" w:rsidRDefault="71F4B0C9" w:rsidP="71F4B0C9">
            <w:pPr>
              <w:jc w:val="center"/>
              <w:rPr>
                <w:rFonts w:ascii="Arial" w:eastAsia="Arial" w:hAnsi="Arial" w:cs="Arial"/>
                <w:color w:val="000000" w:themeColor="text1"/>
              </w:rPr>
            </w:pPr>
          </w:p>
        </w:tc>
      </w:tr>
      <w:tr w:rsidR="71F4B0C9" w14:paraId="74959117"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4FF39849" w14:textId="137942C4" w:rsidR="71F4B0C9" w:rsidRDefault="71F4B0C9" w:rsidP="71F4B0C9">
            <w:pPr>
              <w:jc w:val="center"/>
              <w:rPr>
                <w:rFonts w:ascii="Arial" w:eastAsia="Arial" w:hAnsi="Arial" w:cs="Arial"/>
              </w:rPr>
            </w:pPr>
            <w:r w:rsidRPr="71F4B0C9">
              <w:rPr>
                <w:rFonts w:ascii="Arial" w:eastAsia="Arial" w:hAnsi="Arial" w:cs="Arial"/>
                <w:lang w:val="es-ES"/>
              </w:rPr>
              <w:t>1.6</w:t>
            </w:r>
          </w:p>
        </w:tc>
        <w:tc>
          <w:tcPr>
            <w:tcW w:w="6240" w:type="dxa"/>
            <w:tcBorders>
              <w:top w:val="single" w:sz="6" w:space="0" w:color="auto"/>
              <w:left w:val="single" w:sz="6" w:space="0" w:color="auto"/>
              <w:bottom w:val="single" w:sz="6" w:space="0" w:color="auto"/>
              <w:right w:val="single" w:sz="6" w:space="0" w:color="auto"/>
            </w:tcBorders>
            <w:vAlign w:val="center"/>
          </w:tcPr>
          <w:p w14:paraId="22B62262" w14:textId="7DFC4636"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450" w:type="dxa"/>
            <w:tcBorders>
              <w:top w:val="single" w:sz="6" w:space="0" w:color="auto"/>
              <w:left w:val="single" w:sz="6" w:space="0" w:color="auto"/>
              <w:bottom w:val="single" w:sz="6" w:space="0" w:color="auto"/>
              <w:right w:val="single" w:sz="6" w:space="0" w:color="auto"/>
            </w:tcBorders>
            <w:vAlign w:val="center"/>
          </w:tcPr>
          <w:p w14:paraId="477EC511" w14:textId="6F9EC3B7"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11F9BC9" w14:textId="48131A51" w:rsidR="71F4B0C9" w:rsidRDefault="71F4B0C9" w:rsidP="71F4B0C9">
            <w:pPr>
              <w:jc w:val="center"/>
              <w:rPr>
                <w:rFonts w:ascii="Arial" w:eastAsia="Arial" w:hAnsi="Arial" w:cs="Arial"/>
                <w:color w:val="000000" w:themeColor="text1"/>
              </w:rPr>
            </w:pPr>
          </w:p>
        </w:tc>
      </w:tr>
      <w:tr w:rsidR="71F4B0C9" w14:paraId="7853DDD6" w14:textId="77777777" w:rsidTr="71F4B0C9">
        <w:trPr>
          <w:trHeight w:val="300"/>
        </w:trPr>
        <w:tc>
          <w:tcPr>
            <w:tcW w:w="1515" w:type="dxa"/>
            <w:vMerge/>
            <w:tcBorders>
              <w:left w:val="single" w:sz="0" w:space="0" w:color="auto"/>
              <w:right w:val="single" w:sz="0" w:space="0" w:color="auto"/>
            </w:tcBorders>
            <w:vAlign w:val="center"/>
          </w:tcPr>
          <w:p w14:paraId="552A3E77"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2B34513E" w14:textId="1E01C200"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450" w:type="dxa"/>
            <w:tcBorders>
              <w:top w:val="single" w:sz="6" w:space="0" w:color="auto"/>
              <w:left w:val="single" w:sz="6" w:space="0" w:color="auto"/>
              <w:bottom w:val="single" w:sz="6" w:space="0" w:color="auto"/>
              <w:right w:val="single" w:sz="6" w:space="0" w:color="auto"/>
            </w:tcBorders>
            <w:vAlign w:val="center"/>
          </w:tcPr>
          <w:p w14:paraId="083DCF9A" w14:textId="620421B7"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CEB4DF1" w14:textId="10E2DD37" w:rsidR="71F4B0C9" w:rsidRDefault="71F4B0C9" w:rsidP="71F4B0C9">
            <w:pPr>
              <w:jc w:val="center"/>
              <w:rPr>
                <w:rFonts w:ascii="Arial" w:eastAsia="Arial" w:hAnsi="Arial" w:cs="Arial"/>
                <w:color w:val="000000" w:themeColor="text1"/>
              </w:rPr>
            </w:pPr>
          </w:p>
        </w:tc>
      </w:tr>
      <w:tr w:rsidR="71F4B0C9" w14:paraId="44168792" w14:textId="77777777" w:rsidTr="71F4B0C9">
        <w:trPr>
          <w:trHeight w:val="300"/>
        </w:trPr>
        <w:tc>
          <w:tcPr>
            <w:tcW w:w="1515" w:type="dxa"/>
            <w:vMerge/>
            <w:tcBorders>
              <w:left w:val="single" w:sz="0" w:space="0" w:color="auto"/>
              <w:right w:val="single" w:sz="0" w:space="0" w:color="auto"/>
            </w:tcBorders>
            <w:vAlign w:val="center"/>
          </w:tcPr>
          <w:p w14:paraId="25EFC224"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14D09D88" w14:textId="4920B826"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450" w:type="dxa"/>
            <w:tcBorders>
              <w:top w:val="single" w:sz="6" w:space="0" w:color="auto"/>
              <w:left w:val="single" w:sz="6" w:space="0" w:color="auto"/>
              <w:bottom w:val="single" w:sz="6" w:space="0" w:color="auto"/>
              <w:right w:val="single" w:sz="6" w:space="0" w:color="auto"/>
            </w:tcBorders>
            <w:vAlign w:val="center"/>
          </w:tcPr>
          <w:p w14:paraId="03FE31E0" w14:textId="768310EA"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73544A12" w14:textId="1B6DE208" w:rsidR="71F4B0C9" w:rsidRDefault="71F4B0C9" w:rsidP="71F4B0C9">
            <w:pPr>
              <w:jc w:val="center"/>
              <w:rPr>
                <w:rFonts w:ascii="Arial" w:eastAsia="Arial" w:hAnsi="Arial" w:cs="Arial"/>
                <w:color w:val="000000" w:themeColor="text1"/>
              </w:rPr>
            </w:pPr>
          </w:p>
        </w:tc>
      </w:tr>
      <w:tr w:rsidR="71F4B0C9" w14:paraId="1E55444C" w14:textId="77777777" w:rsidTr="71F4B0C9">
        <w:trPr>
          <w:trHeight w:val="300"/>
        </w:trPr>
        <w:tc>
          <w:tcPr>
            <w:tcW w:w="1515" w:type="dxa"/>
            <w:vMerge/>
            <w:tcBorders>
              <w:left w:val="single" w:sz="0" w:space="0" w:color="auto"/>
              <w:right w:val="single" w:sz="0" w:space="0" w:color="auto"/>
            </w:tcBorders>
            <w:vAlign w:val="center"/>
          </w:tcPr>
          <w:p w14:paraId="33B713A8"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0680B8B8" w14:textId="145BD6CE"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450" w:type="dxa"/>
            <w:tcBorders>
              <w:top w:val="single" w:sz="6" w:space="0" w:color="auto"/>
              <w:left w:val="single" w:sz="6" w:space="0" w:color="auto"/>
              <w:bottom w:val="single" w:sz="6" w:space="0" w:color="auto"/>
              <w:right w:val="single" w:sz="6" w:space="0" w:color="auto"/>
            </w:tcBorders>
            <w:vAlign w:val="center"/>
          </w:tcPr>
          <w:p w14:paraId="73DA1F1E" w14:textId="3EC6C6D2"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F9F4860" w14:textId="16D59BDE" w:rsidR="71F4B0C9" w:rsidRDefault="71F4B0C9" w:rsidP="71F4B0C9">
            <w:pPr>
              <w:jc w:val="center"/>
              <w:rPr>
                <w:rFonts w:ascii="Arial" w:eastAsia="Arial" w:hAnsi="Arial" w:cs="Arial"/>
                <w:color w:val="000000" w:themeColor="text1"/>
              </w:rPr>
            </w:pPr>
          </w:p>
        </w:tc>
      </w:tr>
      <w:tr w:rsidR="71F4B0C9" w14:paraId="0D89153C" w14:textId="77777777" w:rsidTr="71F4B0C9">
        <w:trPr>
          <w:trHeight w:val="300"/>
        </w:trPr>
        <w:tc>
          <w:tcPr>
            <w:tcW w:w="1515" w:type="dxa"/>
            <w:vMerge/>
            <w:tcBorders>
              <w:left w:val="single" w:sz="0" w:space="0" w:color="auto"/>
              <w:right w:val="single" w:sz="0" w:space="0" w:color="auto"/>
            </w:tcBorders>
            <w:vAlign w:val="center"/>
          </w:tcPr>
          <w:p w14:paraId="4CDF790C"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049FD4F3" w14:textId="456B89DC"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450" w:type="dxa"/>
            <w:tcBorders>
              <w:top w:val="single" w:sz="6" w:space="0" w:color="auto"/>
              <w:left w:val="single" w:sz="6" w:space="0" w:color="auto"/>
              <w:bottom w:val="single" w:sz="6" w:space="0" w:color="auto"/>
              <w:right w:val="single" w:sz="6" w:space="0" w:color="auto"/>
            </w:tcBorders>
            <w:vAlign w:val="center"/>
          </w:tcPr>
          <w:p w14:paraId="175B19BB" w14:textId="0CDBEBFD"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79E3074" w14:textId="20025805" w:rsidR="71F4B0C9" w:rsidRDefault="71F4B0C9" w:rsidP="71F4B0C9">
            <w:pPr>
              <w:jc w:val="center"/>
              <w:rPr>
                <w:rFonts w:ascii="Arial" w:eastAsia="Arial" w:hAnsi="Arial" w:cs="Arial"/>
                <w:color w:val="000000" w:themeColor="text1"/>
              </w:rPr>
            </w:pPr>
          </w:p>
        </w:tc>
      </w:tr>
      <w:tr w:rsidR="71F4B0C9" w14:paraId="02895723" w14:textId="77777777" w:rsidTr="71F4B0C9">
        <w:trPr>
          <w:trHeight w:val="300"/>
        </w:trPr>
        <w:tc>
          <w:tcPr>
            <w:tcW w:w="1515" w:type="dxa"/>
            <w:vMerge/>
            <w:tcBorders>
              <w:left w:val="single" w:sz="0" w:space="0" w:color="auto"/>
              <w:right w:val="single" w:sz="0" w:space="0" w:color="auto"/>
            </w:tcBorders>
            <w:vAlign w:val="center"/>
          </w:tcPr>
          <w:p w14:paraId="6DA1BFFA"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26E6AB45" w14:textId="094CB7EE"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450" w:type="dxa"/>
            <w:tcBorders>
              <w:top w:val="single" w:sz="6" w:space="0" w:color="auto"/>
              <w:left w:val="single" w:sz="6" w:space="0" w:color="auto"/>
              <w:bottom w:val="single" w:sz="6" w:space="0" w:color="auto"/>
              <w:right w:val="single" w:sz="6" w:space="0" w:color="auto"/>
            </w:tcBorders>
            <w:vAlign w:val="center"/>
          </w:tcPr>
          <w:p w14:paraId="27EB88FA" w14:textId="6095B0BE"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F4ED160" w14:textId="09D63054" w:rsidR="71F4B0C9" w:rsidRDefault="71F4B0C9" w:rsidP="71F4B0C9">
            <w:pPr>
              <w:jc w:val="center"/>
              <w:rPr>
                <w:rFonts w:ascii="Arial" w:eastAsia="Arial" w:hAnsi="Arial" w:cs="Arial"/>
                <w:color w:val="000000" w:themeColor="text1"/>
              </w:rPr>
            </w:pPr>
          </w:p>
        </w:tc>
      </w:tr>
      <w:tr w:rsidR="71F4B0C9" w14:paraId="06818013" w14:textId="77777777" w:rsidTr="71F4B0C9">
        <w:trPr>
          <w:trHeight w:val="300"/>
        </w:trPr>
        <w:tc>
          <w:tcPr>
            <w:tcW w:w="1515" w:type="dxa"/>
            <w:vMerge/>
            <w:tcBorders>
              <w:left w:val="single" w:sz="0" w:space="0" w:color="auto"/>
              <w:bottom w:val="single" w:sz="0" w:space="0" w:color="auto"/>
              <w:right w:val="single" w:sz="0" w:space="0" w:color="auto"/>
            </w:tcBorders>
            <w:vAlign w:val="center"/>
          </w:tcPr>
          <w:p w14:paraId="7B84E45D"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39482558" w14:textId="168313A7"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450" w:type="dxa"/>
            <w:tcBorders>
              <w:top w:val="single" w:sz="6" w:space="0" w:color="auto"/>
              <w:left w:val="single" w:sz="6" w:space="0" w:color="auto"/>
              <w:bottom w:val="single" w:sz="6" w:space="0" w:color="auto"/>
              <w:right w:val="single" w:sz="6" w:space="0" w:color="auto"/>
            </w:tcBorders>
            <w:vAlign w:val="center"/>
          </w:tcPr>
          <w:p w14:paraId="19639374" w14:textId="52C78A97"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42AFF34" w14:textId="47EEAD89" w:rsidR="71F4B0C9" w:rsidRDefault="71F4B0C9" w:rsidP="71F4B0C9">
            <w:pPr>
              <w:jc w:val="center"/>
              <w:rPr>
                <w:rFonts w:ascii="Arial" w:eastAsia="Arial" w:hAnsi="Arial" w:cs="Arial"/>
                <w:color w:val="000000" w:themeColor="text1"/>
              </w:rPr>
            </w:pPr>
          </w:p>
        </w:tc>
      </w:tr>
      <w:tr w:rsidR="71F4B0C9" w14:paraId="09B6C21C"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1D07A731" w14:textId="522A9A73" w:rsidR="71F4B0C9" w:rsidRDefault="71F4B0C9" w:rsidP="71F4B0C9">
            <w:pPr>
              <w:jc w:val="center"/>
              <w:rPr>
                <w:rFonts w:ascii="Arial" w:eastAsia="Arial" w:hAnsi="Arial" w:cs="Arial"/>
              </w:rPr>
            </w:pPr>
            <w:r w:rsidRPr="71F4B0C9">
              <w:rPr>
                <w:rFonts w:ascii="Arial" w:eastAsia="Arial" w:hAnsi="Arial" w:cs="Arial"/>
                <w:lang w:val="es-ES"/>
              </w:rPr>
              <w:t>2.1</w:t>
            </w:r>
          </w:p>
        </w:tc>
        <w:tc>
          <w:tcPr>
            <w:tcW w:w="6240" w:type="dxa"/>
            <w:tcBorders>
              <w:top w:val="single" w:sz="6" w:space="0" w:color="auto"/>
              <w:left w:val="single" w:sz="6" w:space="0" w:color="auto"/>
              <w:bottom w:val="single" w:sz="6" w:space="0" w:color="auto"/>
              <w:right w:val="single" w:sz="6" w:space="0" w:color="auto"/>
            </w:tcBorders>
            <w:vAlign w:val="center"/>
          </w:tcPr>
          <w:p w14:paraId="21EABAAA" w14:textId="63DFA280" w:rsidR="71F4B0C9" w:rsidRDefault="71F4B0C9" w:rsidP="71F4B0C9">
            <w:pPr>
              <w:rPr>
                <w:rFonts w:ascii="Arial" w:eastAsia="Arial" w:hAnsi="Arial" w:cs="Arial"/>
              </w:rPr>
            </w:pPr>
            <w:r w:rsidRPr="71F4B0C9">
              <w:rPr>
                <w:rFonts w:ascii="Arial" w:eastAsia="Arial" w:hAnsi="Arial" w:cs="Arial"/>
                <w:lang w:val="es-ES"/>
              </w:rPr>
              <w:t>Presenta los instrumentos de recopilación de requerimientos y sus resultados</w:t>
            </w:r>
          </w:p>
        </w:tc>
        <w:tc>
          <w:tcPr>
            <w:tcW w:w="450" w:type="dxa"/>
            <w:tcBorders>
              <w:top w:val="single" w:sz="6" w:space="0" w:color="auto"/>
              <w:left w:val="single" w:sz="6" w:space="0" w:color="auto"/>
              <w:bottom w:val="single" w:sz="6" w:space="0" w:color="auto"/>
              <w:right w:val="single" w:sz="6" w:space="0" w:color="auto"/>
            </w:tcBorders>
            <w:vAlign w:val="center"/>
          </w:tcPr>
          <w:p w14:paraId="33D3290E" w14:textId="6522BEA2"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9F03DBF" w14:textId="00908A86" w:rsidR="71F4B0C9" w:rsidRDefault="71F4B0C9" w:rsidP="71F4B0C9">
            <w:pPr>
              <w:jc w:val="center"/>
              <w:rPr>
                <w:rFonts w:ascii="Arial" w:eastAsia="Arial" w:hAnsi="Arial" w:cs="Arial"/>
                <w:color w:val="000000" w:themeColor="text1"/>
              </w:rPr>
            </w:pPr>
          </w:p>
        </w:tc>
      </w:tr>
      <w:tr w:rsidR="71F4B0C9" w14:paraId="02B0AB1C" w14:textId="77777777" w:rsidTr="71F4B0C9">
        <w:trPr>
          <w:trHeight w:val="300"/>
        </w:trPr>
        <w:tc>
          <w:tcPr>
            <w:tcW w:w="1515" w:type="dxa"/>
            <w:vMerge/>
            <w:tcBorders>
              <w:left w:val="single" w:sz="0" w:space="0" w:color="auto"/>
              <w:right w:val="single" w:sz="0" w:space="0" w:color="auto"/>
            </w:tcBorders>
            <w:vAlign w:val="center"/>
          </w:tcPr>
          <w:p w14:paraId="574E443D"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4795A2B6" w14:textId="49304E41" w:rsidR="71F4B0C9" w:rsidRDefault="71F4B0C9" w:rsidP="71F4B0C9">
            <w:pPr>
              <w:rPr>
                <w:rFonts w:ascii="Arial" w:eastAsia="Arial" w:hAnsi="Arial" w:cs="Arial"/>
              </w:rPr>
            </w:pPr>
            <w:r w:rsidRPr="71F4B0C9">
              <w:rPr>
                <w:rFonts w:ascii="Arial" w:eastAsia="Arial" w:hAnsi="Arial" w:cs="Arial"/>
                <w:lang w:val="es-ES"/>
              </w:rPr>
              <w:t>Presenta las historias de usuario</w:t>
            </w:r>
          </w:p>
        </w:tc>
        <w:tc>
          <w:tcPr>
            <w:tcW w:w="450" w:type="dxa"/>
            <w:tcBorders>
              <w:top w:val="single" w:sz="6" w:space="0" w:color="auto"/>
              <w:left w:val="single" w:sz="6" w:space="0" w:color="auto"/>
              <w:bottom w:val="single" w:sz="6" w:space="0" w:color="auto"/>
              <w:right w:val="single" w:sz="6" w:space="0" w:color="auto"/>
            </w:tcBorders>
            <w:vAlign w:val="center"/>
          </w:tcPr>
          <w:p w14:paraId="5E4E373C" w14:textId="22798CD0"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288D0F1" w14:textId="1E7E4A3D" w:rsidR="71F4B0C9" w:rsidRDefault="71F4B0C9" w:rsidP="71F4B0C9">
            <w:pPr>
              <w:jc w:val="center"/>
              <w:rPr>
                <w:rFonts w:ascii="Arial" w:eastAsia="Arial" w:hAnsi="Arial" w:cs="Arial"/>
                <w:color w:val="000000" w:themeColor="text1"/>
              </w:rPr>
            </w:pPr>
          </w:p>
        </w:tc>
      </w:tr>
      <w:tr w:rsidR="71F4B0C9" w14:paraId="54A160BF"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77911F48" w14:textId="5A30841C" w:rsidR="71F4B0C9" w:rsidRDefault="71F4B0C9" w:rsidP="71F4B0C9">
            <w:pPr>
              <w:jc w:val="center"/>
              <w:rPr>
                <w:rFonts w:ascii="Arial" w:eastAsia="Arial" w:hAnsi="Arial" w:cs="Arial"/>
              </w:rPr>
            </w:pPr>
            <w:r w:rsidRPr="71F4B0C9">
              <w:rPr>
                <w:rFonts w:ascii="Arial" w:eastAsia="Arial" w:hAnsi="Arial" w:cs="Arial"/>
                <w:lang w:val="es-ES"/>
              </w:rPr>
              <w:t>2.2</w:t>
            </w:r>
          </w:p>
        </w:tc>
        <w:tc>
          <w:tcPr>
            <w:tcW w:w="6240" w:type="dxa"/>
            <w:tcBorders>
              <w:top w:val="single" w:sz="6" w:space="0" w:color="auto"/>
              <w:left w:val="single" w:sz="6" w:space="0" w:color="auto"/>
              <w:bottom w:val="single" w:sz="6" w:space="0" w:color="auto"/>
              <w:right w:val="single" w:sz="6" w:space="0" w:color="auto"/>
            </w:tcBorders>
            <w:vAlign w:val="center"/>
          </w:tcPr>
          <w:p w14:paraId="4751EA0F" w14:textId="6C8EB314" w:rsidR="71F4B0C9" w:rsidRDefault="71F4B0C9" w:rsidP="71F4B0C9">
            <w:pPr>
              <w:rPr>
                <w:rFonts w:ascii="Arial" w:eastAsia="Arial" w:hAnsi="Arial" w:cs="Arial"/>
              </w:rPr>
            </w:pPr>
            <w:r w:rsidRPr="71F4B0C9">
              <w:rPr>
                <w:rFonts w:ascii="Arial" w:eastAsia="Arial" w:hAnsi="Arial" w:cs="Arial"/>
                <w:lang w:val="es-ES"/>
              </w:rPr>
              <w:t>Presenta el diagrama de casos de uso</w:t>
            </w:r>
          </w:p>
        </w:tc>
        <w:tc>
          <w:tcPr>
            <w:tcW w:w="450" w:type="dxa"/>
            <w:tcBorders>
              <w:top w:val="single" w:sz="6" w:space="0" w:color="auto"/>
              <w:left w:val="single" w:sz="6" w:space="0" w:color="auto"/>
              <w:bottom w:val="single" w:sz="6" w:space="0" w:color="auto"/>
              <w:right w:val="single" w:sz="6" w:space="0" w:color="auto"/>
            </w:tcBorders>
            <w:vAlign w:val="center"/>
          </w:tcPr>
          <w:p w14:paraId="5517CFD8" w14:textId="193112AC"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50EF5415" w14:textId="74E2E081" w:rsidR="71F4B0C9" w:rsidRDefault="71F4B0C9" w:rsidP="71F4B0C9">
            <w:pPr>
              <w:jc w:val="center"/>
              <w:rPr>
                <w:rFonts w:ascii="Arial" w:eastAsia="Arial" w:hAnsi="Arial" w:cs="Arial"/>
                <w:color w:val="000000" w:themeColor="text1"/>
              </w:rPr>
            </w:pPr>
          </w:p>
        </w:tc>
      </w:tr>
      <w:tr w:rsidR="71F4B0C9" w14:paraId="691D807E" w14:textId="77777777" w:rsidTr="71F4B0C9">
        <w:trPr>
          <w:trHeight w:val="300"/>
        </w:trPr>
        <w:tc>
          <w:tcPr>
            <w:tcW w:w="1515" w:type="dxa"/>
            <w:vMerge/>
            <w:tcBorders>
              <w:left w:val="single" w:sz="0" w:space="0" w:color="auto"/>
              <w:right w:val="single" w:sz="0" w:space="0" w:color="auto"/>
            </w:tcBorders>
            <w:vAlign w:val="center"/>
          </w:tcPr>
          <w:p w14:paraId="254D881A"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8F5F827" w14:textId="74C989D2" w:rsidR="71F4B0C9" w:rsidRDefault="71F4B0C9" w:rsidP="71F4B0C9">
            <w:pPr>
              <w:rPr>
                <w:rFonts w:ascii="Arial" w:eastAsia="Arial" w:hAnsi="Arial" w:cs="Arial"/>
              </w:rPr>
            </w:pPr>
            <w:r w:rsidRPr="71F4B0C9">
              <w:rPr>
                <w:rFonts w:ascii="Arial" w:eastAsia="Arial" w:hAnsi="Arial" w:cs="Arial"/>
                <w:lang w:val="es-ES"/>
              </w:rPr>
              <w:t>Presenta el diagrama de clase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40860235" w14:textId="642B6C99"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DD0C3A6" w14:textId="361396FD" w:rsidR="71F4B0C9" w:rsidRDefault="71F4B0C9" w:rsidP="71F4B0C9">
            <w:pPr>
              <w:jc w:val="center"/>
              <w:rPr>
                <w:rFonts w:ascii="Arial" w:eastAsia="Arial" w:hAnsi="Arial" w:cs="Arial"/>
                <w:color w:val="000000" w:themeColor="text1"/>
              </w:rPr>
            </w:pPr>
          </w:p>
        </w:tc>
      </w:tr>
      <w:tr w:rsidR="71F4B0C9" w14:paraId="68AE03AA" w14:textId="77777777" w:rsidTr="71F4B0C9">
        <w:trPr>
          <w:trHeight w:val="300"/>
        </w:trPr>
        <w:tc>
          <w:tcPr>
            <w:tcW w:w="1515" w:type="dxa"/>
            <w:vMerge/>
            <w:tcBorders>
              <w:left w:val="single" w:sz="0" w:space="0" w:color="auto"/>
              <w:right w:val="single" w:sz="0" w:space="0" w:color="auto"/>
            </w:tcBorders>
            <w:vAlign w:val="center"/>
          </w:tcPr>
          <w:p w14:paraId="422B91D5"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9F08181" w14:textId="22CD7D46" w:rsidR="71F4B0C9" w:rsidRDefault="71F4B0C9" w:rsidP="71F4B0C9">
            <w:pPr>
              <w:rPr>
                <w:rFonts w:ascii="Arial" w:eastAsia="Arial" w:hAnsi="Arial" w:cs="Arial"/>
              </w:rPr>
            </w:pPr>
            <w:r w:rsidRPr="71F4B0C9">
              <w:rPr>
                <w:rFonts w:ascii="Arial" w:eastAsia="Arial" w:hAnsi="Arial" w:cs="Arial"/>
                <w:lang w:val="es-ES"/>
              </w:rPr>
              <w:t>Presenta el diagrama de actividades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0C78830E" w14:textId="52B78CA1"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5E9A4DEF" w14:textId="09B694B7" w:rsidR="71F4B0C9" w:rsidRDefault="71F4B0C9" w:rsidP="71F4B0C9">
            <w:pPr>
              <w:jc w:val="center"/>
              <w:rPr>
                <w:rFonts w:ascii="Arial" w:eastAsia="Arial" w:hAnsi="Arial" w:cs="Arial"/>
                <w:color w:val="000000" w:themeColor="text1"/>
              </w:rPr>
            </w:pPr>
          </w:p>
        </w:tc>
      </w:tr>
      <w:tr w:rsidR="71F4B0C9" w14:paraId="7E795BFF" w14:textId="77777777" w:rsidTr="71F4B0C9">
        <w:trPr>
          <w:trHeight w:val="300"/>
        </w:trPr>
        <w:tc>
          <w:tcPr>
            <w:tcW w:w="1515" w:type="dxa"/>
            <w:vMerge/>
            <w:tcBorders>
              <w:left w:val="single" w:sz="0" w:space="0" w:color="auto"/>
              <w:right w:val="single" w:sz="0" w:space="0" w:color="auto"/>
            </w:tcBorders>
            <w:vAlign w:val="center"/>
          </w:tcPr>
          <w:p w14:paraId="44697B41"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63DA961A" w14:textId="17F2232D" w:rsidR="71F4B0C9" w:rsidRDefault="71F4B0C9" w:rsidP="71F4B0C9">
            <w:pPr>
              <w:rPr>
                <w:rFonts w:ascii="Arial" w:eastAsia="Arial" w:hAnsi="Arial" w:cs="Arial"/>
              </w:rPr>
            </w:pPr>
            <w:r w:rsidRPr="71F4B0C9">
              <w:rPr>
                <w:rFonts w:ascii="Arial" w:eastAsia="Arial" w:hAnsi="Arial" w:cs="Arial"/>
                <w:lang w:val="es-ES"/>
              </w:rPr>
              <w:t>Presenta el diagrama de secuencia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09C77A46" w14:textId="514DB9BE"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BB8F798" w14:textId="69F47500" w:rsidR="71F4B0C9" w:rsidRDefault="71F4B0C9" w:rsidP="71F4B0C9">
            <w:pPr>
              <w:jc w:val="center"/>
              <w:rPr>
                <w:rFonts w:ascii="Arial" w:eastAsia="Arial" w:hAnsi="Arial" w:cs="Arial"/>
                <w:color w:val="000000" w:themeColor="text1"/>
              </w:rPr>
            </w:pPr>
          </w:p>
        </w:tc>
      </w:tr>
      <w:tr w:rsidR="71F4B0C9" w14:paraId="2A98B579" w14:textId="77777777" w:rsidTr="71F4B0C9">
        <w:trPr>
          <w:trHeight w:val="300"/>
        </w:trPr>
        <w:tc>
          <w:tcPr>
            <w:tcW w:w="15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0A7891E2" w14:textId="2492D5F9" w:rsidR="71F4B0C9" w:rsidRDefault="71F4B0C9" w:rsidP="71F4B0C9">
            <w:pPr>
              <w:jc w:val="center"/>
              <w:rPr>
                <w:rFonts w:ascii="Arial" w:eastAsia="Arial" w:hAnsi="Arial" w:cs="Arial"/>
              </w:rPr>
            </w:pPr>
            <w:r w:rsidRPr="71F4B0C9">
              <w:rPr>
                <w:rFonts w:ascii="Arial" w:eastAsia="Arial" w:hAnsi="Arial" w:cs="Arial"/>
                <w:lang w:val="es-ES"/>
              </w:rPr>
              <w:t>3.1</w:t>
            </w:r>
          </w:p>
        </w:tc>
        <w:tc>
          <w:tcPr>
            <w:tcW w:w="6240" w:type="dxa"/>
            <w:tcBorders>
              <w:top w:val="single" w:sz="6" w:space="0" w:color="auto"/>
              <w:left w:val="single" w:sz="6" w:space="0" w:color="auto"/>
              <w:bottom w:val="single" w:sz="6" w:space="0" w:color="auto"/>
              <w:right w:val="single" w:sz="6" w:space="0" w:color="auto"/>
            </w:tcBorders>
            <w:vAlign w:val="center"/>
          </w:tcPr>
          <w:p w14:paraId="4DCFAB2B" w14:textId="38417DB6" w:rsidR="71F4B0C9" w:rsidRDefault="71F4B0C9" w:rsidP="71F4B0C9">
            <w:pPr>
              <w:rPr>
                <w:rFonts w:ascii="Arial" w:eastAsia="Arial" w:hAnsi="Arial" w:cs="Arial"/>
              </w:rPr>
            </w:pPr>
            <w:r w:rsidRPr="71F4B0C9">
              <w:rPr>
                <w:rFonts w:ascii="Arial" w:eastAsia="Arial" w:hAnsi="Arial" w:cs="Arial"/>
                <w:lang w:val="es-ES"/>
              </w:rPr>
              <w:t>Presenta la interfaz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242376DB" w14:textId="6D5FC580"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1C7062A" w14:textId="0E5D02BF" w:rsidR="71F4B0C9" w:rsidRDefault="71F4B0C9" w:rsidP="71F4B0C9">
            <w:pPr>
              <w:jc w:val="center"/>
              <w:rPr>
                <w:rFonts w:ascii="Arial" w:eastAsia="Arial" w:hAnsi="Arial" w:cs="Arial"/>
                <w:color w:val="000000" w:themeColor="text1"/>
              </w:rPr>
            </w:pPr>
          </w:p>
        </w:tc>
      </w:tr>
      <w:tr w:rsidR="71F4B0C9" w14:paraId="0CA793B1" w14:textId="77777777" w:rsidTr="71F4B0C9">
        <w:trPr>
          <w:trHeight w:val="300"/>
        </w:trPr>
        <w:tc>
          <w:tcPr>
            <w:tcW w:w="1515" w:type="dxa"/>
            <w:vMerge/>
            <w:tcBorders>
              <w:left w:val="single" w:sz="0" w:space="0" w:color="auto"/>
              <w:right w:val="single" w:sz="0" w:space="0" w:color="auto"/>
            </w:tcBorders>
            <w:vAlign w:val="center"/>
          </w:tcPr>
          <w:p w14:paraId="458D5452"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4DA5472E" w14:textId="1BA80755" w:rsidR="71F4B0C9" w:rsidRDefault="71F4B0C9" w:rsidP="71F4B0C9">
            <w:pPr>
              <w:rPr>
                <w:rFonts w:ascii="Arial" w:eastAsia="Arial" w:hAnsi="Arial" w:cs="Arial"/>
              </w:rPr>
            </w:pPr>
            <w:r w:rsidRPr="71F4B0C9">
              <w:rPr>
                <w:rFonts w:ascii="Arial" w:eastAsia="Arial" w:hAnsi="Arial" w:cs="Arial"/>
                <w:lang w:val="es-ES"/>
              </w:rPr>
              <w:t>Integra todas las pantallas desarrolladas</w:t>
            </w:r>
          </w:p>
        </w:tc>
        <w:tc>
          <w:tcPr>
            <w:tcW w:w="450" w:type="dxa"/>
            <w:tcBorders>
              <w:top w:val="single" w:sz="6" w:space="0" w:color="auto"/>
              <w:left w:val="single" w:sz="6" w:space="0" w:color="auto"/>
              <w:bottom w:val="single" w:sz="6" w:space="0" w:color="auto"/>
              <w:right w:val="single" w:sz="6" w:space="0" w:color="auto"/>
            </w:tcBorders>
            <w:vAlign w:val="center"/>
          </w:tcPr>
          <w:p w14:paraId="5BEA8835" w14:textId="027BDC5C"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F475CCA" w14:textId="1F96F607" w:rsidR="71F4B0C9" w:rsidRDefault="71F4B0C9" w:rsidP="71F4B0C9">
            <w:pPr>
              <w:jc w:val="center"/>
              <w:rPr>
                <w:rFonts w:ascii="Arial" w:eastAsia="Arial" w:hAnsi="Arial" w:cs="Arial"/>
                <w:color w:val="000000" w:themeColor="text1"/>
              </w:rPr>
            </w:pPr>
          </w:p>
        </w:tc>
      </w:tr>
      <w:tr w:rsidR="71F4B0C9" w14:paraId="6907239E" w14:textId="77777777" w:rsidTr="71F4B0C9">
        <w:trPr>
          <w:trHeight w:val="300"/>
        </w:trPr>
        <w:tc>
          <w:tcPr>
            <w:tcW w:w="1515" w:type="dxa"/>
            <w:vMerge/>
            <w:tcBorders>
              <w:top w:val="single" w:sz="0" w:space="0" w:color="auto"/>
              <w:left w:val="single" w:sz="0" w:space="0" w:color="auto"/>
              <w:bottom w:val="outset" w:sz="0" w:space="0" w:color="auto"/>
              <w:right w:val="single" w:sz="0" w:space="0" w:color="auto"/>
            </w:tcBorders>
            <w:vAlign w:val="center"/>
          </w:tcPr>
          <w:p w14:paraId="5B9AB915"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34012BC7" w14:textId="5AC69F4F" w:rsidR="71F4B0C9" w:rsidRDefault="71F4B0C9" w:rsidP="71F4B0C9">
            <w:pPr>
              <w:rPr>
                <w:rFonts w:ascii="Arial" w:eastAsia="Arial" w:hAnsi="Arial" w:cs="Arial"/>
              </w:rPr>
            </w:pPr>
            <w:r w:rsidRPr="71F4B0C9">
              <w:rPr>
                <w:rFonts w:ascii="Arial" w:eastAsia="Arial" w:hAnsi="Arial" w:cs="Arial"/>
                <w:lang w:val="es-ES"/>
              </w:rPr>
              <w:t>Indica para cada pantalla el requerimiento que se desarrolló.</w:t>
            </w:r>
          </w:p>
        </w:tc>
        <w:tc>
          <w:tcPr>
            <w:tcW w:w="450" w:type="dxa"/>
            <w:tcBorders>
              <w:top w:val="single" w:sz="6" w:space="0" w:color="auto"/>
              <w:left w:val="single" w:sz="6" w:space="0" w:color="auto"/>
              <w:bottom w:val="single" w:sz="6" w:space="0" w:color="auto"/>
              <w:right w:val="single" w:sz="6" w:space="0" w:color="auto"/>
            </w:tcBorders>
            <w:vAlign w:val="center"/>
          </w:tcPr>
          <w:p w14:paraId="60A159C9" w14:textId="7C9DEC09"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78F22B07" w14:textId="6F2E0DBA" w:rsidR="71F4B0C9" w:rsidRDefault="71F4B0C9" w:rsidP="71F4B0C9">
            <w:pPr>
              <w:jc w:val="center"/>
              <w:rPr>
                <w:rFonts w:ascii="Arial" w:eastAsia="Arial" w:hAnsi="Arial" w:cs="Arial"/>
                <w:color w:val="000000" w:themeColor="text1"/>
              </w:rPr>
            </w:pPr>
          </w:p>
        </w:tc>
      </w:tr>
    </w:tbl>
    <w:p w14:paraId="132D220F" w14:textId="1C38A873" w:rsidR="71F4B0C9" w:rsidRDefault="71F4B0C9" w:rsidP="71F4B0C9">
      <w:pPr>
        <w:jc w:val="center"/>
        <w:rPr>
          <w:rFonts w:ascii="Arial" w:eastAsia="Arial" w:hAnsi="Arial" w:cs="Arial"/>
          <w:color w:val="2E74B5"/>
          <w:lang w:val="es-MX"/>
        </w:rPr>
      </w:pPr>
    </w:p>
    <w:p w14:paraId="59786638" w14:textId="3434EF1B" w:rsidR="71F4B0C9" w:rsidRDefault="71F4B0C9" w:rsidP="71F4B0C9">
      <w:pPr>
        <w:jc w:val="both"/>
        <w:rPr>
          <w:rFonts w:ascii="Arial" w:eastAsia="Arial" w:hAnsi="Arial" w:cs="Arial"/>
          <w:color w:val="000000" w:themeColor="text1"/>
          <w:lang w:val="es-MX"/>
        </w:rPr>
      </w:pPr>
    </w:p>
    <w:p w14:paraId="4BF77B41" w14:textId="260CAF81" w:rsidR="3B782626" w:rsidRDefault="3B782626" w:rsidP="71F4B0C9">
      <w:pPr>
        <w:spacing w:before="120" w:after="120"/>
        <w:jc w:val="both"/>
        <w:rPr>
          <w:rFonts w:ascii="Arial" w:eastAsia="Arial" w:hAnsi="Arial" w:cs="Arial"/>
          <w:color w:val="2E74B5"/>
          <w:lang w:val="es-MX"/>
        </w:rPr>
      </w:pPr>
      <w:commentRangeStart w:id="12"/>
      <w:r w:rsidRPr="71F4B0C9">
        <w:rPr>
          <w:rFonts w:ascii="Arial" w:eastAsia="Arial" w:hAnsi="Arial" w:cs="Arial"/>
          <w:b/>
          <w:bCs/>
          <w:color w:val="000000" w:themeColor="text1"/>
          <w:lang w:val="es-MX"/>
        </w:rPr>
        <w:t xml:space="preserve">Práctica 2. </w:t>
      </w:r>
      <w:commentRangeEnd w:id="12"/>
      <w:r>
        <w:commentReference w:id="12"/>
      </w:r>
      <w:r w:rsidRPr="71F4B0C9">
        <w:rPr>
          <w:rFonts w:ascii="Arial" w:eastAsia="Arial" w:hAnsi="Arial" w:cs="Arial"/>
          <w:b/>
          <w:bCs/>
          <w:color w:val="2E74B5"/>
          <w:lang w:val="es-MX"/>
        </w:rPr>
        <w:t>Desarrollo del Back-end.</w:t>
      </w:r>
    </w:p>
    <w:p w14:paraId="1D653FA3" w14:textId="0A59D420" w:rsidR="71F4B0C9" w:rsidRDefault="71F4B0C9" w:rsidP="71F4B0C9">
      <w:pPr>
        <w:spacing w:before="120" w:after="120"/>
        <w:jc w:val="both"/>
        <w:rPr>
          <w:rFonts w:ascii="Arial" w:eastAsia="Arial" w:hAnsi="Arial" w:cs="Arial"/>
          <w:color w:val="2E74B5"/>
          <w:lang w:val="es-MX"/>
        </w:rPr>
      </w:pPr>
    </w:p>
    <w:p w14:paraId="3DAD8994" w14:textId="661A0E8E" w:rsidR="3B782626" w:rsidRDefault="3B782626"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1F58C75E" w14:textId="21C59113" w:rsidR="71F4B0C9" w:rsidRDefault="71F4B0C9" w:rsidP="71F4B0C9">
      <w:pPr>
        <w:rPr>
          <w:rFonts w:ascii="Arial" w:eastAsia="Arial" w:hAnsi="Arial" w:cs="Arial"/>
          <w:color w:val="000000" w:themeColor="text1"/>
          <w:lang w:val="es-MX"/>
        </w:rPr>
      </w:pPr>
    </w:p>
    <w:p w14:paraId="2F278A19" w14:textId="0E64F278" w:rsidR="3B782626" w:rsidRDefault="3B782626"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Documento con el avance del desarrollo del apartado 3.2 Desarrollo del Back-end. Recuerda que todas las entregas que realices ya deben incluir las entregas anteriores, por lo que esta entrega deberá incluir, los 3 apartados, el I y II concluidos y el III en desarrollo.</w:t>
      </w:r>
    </w:p>
    <w:p w14:paraId="4E2E776C" w14:textId="73866AFF" w:rsidR="71F4B0C9" w:rsidRDefault="71F4B0C9" w:rsidP="71F4B0C9">
      <w:pPr>
        <w:rPr>
          <w:rFonts w:ascii="Arial" w:eastAsia="Arial" w:hAnsi="Arial" w:cs="Arial"/>
          <w:color w:val="000000" w:themeColor="text1"/>
          <w:lang w:val="es-MX"/>
        </w:rPr>
      </w:pPr>
    </w:p>
    <w:p w14:paraId="28B30827" w14:textId="233F31C3" w:rsidR="3B782626" w:rsidRDefault="3B782626"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¿Cómo realizaré la actividad?</w:t>
      </w:r>
    </w:p>
    <w:p w14:paraId="1437DE20" w14:textId="65717992" w:rsidR="71F4B0C9" w:rsidRDefault="71F4B0C9" w:rsidP="71F4B0C9">
      <w:pPr>
        <w:rPr>
          <w:rFonts w:ascii="Arial" w:eastAsia="Arial" w:hAnsi="Arial" w:cs="Arial"/>
          <w:color w:val="000000" w:themeColor="text1"/>
          <w:lang w:val="es-MX"/>
        </w:rPr>
      </w:pPr>
    </w:p>
    <w:p w14:paraId="45326DEF" w14:textId="0EC56925" w:rsidR="3B782626" w:rsidRDefault="3B782626" w:rsidP="005C5DD4">
      <w:pPr>
        <w:pStyle w:val="Prrafodelista"/>
        <w:numPr>
          <w:ilvl w:val="0"/>
          <w:numId w:val="21"/>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Reúnete con tu equipo de trabajo, de manera colaborativa revisen el desarrollo que llevan hasta el momento y que este cumple con el modelado de requerimientos.</w:t>
      </w:r>
    </w:p>
    <w:p w14:paraId="55C3840E" w14:textId="69F08FAD" w:rsidR="3B782626" w:rsidRDefault="3B782626" w:rsidP="005C5DD4">
      <w:pPr>
        <w:pStyle w:val="Prrafodelista"/>
        <w:numPr>
          <w:ilvl w:val="0"/>
          <w:numId w:val="21"/>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 xml:space="preserve">Continúa con la documentación del Apartado III “Desarrollo del sistema” del recurso </w:t>
      </w:r>
      <w:r w:rsidRPr="71F4B0C9">
        <w:rPr>
          <w:rFonts w:ascii="Arial" w:eastAsia="Arial" w:hAnsi="Arial" w:cs="Arial"/>
          <w:b/>
          <w:bCs/>
          <w:color w:val="BF8F00"/>
          <w:u w:val="single"/>
          <w:lang w:val="es-MX"/>
        </w:rPr>
        <w:t>Documentación del desarrollo.</w:t>
      </w:r>
      <w:r w:rsidRPr="71F4B0C9">
        <w:rPr>
          <w:rFonts w:ascii="Arial" w:eastAsia="Arial" w:hAnsi="Arial" w:cs="Arial"/>
          <w:color w:val="000000" w:themeColor="text1"/>
          <w:lang w:val="es-MX"/>
        </w:rPr>
        <w:t xml:space="preserve"> Sobre el mismo documento que has estado realizando tus entregas anteriores. Esto lo realizarás durante las sesiones 9, 10 y 11.</w:t>
      </w:r>
    </w:p>
    <w:p w14:paraId="3389F0A9" w14:textId="13F36657" w:rsidR="3B782626" w:rsidRDefault="3B782626" w:rsidP="005C5DD4">
      <w:pPr>
        <w:pStyle w:val="Prrafodelista"/>
        <w:numPr>
          <w:ilvl w:val="0"/>
          <w:numId w:val="21"/>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lastRenderedPageBreak/>
        <w:t>Este es el segundo avance del apartado 3.2 Desarrollo del Back-</w:t>
      </w:r>
      <w:proofErr w:type="spellStart"/>
      <w:r w:rsidRPr="71F4B0C9">
        <w:rPr>
          <w:rStyle w:val="normaltextrun"/>
          <w:rFonts w:ascii="Arial" w:eastAsia="Arial" w:hAnsi="Arial" w:cs="Arial"/>
          <w:color w:val="000000" w:themeColor="text1"/>
          <w:sz w:val="24"/>
          <w:szCs w:val="24"/>
          <w:lang w:val="es-ES"/>
        </w:rPr>
        <w:t>end</w:t>
      </w:r>
      <w:proofErr w:type="spellEnd"/>
      <w:r w:rsidRPr="71F4B0C9">
        <w:rPr>
          <w:rStyle w:val="normaltextrun"/>
          <w:rFonts w:ascii="Arial" w:eastAsia="Arial" w:hAnsi="Arial" w:cs="Arial"/>
          <w:color w:val="000000" w:themeColor="text1"/>
          <w:sz w:val="24"/>
          <w:szCs w:val="24"/>
          <w:lang w:val="es-ES"/>
        </w:rPr>
        <w:t xml:space="preserve"> que comenzaste a trabajar en la sesión anterior.</w:t>
      </w:r>
    </w:p>
    <w:p w14:paraId="7AC5603A" w14:textId="4D150C96" w:rsidR="3B782626" w:rsidRDefault="3B782626" w:rsidP="005C5DD4">
      <w:pPr>
        <w:pStyle w:val="Prrafodelista"/>
        <w:numPr>
          <w:ilvl w:val="0"/>
          <w:numId w:val="21"/>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Complementa las capturas de pantalla que muestren el desarrollo en el punto hasta el que has avanzado, considerando mostrar funcionalidades implementadas y el nuevo código, documéntalo e incorpora ese elemento en el archivo que vas a entregar esta semana.</w:t>
      </w:r>
    </w:p>
    <w:p w14:paraId="0730E7DA" w14:textId="58735454" w:rsidR="3B782626" w:rsidRDefault="3B782626" w:rsidP="71F4B0C9">
      <w:pPr>
        <w:ind w:left="708"/>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Considera colocar todos los elementos que permitan identificar el desarrollo Back-</w:t>
      </w:r>
      <w:proofErr w:type="spellStart"/>
      <w:r w:rsidRPr="71F4B0C9">
        <w:rPr>
          <w:rStyle w:val="normaltextrun"/>
          <w:rFonts w:ascii="Arial" w:eastAsia="Arial" w:hAnsi="Arial" w:cs="Arial"/>
          <w:color w:val="000000" w:themeColor="text1"/>
          <w:sz w:val="24"/>
          <w:szCs w:val="24"/>
          <w:lang w:val="es-ES"/>
        </w:rPr>
        <w:t>end</w:t>
      </w:r>
      <w:proofErr w:type="spellEnd"/>
      <w:r w:rsidRPr="71F4B0C9">
        <w:rPr>
          <w:rStyle w:val="normaltextrun"/>
          <w:rFonts w:ascii="Arial" w:eastAsia="Arial" w:hAnsi="Arial" w:cs="Arial"/>
          <w:color w:val="000000" w:themeColor="text1"/>
          <w:sz w:val="24"/>
          <w:szCs w:val="24"/>
          <w:lang w:val="es-ES"/>
        </w:rPr>
        <w:t xml:space="preserve"> de tu sistema.</w:t>
      </w:r>
    </w:p>
    <w:p w14:paraId="69116E64" w14:textId="7985FB17" w:rsidR="3B782626" w:rsidRDefault="3B782626" w:rsidP="005C5DD4">
      <w:pPr>
        <w:pStyle w:val="Prrafodelista"/>
        <w:numPr>
          <w:ilvl w:val="0"/>
          <w:numId w:val="21"/>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Toma en cuenta la rúbrica que se muestra en la parte inferior para el desarrollo de tu trabajo.</w:t>
      </w:r>
    </w:p>
    <w:p w14:paraId="5297E372" w14:textId="1BCCD91F" w:rsidR="3B782626" w:rsidRDefault="3B782626" w:rsidP="005C5DD4">
      <w:pPr>
        <w:pStyle w:val="Prrafodelista"/>
        <w:numPr>
          <w:ilvl w:val="0"/>
          <w:numId w:val="21"/>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Después de que realices lo anterior guarda el archivo en Word, nómbralo con un identificador del sistema propuesto, considerando el ejemplo que se te presenta sería de la siguiente manera:</w:t>
      </w:r>
      <w:r w:rsidRPr="71F4B0C9">
        <w:rPr>
          <w:rStyle w:val="eop"/>
          <w:rFonts w:ascii="Arial" w:eastAsia="Arial" w:hAnsi="Arial" w:cs="Arial"/>
          <w:color w:val="000000" w:themeColor="text1"/>
          <w:sz w:val="24"/>
          <w:szCs w:val="24"/>
          <w:lang w:val="es-MX"/>
        </w:rPr>
        <w:t> </w:t>
      </w:r>
    </w:p>
    <w:p w14:paraId="57BD124B" w14:textId="0983BE4A" w:rsidR="3B782626" w:rsidRDefault="3B782626"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 xml:space="preserve">Ejemplo: </w:t>
      </w:r>
      <w:proofErr w:type="spellStart"/>
      <w:r w:rsidRPr="71F4B0C9">
        <w:rPr>
          <w:rStyle w:val="normaltextrun"/>
          <w:rFonts w:ascii="Arial" w:eastAsia="Arial" w:hAnsi="Arial" w:cs="Arial"/>
          <w:color w:val="000000" w:themeColor="text1"/>
          <w:sz w:val="24"/>
          <w:szCs w:val="24"/>
          <w:lang w:val="es-ES"/>
        </w:rPr>
        <w:t>Nombre_Sistema_Alejandra_U2_Práctica2</w:t>
      </w:r>
      <w:proofErr w:type="spellEnd"/>
    </w:p>
    <w:p w14:paraId="6FE5F74F" w14:textId="162EBB26" w:rsidR="71F4B0C9" w:rsidRDefault="71F4B0C9" w:rsidP="71F4B0C9">
      <w:pPr>
        <w:jc w:val="both"/>
        <w:rPr>
          <w:rFonts w:ascii="Arial" w:eastAsia="Arial" w:hAnsi="Arial" w:cs="Arial"/>
          <w:color w:val="000000" w:themeColor="text1"/>
          <w:lang w:val="es-MX"/>
        </w:rPr>
      </w:pPr>
    </w:p>
    <w:p w14:paraId="2D5DDF65" w14:textId="0CB5A4F7" w:rsidR="3B782626" w:rsidRDefault="3B782626" w:rsidP="005C5DD4">
      <w:pPr>
        <w:pStyle w:val="Prrafodelista"/>
        <w:numPr>
          <w:ilvl w:val="0"/>
          <w:numId w:val="21"/>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el archivo en plataforma en el espacio correspondiente. Cada uno de los integrantes del equipo tendrá que nombrar el documento con su información y subirlo en el espacio correspondiente.</w:t>
      </w:r>
    </w:p>
    <w:p w14:paraId="6E9F5A62" w14:textId="59A5A854" w:rsidR="71F4B0C9" w:rsidRDefault="71F4B0C9" w:rsidP="71F4B0C9">
      <w:pPr>
        <w:jc w:val="both"/>
        <w:rPr>
          <w:rFonts w:ascii="Arial" w:eastAsia="Arial" w:hAnsi="Arial" w:cs="Arial"/>
          <w:color w:val="000000" w:themeColor="text1"/>
          <w:lang w:val="es-MX"/>
        </w:rPr>
      </w:pPr>
    </w:p>
    <w:p w14:paraId="6827571E" w14:textId="31440658" w:rsidR="3B782626" w:rsidRDefault="3B782626"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Valor de la actividad: Formativa / Requisito de acreditación.</w:t>
      </w:r>
    </w:p>
    <w:p w14:paraId="644A9865" w14:textId="659C5AFF" w:rsidR="71F4B0C9" w:rsidRDefault="71F4B0C9" w:rsidP="71F4B0C9">
      <w:pPr>
        <w:jc w:val="both"/>
        <w:rPr>
          <w:rFonts w:ascii="Arial" w:eastAsia="Arial" w:hAnsi="Arial" w:cs="Arial"/>
          <w:color w:val="000000" w:themeColor="text1"/>
          <w:lang w:val="es-MX"/>
        </w:rPr>
      </w:pPr>
    </w:p>
    <w:p w14:paraId="6F952D33" w14:textId="2A5E0A0A" w:rsidR="3B782626" w:rsidRDefault="3B782626"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0DB542E7" w14:textId="1E72D466" w:rsidR="3B782626" w:rsidRDefault="3B782626"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Esta actividad no tiene ponderación, pero es parte del proyecto que deberás entregar y que equivale al 100% de tu calificación, es un requisito de acreditación y de carácter obligatorio para continuar con el desarrollo del proyecto y para la evaluación final. </w:t>
      </w:r>
    </w:p>
    <w:p w14:paraId="3E68C9D4" w14:textId="31D6E202" w:rsidR="3B782626" w:rsidRDefault="3B782626"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proporcionará realimentación a tu sistema con base en la lista de cotejo que se muestra a continuación, esta también te ayudará a identificar en qué grado cumples la entrega de la documentación, si observas que falta algún elemento, corrige tu trabajo antes de enviarlo.</w:t>
      </w:r>
    </w:p>
    <w:p w14:paraId="369E480E" w14:textId="6C753566" w:rsidR="3B782626" w:rsidRDefault="3B782626"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Lista de cotejo_</w:t>
      </w:r>
      <w:r w:rsidRPr="71F4B0C9">
        <w:rPr>
          <w:rFonts w:ascii="Arial" w:eastAsia="Arial" w:hAnsi="Arial" w:cs="Arial"/>
          <w:b/>
          <w:bCs/>
          <w:color w:val="2E74B5"/>
          <w:lang w:val="es-MX"/>
        </w:rPr>
        <w:t xml:space="preserve"> Desarrollo del sistema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15"/>
        <w:gridCol w:w="6240"/>
        <w:gridCol w:w="450"/>
        <w:gridCol w:w="600"/>
      </w:tblGrid>
      <w:tr w:rsidR="71F4B0C9" w14:paraId="3FCA3EAA"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64E00334" w14:textId="72DA4D0E"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6240" w:type="dxa"/>
            <w:tcBorders>
              <w:top w:val="single" w:sz="6" w:space="0" w:color="auto"/>
              <w:left w:val="single" w:sz="6" w:space="0" w:color="auto"/>
              <w:bottom w:val="single" w:sz="6" w:space="0" w:color="auto"/>
              <w:right w:val="single" w:sz="6" w:space="0" w:color="auto"/>
            </w:tcBorders>
            <w:shd w:val="clear" w:color="auto" w:fill="E2EFD9"/>
            <w:vAlign w:val="center"/>
          </w:tcPr>
          <w:p w14:paraId="738B14AC" w14:textId="3249F684"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450" w:type="dxa"/>
            <w:tcBorders>
              <w:top w:val="single" w:sz="6" w:space="0" w:color="auto"/>
              <w:left w:val="single" w:sz="6" w:space="0" w:color="auto"/>
              <w:bottom w:val="single" w:sz="6" w:space="0" w:color="auto"/>
              <w:right w:val="single" w:sz="6" w:space="0" w:color="auto"/>
            </w:tcBorders>
            <w:shd w:val="clear" w:color="auto" w:fill="E2EFD9"/>
            <w:vAlign w:val="center"/>
          </w:tcPr>
          <w:p w14:paraId="108A5123" w14:textId="71F68FCE"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600" w:type="dxa"/>
            <w:tcBorders>
              <w:top w:val="single" w:sz="6" w:space="0" w:color="auto"/>
              <w:left w:val="single" w:sz="6" w:space="0" w:color="auto"/>
              <w:bottom w:val="single" w:sz="6" w:space="0" w:color="auto"/>
              <w:right w:val="single" w:sz="6" w:space="0" w:color="auto"/>
            </w:tcBorders>
            <w:shd w:val="clear" w:color="auto" w:fill="E2EFD9"/>
            <w:vAlign w:val="center"/>
          </w:tcPr>
          <w:p w14:paraId="169D2FB3" w14:textId="3306614C"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r>
      <w:tr w:rsidR="71F4B0C9" w14:paraId="1D4E4F9E"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6B1924C0" w14:textId="24B9DA34"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Estructura</w:t>
            </w:r>
          </w:p>
        </w:tc>
        <w:tc>
          <w:tcPr>
            <w:tcW w:w="6240" w:type="dxa"/>
            <w:tcBorders>
              <w:top w:val="single" w:sz="6" w:space="0" w:color="auto"/>
              <w:left w:val="single" w:sz="6" w:space="0" w:color="auto"/>
              <w:bottom w:val="single" w:sz="6" w:space="0" w:color="auto"/>
              <w:right w:val="single" w:sz="6" w:space="0" w:color="auto"/>
            </w:tcBorders>
            <w:vAlign w:val="center"/>
          </w:tcPr>
          <w:p w14:paraId="21424604" w14:textId="0230D90D"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450" w:type="dxa"/>
            <w:tcBorders>
              <w:top w:val="single" w:sz="6" w:space="0" w:color="auto"/>
              <w:left w:val="single" w:sz="6" w:space="0" w:color="auto"/>
              <w:bottom w:val="single" w:sz="6" w:space="0" w:color="auto"/>
              <w:right w:val="single" w:sz="6" w:space="0" w:color="auto"/>
            </w:tcBorders>
            <w:vAlign w:val="center"/>
          </w:tcPr>
          <w:p w14:paraId="792494C4" w14:textId="6FB26290"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23F0B826" w14:textId="7C5E7116" w:rsidR="71F4B0C9" w:rsidRDefault="71F4B0C9" w:rsidP="71F4B0C9">
            <w:pPr>
              <w:jc w:val="center"/>
              <w:rPr>
                <w:rFonts w:ascii="Segoe UI" w:eastAsia="Segoe UI" w:hAnsi="Segoe UI" w:cs="Segoe UI"/>
                <w:sz w:val="18"/>
                <w:szCs w:val="18"/>
              </w:rPr>
            </w:pPr>
          </w:p>
        </w:tc>
      </w:tr>
      <w:tr w:rsidR="71F4B0C9" w14:paraId="3337E424" w14:textId="77777777" w:rsidTr="71F4B0C9">
        <w:trPr>
          <w:trHeight w:val="300"/>
        </w:trPr>
        <w:tc>
          <w:tcPr>
            <w:tcW w:w="1515" w:type="dxa"/>
            <w:vMerge/>
            <w:tcBorders>
              <w:left w:val="single" w:sz="0" w:space="0" w:color="auto"/>
              <w:right w:val="single" w:sz="0" w:space="0" w:color="auto"/>
            </w:tcBorders>
            <w:vAlign w:val="center"/>
          </w:tcPr>
          <w:p w14:paraId="5F677E25"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D2AF180" w14:textId="7894149A"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2406F38A" w14:textId="7860BEA2"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4B7D83F8" w14:textId="7F7D9C3B" w:rsidR="71F4B0C9" w:rsidRDefault="71F4B0C9" w:rsidP="71F4B0C9">
            <w:pPr>
              <w:jc w:val="center"/>
              <w:rPr>
                <w:rFonts w:ascii="Segoe UI" w:eastAsia="Segoe UI" w:hAnsi="Segoe UI" w:cs="Segoe UI"/>
                <w:sz w:val="18"/>
                <w:szCs w:val="18"/>
              </w:rPr>
            </w:pPr>
          </w:p>
        </w:tc>
      </w:tr>
      <w:tr w:rsidR="71F4B0C9" w14:paraId="11E74A80"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66CC9B07" w14:textId="2F10B113"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1.1</w:t>
            </w:r>
          </w:p>
        </w:tc>
        <w:tc>
          <w:tcPr>
            <w:tcW w:w="6240" w:type="dxa"/>
            <w:tcBorders>
              <w:top w:val="single" w:sz="6" w:space="0" w:color="auto"/>
              <w:left w:val="single" w:sz="6" w:space="0" w:color="auto"/>
              <w:bottom w:val="single" w:sz="6" w:space="0" w:color="auto"/>
              <w:right w:val="single" w:sz="6" w:space="0" w:color="auto"/>
            </w:tcBorders>
            <w:vAlign w:val="center"/>
          </w:tcPr>
          <w:p w14:paraId="42B14459" w14:textId="52866241"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450" w:type="dxa"/>
            <w:tcBorders>
              <w:top w:val="single" w:sz="6" w:space="0" w:color="auto"/>
              <w:left w:val="single" w:sz="6" w:space="0" w:color="auto"/>
              <w:bottom w:val="single" w:sz="6" w:space="0" w:color="auto"/>
              <w:right w:val="single" w:sz="6" w:space="0" w:color="auto"/>
            </w:tcBorders>
            <w:vAlign w:val="center"/>
          </w:tcPr>
          <w:p w14:paraId="799CC4E0" w14:textId="5693F7BD"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03F95683" w14:textId="465E3740" w:rsidR="71F4B0C9" w:rsidRDefault="71F4B0C9" w:rsidP="71F4B0C9">
            <w:pPr>
              <w:jc w:val="center"/>
              <w:rPr>
                <w:rFonts w:ascii="Segoe UI" w:eastAsia="Segoe UI" w:hAnsi="Segoe UI" w:cs="Segoe UI"/>
                <w:sz w:val="18"/>
                <w:szCs w:val="18"/>
              </w:rPr>
            </w:pPr>
          </w:p>
        </w:tc>
      </w:tr>
      <w:tr w:rsidR="71F4B0C9" w14:paraId="429268C1" w14:textId="77777777" w:rsidTr="71F4B0C9">
        <w:trPr>
          <w:trHeight w:val="300"/>
        </w:trPr>
        <w:tc>
          <w:tcPr>
            <w:tcW w:w="1515" w:type="dxa"/>
            <w:tcBorders>
              <w:top w:val="single" w:sz="6" w:space="0" w:color="auto"/>
              <w:left w:val="single" w:sz="6" w:space="0" w:color="auto"/>
              <w:right w:val="single" w:sz="6" w:space="0" w:color="auto"/>
            </w:tcBorders>
            <w:shd w:val="clear" w:color="auto" w:fill="E2EFD9"/>
            <w:vAlign w:val="center"/>
          </w:tcPr>
          <w:p w14:paraId="4F2B9F09" w14:textId="1969102E" w:rsidR="71F4B0C9" w:rsidRDefault="71F4B0C9" w:rsidP="71F4B0C9">
            <w:pPr>
              <w:jc w:val="center"/>
              <w:rPr>
                <w:rFonts w:ascii="Arial" w:eastAsia="Arial" w:hAnsi="Arial" w:cs="Arial"/>
              </w:rPr>
            </w:pPr>
            <w:r w:rsidRPr="71F4B0C9">
              <w:rPr>
                <w:rFonts w:ascii="Arial" w:eastAsia="Arial" w:hAnsi="Arial" w:cs="Arial"/>
                <w:lang w:val="es-ES"/>
              </w:rPr>
              <w:t>1.2</w:t>
            </w:r>
          </w:p>
        </w:tc>
        <w:tc>
          <w:tcPr>
            <w:tcW w:w="6240" w:type="dxa"/>
            <w:tcBorders>
              <w:top w:val="single" w:sz="6" w:space="0" w:color="auto"/>
              <w:left w:val="single" w:sz="6" w:space="0" w:color="auto"/>
              <w:bottom w:val="single" w:sz="6" w:space="0" w:color="auto"/>
              <w:right w:val="single" w:sz="6" w:space="0" w:color="auto"/>
            </w:tcBorders>
            <w:vAlign w:val="center"/>
          </w:tcPr>
          <w:p w14:paraId="3603A11E" w14:textId="09D70C43"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450" w:type="dxa"/>
            <w:tcBorders>
              <w:top w:val="single" w:sz="6" w:space="0" w:color="auto"/>
              <w:left w:val="single" w:sz="6" w:space="0" w:color="auto"/>
              <w:bottom w:val="single" w:sz="6" w:space="0" w:color="auto"/>
              <w:right w:val="single" w:sz="6" w:space="0" w:color="auto"/>
            </w:tcBorders>
            <w:vAlign w:val="center"/>
          </w:tcPr>
          <w:p w14:paraId="0D8BB2A5" w14:textId="1C0BA7CF"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72AE4ED1" w14:textId="211E98B1" w:rsidR="71F4B0C9" w:rsidRDefault="71F4B0C9" w:rsidP="71F4B0C9">
            <w:pPr>
              <w:jc w:val="center"/>
              <w:rPr>
                <w:rFonts w:ascii="Segoe UI" w:eastAsia="Segoe UI" w:hAnsi="Segoe UI" w:cs="Segoe UI"/>
                <w:sz w:val="18"/>
                <w:szCs w:val="18"/>
              </w:rPr>
            </w:pPr>
          </w:p>
        </w:tc>
      </w:tr>
      <w:tr w:rsidR="71F4B0C9" w14:paraId="6632E26A"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21C1A843" w14:textId="721B484C" w:rsidR="71F4B0C9" w:rsidRDefault="71F4B0C9" w:rsidP="71F4B0C9">
            <w:pPr>
              <w:jc w:val="center"/>
              <w:rPr>
                <w:rFonts w:ascii="Arial" w:eastAsia="Arial" w:hAnsi="Arial" w:cs="Arial"/>
              </w:rPr>
            </w:pPr>
            <w:r w:rsidRPr="71F4B0C9">
              <w:rPr>
                <w:rFonts w:ascii="Arial" w:eastAsia="Arial" w:hAnsi="Arial" w:cs="Arial"/>
                <w:lang w:val="es-ES"/>
              </w:rPr>
              <w:t>1.3</w:t>
            </w:r>
          </w:p>
        </w:tc>
        <w:tc>
          <w:tcPr>
            <w:tcW w:w="6240" w:type="dxa"/>
            <w:tcBorders>
              <w:top w:val="single" w:sz="6" w:space="0" w:color="auto"/>
              <w:left w:val="single" w:sz="6" w:space="0" w:color="auto"/>
              <w:bottom w:val="single" w:sz="6" w:space="0" w:color="auto"/>
              <w:right w:val="single" w:sz="6" w:space="0" w:color="auto"/>
            </w:tcBorders>
            <w:vAlign w:val="center"/>
          </w:tcPr>
          <w:p w14:paraId="2A39A141" w14:textId="0F961D83"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450" w:type="dxa"/>
            <w:tcBorders>
              <w:top w:val="single" w:sz="6" w:space="0" w:color="auto"/>
              <w:left w:val="single" w:sz="6" w:space="0" w:color="auto"/>
              <w:bottom w:val="single" w:sz="6" w:space="0" w:color="auto"/>
              <w:right w:val="single" w:sz="6" w:space="0" w:color="auto"/>
            </w:tcBorders>
            <w:vAlign w:val="center"/>
          </w:tcPr>
          <w:p w14:paraId="6801B2F5" w14:textId="0E281ED5"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1DFA5F78" w14:textId="1503304E" w:rsidR="71F4B0C9" w:rsidRDefault="71F4B0C9" w:rsidP="71F4B0C9">
            <w:pPr>
              <w:jc w:val="center"/>
              <w:rPr>
                <w:rFonts w:ascii="Segoe UI" w:eastAsia="Segoe UI" w:hAnsi="Segoe UI" w:cs="Segoe UI"/>
                <w:sz w:val="18"/>
                <w:szCs w:val="18"/>
              </w:rPr>
            </w:pPr>
          </w:p>
        </w:tc>
      </w:tr>
      <w:tr w:rsidR="71F4B0C9" w14:paraId="4D4C62D4"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04130F99" w14:textId="134F28B6" w:rsidR="71F4B0C9" w:rsidRDefault="71F4B0C9" w:rsidP="71F4B0C9">
            <w:pPr>
              <w:jc w:val="center"/>
              <w:rPr>
                <w:rFonts w:ascii="Arial" w:eastAsia="Arial" w:hAnsi="Arial" w:cs="Arial"/>
              </w:rPr>
            </w:pPr>
            <w:r w:rsidRPr="71F4B0C9">
              <w:rPr>
                <w:rFonts w:ascii="Arial" w:eastAsia="Arial" w:hAnsi="Arial" w:cs="Arial"/>
                <w:lang w:val="es-ES"/>
              </w:rPr>
              <w:t>1.4</w:t>
            </w:r>
          </w:p>
        </w:tc>
        <w:tc>
          <w:tcPr>
            <w:tcW w:w="6240" w:type="dxa"/>
            <w:tcBorders>
              <w:top w:val="single" w:sz="6" w:space="0" w:color="auto"/>
              <w:left w:val="single" w:sz="6" w:space="0" w:color="auto"/>
              <w:bottom w:val="single" w:sz="6" w:space="0" w:color="auto"/>
              <w:right w:val="single" w:sz="6" w:space="0" w:color="auto"/>
            </w:tcBorders>
            <w:vAlign w:val="center"/>
          </w:tcPr>
          <w:p w14:paraId="5943643F" w14:textId="267ADF96"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492ADBFD" w14:textId="21BE9340"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471DE9EF" w14:textId="44039698" w:rsidR="71F4B0C9" w:rsidRDefault="71F4B0C9" w:rsidP="71F4B0C9">
            <w:pPr>
              <w:jc w:val="center"/>
              <w:rPr>
                <w:rFonts w:ascii="Segoe UI" w:eastAsia="Segoe UI" w:hAnsi="Segoe UI" w:cs="Segoe UI"/>
                <w:sz w:val="18"/>
                <w:szCs w:val="18"/>
              </w:rPr>
            </w:pPr>
          </w:p>
        </w:tc>
      </w:tr>
      <w:tr w:rsidR="71F4B0C9" w14:paraId="0290AF54" w14:textId="77777777" w:rsidTr="71F4B0C9">
        <w:trPr>
          <w:trHeight w:val="300"/>
        </w:trPr>
        <w:tc>
          <w:tcPr>
            <w:tcW w:w="1515" w:type="dxa"/>
            <w:vMerge/>
            <w:tcBorders>
              <w:left w:val="single" w:sz="0" w:space="0" w:color="auto"/>
              <w:bottom w:val="single" w:sz="0" w:space="0" w:color="auto"/>
              <w:right w:val="single" w:sz="0" w:space="0" w:color="auto"/>
            </w:tcBorders>
            <w:vAlign w:val="center"/>
          </w:tcPr>
          <w:p w14:paraId="64EB9E9B"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07BDA3D3" w14:textId="27E0EFBC"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450" w:type="dxa"/>
            <w:tcBorders>
              <w:top w:val="single" w:sz="6" w:space="0" w:color="auto"/>
              <w:left w:val="single" w:sz="6" w:space="0" w:color="auto"/>
              <w:bottom w:val="single" w:sz="6" w:space="0" w:color="auto"/>
              <w:right w:val="single" w:sz="6" w:space="0" w:color="auto"/>
            </w:tcBorders>
            <w:vAlign w:val="center"/>
          </w:tcPr>
          <w:p w14:paraId="70862DE7" w14:textId="770A0A70"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6905F21" w14:textId="284B7ABA" w:rsidR="71F4B0C9" w:rsidRDefault="71F4B0C9" w:rsidP="71F4B0C9">
            <w:pPr>
              <w:jc w:val="center"/>
              <w:rPr>
                <w:rFonts w:ascii="Arial" w:eastAsia="Arial" w:hAnsi="Arial" w:cs="Arial"/>
                <w:color w:val="000000" w:themeColor="text1"/>
              </w:rPr>
            </w:pPr>
          </w:p>
        </w:tc>
      </w:tr>
      <w:tr w:rsidR="71F4B0C9" w14:paraId="6C58A447"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3E1BCA66" w14:textId="4FF16983" w:rsidR="71F4B0C9" w:rsidRDefault="71F4B0C9" w:rsidP="71F4B0C9">
            <w:pPr>
              <w:jc w:val="center"/>
              <w:rPr>
                <w:rFonts w:ascii="Arial" w:eastAsia="Arial" w:hAnsi="Arial" w:cs="Arial"/>
              </w:rPr>
            </w:pPr>
            <w:r w:rsidRPr="71F4B0C9">
              <w:rPr>
                <w:rFonts w:ascii="Arial" w:eastAsia="Arial" w:hAnsi="Arial" w:cs="Arial"/>
                <w:lang w:val="es-ES"/>
              </w:rPr>
              <w:lastRenderedPageBreak/>
              <w:t>1.5</w:t>
            </w:r>
          </w:p>
        </w:tc>
        <w:tc>
          <w:tcPr>
            <w:tcW w:w="6240" w:type="dxa"/>
            <w:tcBorders>
              <w:top w:val="single" w:sz="6" w:space="0" w:color="auto"/>
              <w:left w:val="single" w:sz="6" w:space="0" w:color="auto"/>
              <w:bottom w:val="single" w:sz="6" w:space="0" w:color="auto"/>
              <w:right w:val="single" w:sz="6" w:space="0" w:color="auto"/>
            </w:tcBorders>
            <w:vAlign w:val="center"/>
          </w:tcPr>
          <w:p w14:paraId="55F68373" w14:textId="7C2BD2D2"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103F6FCA" w14:textId="1AA933F4"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367DC2F" w14:textId="1C4DBF2E" w:rsidR="71F4B0C9" w:rsidRDefault="71F4B0C9" w:rsidP="71F4B0C9">
            <w:pPr>
              <w:jc w:val="center"/>
              <w:rPr>
                <w:rFonts w:ascii="Arial" w:eastAsia="Arial" w:hAnsi="Arial" w:cs="Arial"/>
                <w:color w:val="000000" w:themeColor="text1"/>
              </w:rPr>
            </w:pPr>
          </w:p>
        </w:tc>
      </w:tr>
      <w:tr w:rsidR="71F4B0C9" w14:paraId="536FA67B"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60460F42" w14:textId="0CBC6F05" w:rsidR="71F4B0C9" w:rsidRDefault="71F4B0C9" w:rsidP="71F4B0C9">
            <w:pPr>
              <w:jc w:val="center"/>
              <w:rPr>
                <w:rFonts w:ascii="Arial" w:eastAsia="Arial" w:hAnsi="Arial" w:cs="Arial"/>
              </w:rPr>
            </w:pPr>
            <w:r w:rsidRPr="71F4B0C9">
              <w:rPr>
                <w:rFonts w:ascii="Arial" w:eastAsia="Arial" w:hAnsi="Arial" w:cs="Arial"/>
                <w:lang w:val="es-ES"/>
              </w:rPr>
              <w:t>1.6</w:t>
            </w:r>
          </w:p>
        </w:tc>
        <w:tc>
          <w:tcPr>
            <w:tcW w:w="6240" w:type="dxa"/>
            <w:tcBorders>
              <w:top w:val="single" w:sz="6" w:space="0" w:color="auto"/>
              <w:left w:val="single" w:sz="6" w:space="0" w:color="auto"/>
              <w:bottom w:val="single" w:sz="6" w:space="0" w:color="auto"/>
              <w:right w:val="single" w:sz="6" w:space="0" w:color="auto"/>
            </w:tcBorders>
            <w:vAlign w:val="center"/>
          </w:tcPr>
          <w:p w14:paraId="4A0FCF96" w14:textId="37815A1D"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450" w:type="dxa"/>
            <w:tcBorders>
              <w:top w:val="single" w:sz="6" w:space="0" w:color="auto"/>
              <w:left w:val="single" w:sz="6" w:space="0" w:color="auto"/>
              <w:bottom w:val="single" w:sz="6" w:space="0" w:color="auto"/>
              <w:right w:val="single" w:sz="6" w:space="0" w:color="auto"/>
            </w:tcBorders>
            <w:vAlign w:val="center"/>
          </w:tcPr>
          <w:p w14:paraId="369E3654" w14:textId="0EF57C25"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7608BC46" w14:textId="5D09EC02" w:rsidR="71F4B0C9" w:rsidRDefault="71F4B0C9" w:rsidP="71F4B0C9">
            <w:pPr>
              <w:jc w:val="center"/>
              <w:rPr>
                <w:rFonts w:ascii="Arial" w:eastAsia="Arial" w:hAnsi="Arial" w:cs="Arial"/>
                <w:color w:val="000000" w:themeColor="text1"/>
              </w:rPr>
            </w:pPr>
          </w:p>
        </w:tc>
      </w:tr>
      <w:tr w:rsidR="71F4B0C9" w14:paraId="7FFE5181" w14:textId="77777777" w:rsidTr="71F4B0C9">
        <w:trPr>
          <w:trHeight w:val="300"/>
        </w:trPr>
        <w:tc>
          <w:tcPr>
            <w:tcW w:w="1515" w:type="dxa"/>
            <w:vMerge/>
            <w:tcBorders>
              <w:left w:val="single" w:sz="0" w:space="0" w:color="auto"/>
              <w:right w:val="single" w:sz="0" w:space="0" w:color="auto"/>
            </w:tcBorders>
            <w:vAlign w:val="center"/>
          </w:tcPr>
          <w:p w14:paraId="697822C1"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1ED8BE39" w14:textId="789142CB"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450" w:type="dxa"/>
            <w:tcBorders>
              <w:top w:val="single" w:sz="6" w:space="0" w:color="auto"/>
              <w:left w:val="single" w:sz="6" w:space="0" w:color="auto"/>
              <w:bottom w:val="single" w:sz="6" w:space="0" w:color="auto"/>
              <w:right w:val="single" w:sz="6" w:space="0" w:color="auto"/>
            </w:tcBorders>
            <w:vAlign w:val="center"/>
          </w:tcPr>
          <w:p w14:paraId="1A33DAF6" w14:textId="394A0186"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FC84EC3" w14:textId="5015F87A" w:rsidR="71F4B0C9" w:rsidRDefault="71F4B0C9" w:rsidP="71F4B0C9">
            <w:pPr>
              <w:jc w:val="center"/>
              <w:rPr>
                <w:rFonts w:ascii="Arial" w:eastAsia="Arial" w:hAnsi="Arial" w:cs="Arial"/>
                <w:color w:val="000000" w:themeColor="text1"/>
              </w:rPr>
            </w:pPr>
          </w:p>
        </w:tc>
      </w:tr>
      <w:tr w:rsidR="71F4B0C9" w14:paraId="493596CB" w14:textId="77777777" w:rsidTr="71F4B0C9">
        <w:trPr>
          <w:trHeight w:val="300"/>
        </w:trPr>
        <w:tc>
          <w:tcPr>
            <w:tcW w:w="1515" w:type="dxa"/>
            <w:vMerge/>
            <w:tcBorders>
              <w:left w:val="single" w:sz="0" w:space="0" w:color="auto"/>
              <w:right w:val="single" w:sz="0" w:space="0" w:color="auto"/>
            </w:tcBorders>
            <w:vAlign w:val="center"/>
          </w:tcPr>
          <w:p w14:paraId="102A8453"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47284625" w14:textId="08B4BB4F"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450" w:type="dxa"/>
            <w:tcBorders>
              <w:top w:val="single" w:sz="6" w:space="0" w:color="auto"/>
              <w:left w:val="single" w:sz="6" w:space="0" w:color="auto"/>
              <w:bottom w:val="single" w:sz="6" w:space="0" w:color="auto"/>
              <w:right w:val="single" w:sz="6" w:space="0" w:color="auto"/>
            </w:tcBorders>
            <w:vAlign w:val="center"/>
          </w:tcPr>
          <w:p w14:paraId="7BF793D1" w14:textId="3CA73ED4"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015F8A0" w14:textId="31866727" w:rsidR="71F4B0C9" w:rsidRDefault="71F4B0C9" w:rsidP="71F4B0C9">
            <w:pPr>
              <w:jc w:val="center"/>
              <w:rPr>
                <w:rFonts w:ascii="Arial" w:eastAsia="Arial" w:hAnsi="Arial" w:cs="Arial"/>
                <w:color w:val="000000" w:themeColor="text1"/>
              </w:rPr>
            </w:pPr>
          </w:p>
        </w:tc>
      </w:tr>
      <w:tr w:rsidR="71F4B0C9" w14:paraId="41EF7AEE" w14:textId="77777777" w:rsidTr="71F4B0C9">
        <w:trPr>
          <w:trHeight w:val="300"/>
        </w:trPr>
        <w:tc>
          <w:tcPr>
            <w:tcW w:w="1515" w:type="dxa"/>
            <w:vMerge/>
            <w:tcBorders>
              <w:left w:val="single" w:sz="0" w:space="0" w:color="auto"/>
              <w:right w:val="single" w:sz="0" w:space="0" w:color="auto"/>
            </w:tcBorders>
            <w:vAlign w:val="center"/>
          </w:tcPr>
          <w:p w14:paraId="29EEEC9C"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1A497272" w14:textId="0C6D3421"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450" w:type="dxa"/>
            <w:tcBorders>
              <w:top w:val="single" w:sz="6" w:space="0" w:color="auto"/>
              <w:left w:val="single" w:sz="6" w:space="0" w:color="auto"/>
              <w:bottom w:val="single" w:sz="6" w:space="0" w:color="auto"/>
              <w:right w:val="single" w:sz="6" w:space="0" w:color="auto"/>
            </w:tcBorders>
            <w:vAlign w:val="center"/>
          </w:tcPr>
          <w:p w14:paraId="05AE95B8" w14:textId="65E611D9"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7C8EF79A" w14:textId="1CC169E4" w:rsidR="71F4B0C9" w:rsidRDefault="71F4B0C9" w:rsidP="71F4B0C9">
            <w:pPr>
              <w:jc w:val="center"/>
              <w:rPr>
                <w:rFonts w:ascii="Arial" w:eastAsia="Arial" w:hAnsi="Arial" w:cs="Arial"/>
                <w:color w:val="000000" w:themeColor="text1"/>
              </w:rPr>
            </w:pPr>
          </w:p>
        </w:tc>
      </w:tr>
      <w:tr w:rsidR="71F4B0C9" w14:paraId="512640B4" w14:textId="77777777" w:rsidTr="71F4B0C9">
        <w:trPr>
          <w:trHeight w:val="300"/>
        </w:trPr>
        <w:tc>
          <w:tcPr>
            <w:tcW w:w="1515" w:type="dxa"/>
            <w:vMerge/>
            <w:tcBorders>
              <w:left w:val="single" w:sz="0" w:space="0" w:color="auto"/>
              <w:right w:val="single" w:sz="0" w:space="0" w:color="auto"/>
            </w:tcBorders>
            <w:vAlign w:val="center"/>
          </w:tcPr>
          <w:p w14:paraId="60346200"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1EAE76AA" w14:textId="233834BE"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450" w:type="dxa"/>
            <w:tcBorders>
              <w:top w:val="single" w:sz="6" w:space="0" w:color="auto"/>
              <w:left w:val="single" w:sz="6" w:space="0" w:color="auto"/>
              <w:bottom w:val="single" w:sz="6" w:space="0" w:color="auto"/>
              <w:right w:val="single" w:sz="6" w:space="0" w:color="auto"/>
            </w:tcBorders>
            <w:vAlign w:val="center"/>
          </w:tcPr>
          <w:p w14:paraId="2F1BB1E4" w14:textId="3843C86B"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7BE42F7" w14:textId="08E2E99B" w:rsidR="71F4B0C9" w:rsidRDefault="71F4B0C9" w:rsidP="71F4B0C9">
            <w:pPr>
              <w:jc w:val="center"/>
              <w:rPr>
                <w:rFonts w:ascii="Arial" w:eastAsia="Arial" w:hAnsi="Arial" w:cs="Arial"/>
                <w:color w:val="000000" w:themeColor="text1"/>
              </w:rPr>
            </w:pPr>
          </w:p>
        </w:tc>
      </w:tr>
      <w:tr w:rsidR="71F4B0C9" w14:paraId="3D361F5C" w14:textId="77777777" w:rsidTr="71F4B0C9">
        <w:trPr>
          <w:trHeight w:val="300"/>
        </w:trPr>
        <w:tc>
          <w:tcPr>
            <w:tcW w:w="1515" w:type="dxa"/>
            <w:vMerge/>
            <w:tcBorders>
              <w:left w:val="single" w:sz="0" w:space="0" w:color="auto"/>
              <w:right w:val="single" w:sz="0" w:space="0" w:color="auto"/>
            </w:tcBorders>
            <w:vAlign w:val="center"/>
          </w:tcPr>
          <w:p w14:paraId="754EC0DE"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B8A7F7D" w14:textId="7A71BF21"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450" w:type="dxa"/>
            <w:tcBorders>
              <w:top w:val="single" w:sz="6" w:space="0" w:color="auto"/>
              <w:left w:val="single" w:sz="6" w:space="0" w:color="auto"/>
              <w:bottom w:val="single" w:sz="6" w:space="0" w:color="auto"/>
              <w:right w:val="single" w:sz="6" w:space="0" w:color="auto"/>
            </w:tcBorders>
            <w:vAlign w:val="center"/>
          </w:tcPr>
          <w:p w14:paraId="1C5416FC" w14:textId="3432E0CB"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569067B7" w14:textId="7483B8EB" w:rsidR="71F4B0C9" w:rsidRDefault="71F4B0C9" w:rsidP="71F4B0C9">
            <w:pPr>
              <w:jc w:val="center"/>
              <w:rPr>
                <w:rFonts w:ascii="Arial" w:eastAsia="Arial" w:hAnsi="Arial" w:cs="Arial"/>
                <w:color w:val="000000" w:themeColor="text1"/>
              </w:rPr>
            </w:pPr>
          </w:p>
        </w:tc>
      </w:tr>
      <w:tr w:rsidR="71F4B0C9" w14:paraId="4F6B3447" w14:textId="77777777" w:rsidTr="71F4B0C9">
        <w:trPr>
          <w:trHeight w:val="300"/>
        </w:trPr>
        <w:tc>
          <w:tcPr>
            <w:tcW w:w="1515" w:type="dxa"/>
            <w:vMerge/>
            <w:tcBorders>
              <w:left w:val="single" w:sz="0" w:space="0" w:color="auto"/>
              <w:bottom w:val="single" w:sz="0" w:space="0" w:color="auto"/>
              <w:right w:val="single" w:sz="0" w:space="0" w:color="auto"/>
            </w:tcBorders>
            <w:vAlign w:val="center"/>
          </w:tcPr>
          <w:p w14:paraId="12FD3CE6"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96F9895" w14:textId="1C076106"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450" w:type="dxa"/>
            <w:tcBorders>
              <w:top w:val="single" w:sz="6" w:space="0" w:color="auto"/>
              <w:left w:val="single" w:sz="6" w:space="0" w:color="auto"/>
              <w:bottom w:val="single" w:sz="6" w:space="0" w:color="auto"/>
              <w:right w:val="single" w:sz="6" w:space="0" w:color="auto"/>
            </w:tcBorders>
            <w:vAlign w:val="center"/>
          </w:tcPr>
          <w:p w14:paraId="7E44026F" w14:textId="386C1F70"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929C98C" w14:textId="7FD4C16D" w:rsidR="71F4B0C9" w:rsidRDefault="71F4B0C9" w:rsidP="71F4B0C9">
            <w:pPr>
              <w:jc w:val="center"/>
              <w:rPr>
                <w:rFonts w:ascii="Arial" w:eastAsia="Arial" w:hAnsi="Arial" w:cs="Arial"/>
                <w:color w:val="000000" w:themeColor="text1"/>
              </w:rPr>
            </w:pPr>
          </w:p>
        </w:tc>
      </w:tr>
      <w:tr w:rsidR="71F4B0C9" w14:paraId="42F36C61"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02954F59" w14:textId="18772FF3" w:rsidR="71F4B0C9" w:rsidRDefault="71F4B0C9" w:rsidP="71F4B0C9">
            <w:pPr>
              <w:jc w:val="center"/>
              <w:rPr>
                <w:rFonts w:ascii="Arial" w:eastAsia="Arial" w:hAnsi="Arial" w:cs="Arial"/>
              </w:rPr>
            </w:pPr>
            <w:r w:rsidRPr="71F4B0C9">
              <w:rPr>
                <w:rFonts w:ascii="Arial" w:eastAsia="Arial" w:hAnsi="Arial" w:cs="Arial"/>
                <w:lang w:val="es-ES"/>
              </w:rPr>
              <w:t>2.1</w:t>
            </w:r>
          </w:p>
        </w:tc>
        <w:tc>
          <w:tcPr>
            <w:tcW w:w="6240" w:type="dxa"/>
            <w:tcBorders>
              <w:top w:val="single" w:sz="6" w:space="0" w:color="auto"/>
              <w:left w:val="single" w:sz="6" w:space="0" w:color="auto"/>
              <w:bottom w:val="single" w:sz="6" w:space="0" w:color="auto"/>
              <w:right w:val="single" w:sz="6" w:space="0" w:color="auto"/>
            </w:tcBorders>
            <w:vAlign w:val="center"/>
          </w:tcPr>
          <w:p w14:paraId="24496EF7" w14:textId="54ABBDBB" w:rsidR="71F4B0C9" w:rsidRDefault="71F4B0C9" w:rsidP="71F4B0C9">
            <w:pPr>
              <w:rPr>
                <w:rFonts w:ascii="Arial" w:eastAsia="Arial" w:hAnsi="Arial" w:cs="Arial"/>
              </w:rPr>
            </w:pPr>
            <w:r w:rsidRPr="71F4B0C9">
              <w:rPr>
                <w:rFonts w:ascii="Arial" w:eastAsia="Arial" w:hAnsi="Arial" w:cs="Arial"/>
                <w:lang w:val="es-ES"/>
              </w:rPr>
              <w:t>Presenta los instrumentos de recopilación de requerimientos y sus resultados.</w:t>
            </w:r>
          </w:p>
        </w:tc>
        <w:tc>
          <w:tcPr>
            <w:tcW w:w="450" w:type="dxa"/>
            <w:tcBorders>
              <w:top w:val="single" w:sz="6" w:space="0" w:color="auto"/>
              <w:left w:val="single" w:sz="6" w:space="0" w:color="auto"/>
              <w:bottom w:val="single" w:sz="6" w:space="0" w:color="auto"/>
              <w:right w:val="single" w:sz="6" w:space="0" w:color="auto"/>
            </w:tcBorders>
            <w:vAlign w:val="center"/>
          </w:tcPr>
          <w:p w14:paraId="309FFDDD" w14:textId="6757F864"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450F7E4" w14:textId="5C093D91" w:rsidR="71F4B0C9" w:rsidRDefault="71F4B0C9" w:rsidP="71F4B0C9">
            <w:pPr>
              <w:jc w:val="center"/>
              <w:rPr>
                <w:rFonts w:ascii="Arial" w:eastAsia="Arial" w:hAnsi="Arial" w:cs="Arial"/>
                <w:color w:val="000000" w:themeColor="text1"/>
              </w:rPr>
            </w:pPr>
          </w:p>
        </w:tc>
      </w:tr>
      <w:tr w:rsidR="71F4B0C9" w14:paraId="256ACE52" w14:textId="77777777" w:rsidTr="71F4B0C9">
        <w:trPr>
          <w:trHeight w:val="300"/>
        </w:trPr>
        <w:tc>
          <w:tcPr>
            <w:tcW w:w="1515" w:type="dxa"/>
            <w:vMerge/>
            <w:tcBorders>
              <w:left w:val="single" w:sz="0" w:space="0" w:color="auto"/>
              <w:right w:val="single" w:sz="0" w:space="0" w:color="auto"/>
            </w:tcBorders>
            <w:vAlign w:val="center"/>
          </w:tcPr>
          <w:p w14:paraId="39BA1702"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4E277AA9" w14:textId="49F49B95" w:rsidR="71F4B0C9" w:rsidRDefault="71F4B0C9" w:rsidP="71F4B0C9">
            <w:pPr>
              <w:rPr>
                <w:rFonts w:ascii="Arial" w:eastAsia="Arial" w:hAnsi="Arial" w:cs="Arial"/>
              </w:rPr>
            </w:pPr>
            <w:r w:rsidRPr="71F4B0C9">
              <w:rPr>
                <w:rFonts w:ascii="Arial" w:eastAsia="Arial" w:hAnsi="Arial" w:cs="Arial"/>
                <w:lang w:val="es-ES"/>
              </w:rPr>
              <w:t>Presenta las historias de usuario.</w:t>
            </w:r>
          </w:p>
        </w:tc>
        <w:tc>
          <w:tcPr>
            <w:tcW w:w="450" w:type="dxa"/>
            <w:tcBorders>
              <w:top w:val="single" w:sz="6" w:space="0" w:color="auto"/>
              <w:left w:val="single" w:sz="6" w:space="0" w:color="auto"/>
              <w:bottom w:val="single" w:sz="6" w:space="0" w:color="auto"/>
              <w:right w:val="single" w:sz="6" w:space="0" w:color="auto"/>
            </w:tcBorders>
            <w:vAlign w:val="center"/>
          </w:tcPr>
          <w:p w14:paraId="40236B43" w14:textId="66926CD9"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55EF4AD" w14:textId="392B93F0" w:rsidR="71F4B0C9" w:rsidRDefault="71F4B0C9" w:rsidP="71F4B0C9">
            <w:pPr>
              <w:jc w:val="center"/>
              <w:rPr>
                <w:rFonts w:ascii="Arial" w:eastAsia="Arial" w:hAnsi="Arial" w:cs="Arial"/>
                <w:color w:val="000000" w:themeColor="text1"/>
              </w:rPr>
            </w:pPr>
          </w:p>
        </w:tc>
      </w:tr>
      <w:tr w:rsidR="71F4B0C9" w14:paraId="288D1B9E"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7D26F126" w14:textId="0F484EDA" w:rsidR="71F4B0C9" w:rsidRDefault="71F4B0C9" w:rsidP="71F4B0C9">
            <w:pPr>
              <w:jc w:val="center"/>
              <w:rPr>
                <w:rFonts w:ascii="Arial" w:eastAsia="Arial" w:hAnsi="Arial" w:cs="Arial"/>
              </w:rPr>
            </w:pPr>
            <w:r w:rsidRPr="71F4B0C9">
              <w:rPr>
                <w:rFonts w:ascii="Arial" w:eastAsia="Arial" w:hAnsi="Arial" w:cs="Arial"/>
                <w:lang w:val="es-ES"/>
              </w:rPr>
              <w:t>2.2</w:t>
            </w:r>
          </w:p>
        </w:tc>
        <w:tc>
          <w:tcPr>
            <w:tcW w:w="6240" w:type="dxa"/>
            <w:tcBorders>
              <w:top w:val="single" w:sz="6" w:space="0" w:color="auto"/>
              <w:left w:val="single" w:sz="6" w:space="0" w:color="auto"/>
              <w:bottom w:val="single" w:sz="6" w:space="0" w:color="auto"/>
              <w:right w:val="single" w:sz="6" w:space="0" w:color="auto"/>
            </w:tcBorders>
            <w:vAlign w:val="center"/>
          </w:tcPr>
          <w:p w14:paraId="5567C197" w14:textId="615CE761" w:rsidR="71F4B0C9" w:rsidRDefault="71F4B0C9" w:rsidP="71F4B0C9">
            <w:pPr>
              <w:rPr>
                <w:rFonts w:ascii="Arial" w:eastAsia="Arial" w:hAnsi="Arial" w:cs="Arial"/>
              </w:rPr>
            </w:pPr>
            <w:r w:rsidRPr="71F4B0C9">
              <w:rPr>
                <w:rFonts w:ascii="Arial" w:eastAsia="Arial" w:hAnsi="Arial" w:cs="Arial"/>
                <w:lang w:val="es-ES"/>
              </w:rPr>
              <w:t>Presenta el diagrama de casos de uso.</w:t>
            </w:r>
          </w:p>
        </w:tc>
        <w:tc>
          <w:tcPr>
            <w:tcW w:w="450" w:type="dxa"/>
            <w:tcBorders>
              <w:top w:val="single" w:sz="6" w:space="0" w:color="auto"/>
              <w:left w:val="single" w:sz="6" w:space="0" w:color="auto"/>
              <w:bottom w:val="single" w:sz="6" w:space="0" w:color="auto"/>
              <w:right w:val="single" w:sz="6" w:space="0" w:color="auto"/>
            </w:tcBorders>
            <w:vAlign w:val="center"/>
          </w:tcPr>
          <w:p w14:paraId="771AB212" w14:textId="71100F87"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7FB3E7BA" w14:textId="1AD2C370" w:rsidR="71F4B0C9" w:rsidRDefault="71F4B0C9" w:rsidP="71F4B0C9">
            <w:pPr>
              <w:jc w:val="center"/>
              <w:rPr>
                <w:rFonts w:ascii="Arial" w:eastAsia="Arial" w:hAnsi="Arial" w:cs="Arial"/>
                <w:color w:val="000000" w:themeColor="text1"/>
              </w:rPr>
            </w:pPr>
          </w:p>
        </w:tc>
      </w:tr>
      <w:tr w:rsidR="71F4B0C9" w14:paraId="0F340706" w14:textId="77777777" w:rsidTr="71F4B0C9">
        <w:trPr>
          <w:trHeight w:val="300"/>
        </w:trPr>
        <w:tc>
          <w:tcPr>
            <w:tcW w:w="1515" w:type="dxa"/>
            <w:vMerge/>
            <w:tcBorders>
              <w:left w:val="single" w:sz="0" w:space="0" w:color="auto"/>
              <w:right w:val="single" w:sz="0" w:space="0" w:color="auto"/>
            </w:tcBorders>
            <w:vAlign w:val="center"/>
          </w:tcPr>
          <w:p w14:paraId="7AED06C6"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6D48FD0" w14:textId="29991222" w:rsidR="71F4B0C9" w:rsidRDefault="71F4B0C9" w:rsidP="71F4B0C9">
            <w:pPr>
              <w:rPr>
                <w:rFonts w:ascii="Arial" w:eastAsia="Arial" w:hAnsi="Arial" w:cs="Arial"/>
              </w:rPr>
            </w:pPr>
            <w:r w:rsidRPr="71F4B0C9">
              <w:rPr>
                <w:rFonts w:ascii="Arial" w:eastAsia="Arial" w:hAnsi="Arial" w:cs="Arial"/>
                <w:lang w:val="es-ES"/>
              </w:rPr>
              <w:t>Presenta el diagrama de clase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7BAB687C" w14:textId="7F94BA8E"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D8EB20C" w14:textId="0CD07B98" w:rsidR="71F4B0C9" w:rsidRDefault="71F4B0C9" w:rsidP="71F4B0C9">
            <w:pPr>
              <w:jc w:val="center"/>
              <w:rPr>
                <w:rFonts w:ascii="Arial" w:eastAsia="Arial" w:hAnsi="Arial" w:cs="Arial"/>
                <w:color w:val="000000" w:themeColor="text1"/>
              </w:rPr>
            </w:pPr>
          </w:p>
        </w:tc>
      </w:tr>
      <w:tr w:rsidR="71F4B0C9" w14:paraId="415360CE" w14:textId="77777777" w:rsidTr="71F4B0C9">
        <w:trPr>
          <w:trHeight w:val="300"/>
        </w:trPr>
        <w:tc>
          <w:tcPr>
            <w:tcW w:w="1515" w:type="dxa"/>
            <w:vMerge/>
            <w:tcBorders>
              <w:left w:val="single" w:sz="0" w:space="0" w:color="auto"/>
              <w:right w:val="single" w:sz="0" w:space="0" w:color="auto"/>
            </w:tcBorders>
            <w:vAlign w:val="center"/>
          </w:tcPr>
          <w:p w14:paraId="035CFA2C"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079E2E13" w14:textId="499B4EA1" w:rsidR="71F4B0C9" w:rsidRDefault="71F4B0C9" w:rsidP="71F4B0C9">
            <w:pPr>
              <w:rPr>
                <w:rFonts w:ascii="Arial" w:eastAsia="Arial" w:hAnsi="Arial" w:cs="Arial"/>
              </w:rPr>
            </w:pPr>
            <w:r w:rsidRPr="71F4B0C9">
              <w:rPr>
                <w:rFonts w:ascii="Arial" w:eastAsia="Arial" w:hAnsi="Arial" w:cs="Arial"/>
                <w:lang w:val="es-ES"/>
              </w:rPr>
              <w:t>Presenta el diagrama de actividades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1733EAE3" w14:textId="3473B690"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1CFE93C" w14:textId="6038923C" w:rsidR="71F4B0C9" w:rsidRDefault="71F4B0C9" w:rsidP="71F4B0C9">
            <w:pPr>
              <w:jc w:val="center"/>
              <w:rPr>
                <w:rFonts w:ascii="Arial" w:eastAsia="Arial" w:hAnsi="Arial" w:cs="Arial"/>
                <w:color w:val="000000" w:themeColor="text1"/>
              </w:rPr>
            </w:pPr>
          </w:p>
        </w:tc>
      </w:tr>
      <w:tr w:rsidR="71F4B0C9" w14:paraId="1ADA6DAA" w14:textId="77777777" w:rsidTr="71F4B0C9">
        <w:trPr>
          <w:trHeight w:val="300"/>
        </w:trPr>
        <w:tc>
          <w:tcPr>
            <w:tcW w:w="1515" w:type="dxa"/>
            <w:vMerge/>
            <w:tcBorders>
              <w:left w:val="single" w:sz="0" w:space="0" w:color="auto"/>
              <w:right w:val="single" w:sz="0" w:space="0" w:color="auto"/>
            </w:tcBorders>
            <w:vAlign w:val="center"/>
          </w:tcPr>
          <w:p w14:paraId="4D962FAD"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1C715B5C" w14:textId="317639B5" w:rsidR="71F4B0C9" w:rsidRDefault="71F4B0C9" w:rsidP="71F4B0C9">
            <w:pPr>
              <w:rPr>
                <w:rFonts w:ascii="Arial" w:eastAsia="Arial" w:hAnsi="Arial" w:cs="Arial"/>
              </w:rPr>
            </w:pPr>
            <w:r w:rsidRPr="71F4B0C9">
              <w:rPr>
                <w:rFonts w:ascii="Arial" w:eastAsia="Arial" w:hAnsi="Arial" w:cs="Arial"/>
                <w:lang w:val="es-ES"/>
              </w:rPr>
              <w:t>Presenta el diagrama de secuencia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1F3843C3" w14:textId="6379CC9B"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51F0975A" w14:textId="7000F380" w:rsidR="71F4B0C9" w:rsidRDefault="71F4B0C9" w:rsidP="71F4B0C9">
            <w:pPr>
              <w:jc w:val="center"/>
              <w:rPr>
                <w:rFonts w:ascii="Arial" w:eastAsia="Arial" w:hAnsi="Arial" w:cs="Arial"/>
                <w:color w:val="000000" w:themeColor="text1"/>
              </w:rPr>
            </w:pPr>
          </w:p>
        </w:tc>
      </w:tr>
      <w:tr w:rsidR="71F4B0C9" w14:paraId="66A5A67A"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36744408" w14:textId="4F23B315" w:rsidR="71F4B0C9" w:rsidRDefault="71F4B0C9" w:rsidP="71F4B0C9">
            <w:pPr>
              <w:jc w:val="center"/>
              <w:rPr>
                <w:rFonts w:ascii="Arial" w:eastAsia="Arial" w:hAnsi="Arial" w:cs="Arial"/>
              </w:rPr>
            </w:pPr>
            <w:r w:rsidRPr="71F4B0C9">
              <w:rPr>
                <w:rFonts w:ascii="Arial" w:eastAsia="Arial" w:hAnsi="Arial" w:cs="Arial"/>
                <w:lang w:val="es-ES"/>
              </w:rPr>
              <w:t>3.1</w:t>
            </w:r>
          </w:p>
        </w:tc>
        <w:tc>
          <w:tcPr>
            <w:tcW w:w="6240" w:type="dxa"/>
            <w:tcBorders>
              <w:top w:val="single" w:sz="6" w:space="0" w:color="auto"/>
              <w:left w:val="single" w:sz="6" w:space="0" w:color="auto"/>
              <w:bottom w:val="single" w:sz="6" w:space="0" w:color="auto"/>
              <w:right w:val="single" w:sz="6" w:space="0" w:color="auto"/>
            </w:tcBorders>
            <w:vAlign w:val="center"/>
          </w:tcPr>
          <w:p w14:paraId="41298EDF" w14:textId="241FF041" w:rsidR="71F4B0C9" w:rsidRDefault="71F4B0C9" w:rsidP="71F4B0C9">
            <w:pPr>
              <w:rPr>
                <w:rFonts w:ascii="Arial" w:eastAsia="Arial" w:hAnsi="Arial" w:cs="Arial"/>
              </w:rPr>
            </w:pPr>
            <w:r w:rsidRPr="71F4B0C9">
              <w:rPr>
                <w:rFonts w:ascii="Arial" w:eastAsia="Arial" w:hAnsi="Arial" w:cs="Arial"/>
                <w:lang w:val="es-ES"/>
              </w:rPr>
              <w:t>Presenta la interfaz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258785CE" w14:textId="507BF9A8"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F9B50D8" w14:textId="30C3BA1E" w:rsidR="71F4B0C9" w:rsidRDefault="71F4B0C9" w:rsidP="71F4B0C9">
            <w:pPr>
              <w:jc w:val="center"/>
              <w:rPr>
                <w:rFonts w:ascii="Arial" w:eastAsia="Arial" w:hAnsi="Arial" w:cs="Arial"/>
                <w:color w:val="000000" w:themeColor="text1"/>
              </w:rPr>
            </w:pPr>
          </w:p>
        </w:tc>
      </w:tr>
      <w:tr w:rsidR="71F4B0C9" w14:paraId="006CF7F9" w14:textId="77777777" w:rsidTr="71F4B0C9">
        <w:trPr>
          <w:trHeight w:val="300"/>
        </w:trPr>
        <w:tc>
          <w:tcPr>
            <w:tcW w:w="1515" w:type="dxa"/>
            <w:vMerge/>
            <w:tcBorders>
              <w:left w:val="single" w:sz="0" w:space="0" w:color="auto"/>
              <w:right w:val="single" w:sz="0" w:space="0" w:color="auto"/>
            </w:tcBorders>
            <w:vAlign w:val="center"/>
          </w:tcPr>
          <w:p w14:paraId="401B5175"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1CA0ACBA" w14:textId="55D86DA8" w:rsidR="71F4B0C9" w:rsidRDefault="71F4B0C9" w:rsidP="71F4B0C9">
            <w:pPr>
              <w:rPr>
                <w:rFonts w:ascii="Arial" w:eastAsia="Arial" w:hAnsi="Arial" w:cs="Arial"/>
              </w:rPr>
            </w:pPr>
            <w:r w:rsidRPr="71F4B0C9">
              <w:rPr>
                <w:rFonts w:ascii="Arial" w:eastAsia="Arial" w:hAnsi="Arial" w:cs="Arial"/>
                <w:lang w:val="es-ES"/>
              </w:rPr>
              <w:t>Integra todas las pantallas desarrolladas.</w:t>
            </w:r>
          </w:p>
        </w:tc>
        <w:tc>
          <w:tcPr>
            <w:tcW w:w="450" w:type="dxa"/>
            <w:tcBorders>
              <w:top w:val="single" w:sz="6" w:space="0" w:color="auto"/>
              <w:left w:val="single" w:sz="6" w:space="0" w:color="auto"/>
              <w:bottom w:val="single" w:sz="6" w:space="0" w:color="auto"/>
              <w:right w:val="single" w:sz="6" w:space="0" w:color="auto"/>
            </w:tcBorders>
            <w:vAlign w:val="center"/>
          </w:tcPr>
          <w:p w14:paraId="2D3B5183" w14:textId="06D53A7A"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59F1AC3" w14:textId="59CAC7A1" w:rsidR="71F4B0C9" w:rsidRDefault="71F4B0C9" w:rsidP="71F4B0C9">
            <w:pPr>
              <w:jc w:val="center"/>
              <w:rPr>
                <w:rFonts w:ascii="Arial" w:eastAsia="Arial" w:hAnsi="Arial" w:cs="Arial"/>
                <w:color w:val="000000" w:themeColor="text1"/>
              </w:rPr>
            </w:pPr>
          </w:p>
        </w:tc>
      </w:tr>
      <w:tr w:rsidR="71F4B0C9" w14:paraId="584A817D" w14:textId="77777777" w:rsidTr="71F4B0C9">
        <w:trPr>
          <w:trHeight w:val="300"/>
        </w:trPr>
        <w:tc>
          <w:tcPr>
            <w:tcW w:w="1515" w:type="dxa"/>
            <w:vMerge/>
            <w:tcBorders>
              <w:left w:val="single" w:sz="0" w:space="0" w:color="auto"/>
              <w:right w:val="single" w:sz="0" w:space="0" w:color="auto"/>
            </w:tcBorders>
            <w:vAlign w:val="center"/>
          </w:tcPr>
          <w:p w14:paraId="0AA8E9B0"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3430061D" w14:textId="132536D4" w:rsidR="71F4B0C9" w:rsidRDefault="71F4B0C9" w:rsidP="71F4B0C9">
            <w:pPr>
              <w:rPr>
                <w:rFonts w:ascii="Arial" w:eastAsia="Arial" w:hAnsi="Arial" w:cs="Arial"/>
              </w:rPr>
            </w:pPr>
            <w:r w:rsidRPr="71F4B0C9">
              <w:rPr>
                <w:rFonts w:ascii="Arial" w:eastAsia="Arial" w:hAnsi="Arial" w:cs="Arial"/>
                <w:lang w:val="es-ES"/>
              </w:rPr>
              <w:t>Indica para cada pantalla que cubre según el modelado.</w:t>
            </w:r>
          </w:p>
        </w:tc>
        <w:tc>
          <w:tcPr>
            <w:tcW w:w="450" w:type="dxa"/>
            <w:tcBorders>
              <w:top w:val="single" w:sz="6" w:space="0" w:color="auto"/>
              <w:left w:val="single" w:sz="6" w:space="0" w:color="auto"/>
              <w:bottom w:val="single" w:sz="6" w:space="0" w:color="auto"/>
              <w:right w:val="single" w:sz="6" w:space="0" w:color="auto"/>
            </w:tcBorders>
            <w:vAlign w:val="center"/>
          </w:tcPr>
          <w:p w14:paraId="29BE512F" w14:textId="6BED615E"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E18A22C" w14:textId="4AEC60E2" w:rsidR="71F4B0C9" w:rsidRDefault="71F4B0C9" w:rsidP="71F4B0C9">
            <w:pPr>
              <w:jc w:val="center"/>
              <w:rPr>
                <w:rFonts w:ascii="Arial" w:eastAsia="Arial" w:hAnsi="Arial" w:cs="Arial"/>
                <w:color w:val="000000" w:themeColor="text1"/>
              </w:rPr>
            </w:pPr>
          </w:p>
        </w:tc>
      </w:tr>
      <w:tr w:rsidR="71F4B0C9" w14:paraId="477F6B3F" w14:textId="77777777" w:rsidTr="71F4B0C9">
        <w:trPr>
          <w:trHeight w:val="300"/>
        </w:trPr>
        <w:tc>
          <w:tcPr>
            <w:tcW w:w="15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1DC36849" w14:textId="653E997F" w:rsidR="71F4B0C9" w:rsidRDefault="71F4B0C9" w:rsidP="71F4B0C9">
            <w:pPr>
              <w:jc w:val="center"/>
              <w:rPr>
                <w:rFonts w:ascii="Arial" w:eastAsia="Arial" w:hAnsi="Arial" w:cs="Arial"/>
              </w:rPr>
            </w:pPr>
            <w:r w:rsidRPr="71F4B0C9">
              <w:rPr>
                <w:rFonts w:ascii="Arial" w:eastAsia="Arial" w:hAnsi="Arial" w:cs="Arial"/>
                <w:lang w:val="es-ES"/>
              </w:rPr>
              <w:t>3.2</w:t>
            </w:r>
          </w:p>
        </w:tc>
        <w:tc>
          <w:tcPr>
            <w:tcW w:w="6240" w:type="dxa"/>
            <w:tcBorders>
              <w:top w:val="single" w:sz="6" w:space="0" w:color="auto"/>
              <w:left w:val="single" w:sz="6" w:space="0" w:color="auto"/>
              <w:bottom w:val="single" w:sz="6" w:space="0" w:color="auto"/>
              <w:right w:val="single" w:sz="6" w:space="0" w:color="auto"/>
            </w:tcBorders>
            <w:vAlign w:val="center"/>
          </w:tcPr>
          <w:p w14:paraId="06935A46" w14:textId="36438170" w:rsidR="71F4B0C9" w:rsidRDefault="71F4B0C9" w:rsidP="71F4B0C9">
            <w:pPr>
              <w:rPr>
                <w:rFonts w:ascii="Arial" w:eastAsia="Arial" w:hAnsi="Arial" w:cs="Arial"/>
              </w:rPr>
            </w:pPr>
            <w:r w:rsidRPr="71F4B0C9">
              <w:rPr>
                <w:rFonts w:ascii="Arial" w:eastAsia="Arial" w:hAnsi="Arial" w:cs="Arial"/>
                <w:lang w:val="es-ES"/>
              </w:rPr>
              <w:t>Incluye la base de datos.</w:t>
            </w:r>
          </w:p>
        </w:tc>
        <w:tc>
          <w:tcPr>
            <w:tcW w:w="450" w:type="dxa"/>
            <w:tcBorders>
              <w:top w:val="single" w:sz="6" w:space="0" w:color="auto"/>
              <w:left w:val="single" w:sz="6" w:space="0" w:color="auto"/>
              <w:bottom w:val="single" w:sz="6" w:space="0" w:color="auto"/>
              <w:right w:val="single" w:sz="6" w:space="0" w:color="auto"/>
            </w:tcBorders>
            <w:vAlign w:val="center"/>
          </w:tcPr>
          <w:p w14:paraId="4FE47C80" w14:textId="15D22C39"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DB3A88A" w14:textId="32D6CC6B" w:rsidR="71F4B0C9" w:rsidRDefault="71F4B0C9" w:rsidP="71F4B0C9">
            <w:pPr>
              <w:jc w:val="center"/>
              <w:rPr>
                <w:rFonts w:ascii="Arial" w:eastAsia="Arial" w:hAnsi="Arial" w:cs="Arial"/>
                <w:color w:val="000000" w:themeColor="text1"/>
              </w:rPr>
            </w:pPr>
          </w:p>
        </w:tc>
      </w:tr>
      <w:tr w:rsidR="71F4B0C9" w14:paraId="493EA8AC" w14:textId="77777777" w:rsidTr="71F4B0C9">
        <w:trPr>
          <w:trHeight w:val="300"/>
        </w:trPr>
        <w:tc>
          <w:tcPr>
            <w:tcW w:w="1515" w:type="dxa"/>
            <w:vMerge/>
            <w:tcBorders>
              <w:left w:val="single" w:sz="0" w:space="0" w:color="auto"/>
              <w:right w:val="single" w:sz="0" w:space="0" w:color="auto"/>
            </w:tcBorders>
            <w:vAlign w:val="center"/>
          </w:tcPr>
          <w:p w14:paraId="797AE7F8"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F85F62C" w14:textId="1ACEB383" w:rsidR="71F4B0C9" w:rsidRDefault="71F4B0C9" w:rsidP="71F4B0C9">
            <w:pPr>
              <w:rPr>
                <w:rFonts w:ascii="Arial" w:eastAsia="Arial" w:hAnsi="Arial" w:cs="Arial"/>
              </w:rPr>
            </w:pPr>
            <w:r w:rsidRPr="71F4B0C9">
              <w:rPr>
                <w:rFonts w:ascii="Arial" w:eastAsia="Arial" w:hAnsi="Arial" w:cs="Arial"/>
                <w:lang w:val="es-ES"/>
              </w:rPr>
              <w:t>Incorpora un fragmento del código desarrollado.</w:t>
            </w:r>
          </w:p>
        </w:tc>
        <w:tc>
          <w:tcPr>
            <w:tcW w:w="450" w:type="dxa"/>
            <w:tcBorders>
              <w:top w:val="single" w:sz="6" w:space="0" w:color="auto"/>
              <w:left w:val="single" w:sz="6" w:space="0" w:color="auto"/>
              <w:bottom w:val="single" w:sz="6" w:space="0" w:color="auto"/>
              <w:right w:val="single" w:sz="6" w:space="0" w:color="auto"/>
            </w:tcBorders>
            <w:vAlign w:val="center"/>
          </w:tcPr>
          <w:p w14:paraId="58ACFE98" w14:textId="18A33165"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55EC977" w14:textId="5EEB96E2" w:rsidR="71F4B0C9" w:rsidRDefault="71F4B0C9" w:rsidP="71F4B0C9">
            <w:pPr>
              <w:jc w:val="center"/>
              <w:rPr>
                <w:rFonts w:ascii="Arial" w:eastAsia="Arial" w:hAnsi="Arial" w:cs="Arial"/>
                <w:color w:val="000000" w:themeColor="text1"/>
              </w:rPr>
            </w:pPr>
          </w:p>
        </w:tc>
      </w:tr>
      <w:tr w:rsidR="71F4B0C9" w14:paraId="38B5656E" w14:textId="77777777" w:rsidTr="71F4B0C9">
        <w:trPr>
          <w:trHeight w:val="300"/>
        </w:trPr>
        <w:tc>
          <w:tcPr>
            <w:tcW w:w="1515" w:type="dxa"/>
            <w:vMerge/>
            <w:tcBorders>
              <w:top w:val="single" w:sz="0" w:space="0" w:color="auto"/>
              <w:left w:val="single" w:sz="0" w:space="0" w:color="auto"/>
              <w:bottom w:val="outset" w:sz="0" w:space="0" w:color="auto"/>
              <w:right w:val="single" w:sz="0" w:space="0" w:color="auto"/>
            </w:tcBorders>
            <w:vAlign w:val="center"/>
          </w:tcPr>
          <w:p w14:paraId="3B14A5C7"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0DA584B" w14:textId="0153C1E6" w:rsidR="71F4B0C9" w:rsidRDefault="71F4B0C9" w:rsidP="71F4B0C9">
            <w:pPr>
              <w:rPr>
                <w:rFonts w:ascii="Arial" w:eastAsia="Arial" w:hAnsi="Arial" w:cs="Arial"/>
              </w:rPr>
            </w:pPr>
            <w:r w:rsidRPr="71F4B0C9">
              <w:rPr>
                <w:rFonts w:ascii="Arial" w:eastAsia="Arial" w:hAnsi="Arial" w:cs="Arial"/>
                <w:lang w:val="es-ES"/>
              </w:rPr>
              <w:t xml:space="preserve">Incluye pantallas de funcionalidades del sistema </w:t>
            </w:r>
          </w:p>
        </w:tc>
        <w:tc>
          <w:tcPr>
            <w:tcW w:w="450" w:type="dxa"/>
            <w:tcBorders>
              <w:top w:val="single" w:sz="6" w:space="0" w:color="auto"/>
              <w:left w:val="single" w:sz="6" w:space="0" w:color="auto"/>
              <w:bottom w:val="single" w:sz="6" w:space="0" w:color="auto"/>
              <w:right w:val="single" w:sz="6" w:space="0" w:color="auto"/>
            </w:tcBorders>
            <w:vAlign w:val="center"/>
          </w:tcPr>
          <w:p w14:paraId="5142EA5C" w14:textId="68D924D6"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A473AFC" w14:textId="5BEA4527" w:rsidR="71F4B0C9" w:rsidRDefault="71F4B0C9" w:rsidP="71F4B0C9">
            <w:pPr>
              <w:jc w:val="center"/>
              <w:rPr>
                <w:rFonts w:ascii="Arial" w:eastAsia="Arial" w:hAnsi="Arial" w:cs="Arial"/>
                <w:color w:val="000000" w:themeColor="text1"/>
              </w:rPr>
            </w:pPr>
          </w:p>
        </w:tc>
      </w:tr>
    </w:tbl>
    <w:p w14:paraId="20D7AA13" w14:textId="6362E4B1" w:rsidR="71F4B0C9" w:rsidRDefault="71F4B0C9" w:rsidP="71F4B0C9">
      <w:pPr>
        <w:jc w:val="both"/>
        <w:rPr>
          <w:rFonts w:ascii="Arial" w:eastAsia="Arial" w:hAnsi="Arial" w:cs="Arial"/>
          <w:color w:val="000000" w:themeColor="text1"/>
          <w:lang w:val="es-MX"/>
        </w:rPr>
      </w:pPr>
    </w:p>
    <w:p w14:paraId="6FEAEFA2" w14:textId="479C5888" w:rsidR="71F4B0C9" w:rsidRDefault="71F4B0C9" w:rsidP="71F4B0C9">
      <w:pPr>
        <w:jc w:val="both"/>
        <w:rPr>
          <w:rFonts w:ascii="Arial" w:eastAsia="Arial" w:hAnsi="Arial" w:cs="Arial"/>
          <w:color w:val="000000" w:themeColor="text1"/>
          <w:lang w:val="es-MX"/>
        </w:rPr>
      </w:pPr>
    </w:p>
    <w:p w14:paraId="25D2B53E" w14:textId="35B43D4E" w:rsidR="71F4B0C9" w:rsidRDefault="71F4B0C9" w:rsidP="71F4B0C9">
      <w:pPr>
        <w:rPr>
          <w:rFonts w:ascii="Arial" w:eastAsia="Arial" w:hAnsi="Arial" w:cs="Arial"/>
          <w:color w:val="000000" w:themeColor="text1"/>
          <w:lang w:val="es-MX"/>
        </w:rPr>
      </w:pPr>
    </w:p>
    <w:p w14:paraId="5D6FD62E" w14:textId="19273CB3" w:rsidR="71F4B0C9" w:rsidRDefault="71F4B0C9" w:rsidP="71F4B0C9">
      <w:pPr>
        <w:jc w:val="center"/>
        <w:rPr>
          <w:rFonts w:ascii="Arial" w:eastAsia="Arial" w:hAnsi="Arial" w:cs="Arial"/>
          <w:b/>
          <w:bCs/>
          <w:color w:val="005A2F"/>
        </w:rPr>
      </w:pPr>
    </w:p>
    <w:p w14:paraId="377AC555" w14:textId="59DD1634" w:rsidR="71F4B0C9" w:rsidRDefault="71F4B0C9" w:rsidP="71F4B0C9">
      <w:pPr>
        <w:jc w:val="center"/>
        <w:rPr>
          <w:rFonts w:ascii="Arial" w:eastAsia="Arial" w:hAnsi="Arial" w:cs="Arial"/>
          <w:b/>
          <w:bCs/>
          <w:color w:val="005A2F"/>
        </w:rPr>
      </w:pPr>
    </w:p>
    <w:p w14:paraId="6F1F1A00" w14:textId="71FF4A84" w:rsidR="71F4B0C9" w:rsidRDefault="71F4B0C9" w:rsidP="71F4B0C9">
      <w:pPr>
        <w:jc w:val="center"/>
        <w:rPr>
          <w:rFonts w:ascii="Arial" w:eastAsia="Arial" w:hAnsi="Arial" w:cs="Arial"/>
          <w:b/>
          <w:bCs/>
          <w:color w:val="005A2F"/>
        </w:rPr>
      </w:pPr>
    </w:p>
    <w:p w14:paraId="7E54E966" w14:textId="5C4352A9" w:rsidR="71F4B0C9" w:rsidRDefault="71F4B0C9" w:rsidP="71F4B0C9">
      <w:pPr>
        <w:jc w:val="center"/>
        <w:rPr>
          <w:rFonts w:ascii="Arial" w:eastAsia="Arial" w:hAnsi="Arial" w:cs="Arial"/>
          <w:b/>
          <w:bCs/>
          <w:color w:val="005A2F"/>
        </w:rPr>
      </w:pPr>
    </w:p>
    <w:p w14:paraId="5A397628" w14:textId="13A6D99B" w:rsidR="515F32E0" w:rsidRDefault="3E63E802" w:rsidP="694AC31A">
      <w:pPr>
        <w:jc w:val="both"/>
        <w:rPr>
          <w:rFonts w:ascii="Arial" w:eastAsia="Arial" w:hAnsi="Arial" w:cs="Arial"/>
          <w:b/>
          <w:bCs/>
          <w:color w:val="0070C0"/>
          <w:lang w:val="es-MX" w:eastAsia="es-MX"/>
        </w:rPr>
      </w:pPr>
      <w:r w:rsidRPr="694AC31A">
        <w:rPr>
          <w:rFonts w:ascii="Arial" w:eastAsia="Arial" w:hAnsi="Arial" w:cs="Arial"/>
          <w:b/>
          <w:bCs/>
          <w:color w:val="0070C0"/>
          <w:lang w:val="es-MX" w:eastAsia="es-MX"/>
        </w:rPr>
        <w:t xml:space="preserve">Unidad II. </w:t>
      </w:r>
    </w:p>
    <w:p w14:paraId="4FEB56F6" w14:textId="6A49FC7C" w:rsidR="515F32E0" w:rsidRDefault="515F32E0" w:rsidP="694AC31A">
      <w:pPr>
        <w:jc w:val="both"/>
        <w:rPr>
          <w:rFonts w:ascii="Arial" w:eastAsia="Arial" w:hAnsi="Arial" w:cs="Arial"/>
          <w:color w:val="212529"/>
          <w:lang w:val="es-MX" w:eastAsia="es-MX"/>
        </w:rPr>
      </w:pPr>
    </w:p>
    <w:p w14:paraId="57FA5BB8" w14:textId="041B612C" w:rsidR="515F32E0" w:rsidRDefault="3E63E802"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Desarrollo del software o sistema.</w:t>
      </w:r>
    </w:p>
    <w:p w14:paraId="2606ADAD" w14:textId="31378910" w:rsidR="2833856F" w:rsidRDefault="2833856F" w:rsidP="694AC31A">
      <w:pPr>
        <w:jc w:val="both"/>
        <w:rPr>
          <w:rFonts w:ascii="Arial" w:eastAsia="Arial" w:hAnsi="Arial" w:cs="Arial"/>
          <w:color w:val="212529"/>
          <w:lang w:val="es-MX" w:eastAsia="es-MX"/>
        </w:rPr>
      </w:pPr>
    </w:p>
    <w:p w14:paraId="2F9C90BA" w14:textId="6F85CFC2" w:rsidR="25529504" w:rsidRDefault="25529504" w:rsidP="694AC31A">
      <w:pPr>
        <w:jc w:val="both"/>
        <w:rPr>
          <w:rFonts w:ascii="Arial" w:eastAsia="Arial" w:hAnsi="Arial" w:cs="Arial"/>
          <w:b/>
          <w:bCs/>
          <w:color w:val="212529"/>
          <w:lang w:val="es-MX" w:eastAsia="es-MX"/>
        </w:rPr>
      </w:pPr>
      <w:r w:rsidRPr="694AC31A">
        <w:rPr>
          <w:rFonts w:ascii="Arial" w:eastAsia="Arial" w:hAnsi="Arial" w:cs="Arial"/>
          <w:b/>
          <w:bCs/>
          <w:color w:val="212529"/>
          <w:lang w:val="es-MX" w:eastAsia="es-MX"/>
        </w:rPr>
        <w:t>Unidad de competencia</w:t>
      </w:r>
    </w:p>
    <w:p w14:paraId="1D64F930" w14:textId="4EC75171" w:rsidR="515F32E0" w:rsidRDefault="3E63E802"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Construye el sistema o software a partir de las tecnologías de desarrollo del Front end y Back end.</w:t>
      </w:r>
    </w:p>
    <w:p w14:paraId="5D4DC49E" w14:textId="77777777" w:rsidR="2833856F" w:rsidRDefault="2833856F" w:rsidP="694AC31A">
      <w:pPr>
        <w:jc w:val="both"/>
        <w:rPr>
          <w:rFonts w:ascii="Arial" w:eastAsia="Arial" w:hAnsi="Arial" w:cs="Arial"/>
          <w:color w:val="212529"/>
          <w:highlight w:val="yellow"/>
          <w:lang w:val="es-MX" w:eastAsia="es-MX"/>
        </w:rPr>
      </w:pPr>
    </w:p>
    <w:p w14:paraId="37128005" w14:textId="67BD6335" w:rsidR="2FAE433A" w:rsidRDefault="2FAE433A" w:rsidP="694AC31A">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7CC59A53" w14:textId="0849F7B4" w:rsidR="694AC31A" w:rsidRDefault="694AC31A" w:rsidP="694AC31A">
      <w:pPr>
        <w:ind w:left="708"/>
        <w:rPr>
          <w:rFonts w:ascii="Arial" w:eastAsia="Arial" w:hAnsi="Arial" w:cs="Arial"/>
          <w:b/>
          <w:bCs/>
          <w:color w:val="000000" w:themeColor="text1"/>
          <w:lang w:val="es-MX"/>
        </w:rPr>
      </w:pPr>
    </w:p>
    <w:p w14:paraId="130D01DA" w14:textId="3F2011E1" w:rsidR="515F32E0" w:rsidRDefault="3E63E802" w:rsidP="694AC31A">
      <w:pPr>
        <w:ind w:left="708"/>
        <w:rPr>
          <w:rFonts w:ascii="Arial" w:eastAsia="Arial" w:hAnsi="Arial" w:cs="Arial"/>
          <w:color w:val="000000" w:themeColor="text1"/>
          <w:lang w:val="en-US"/>
        </w:rPr>
      </w:pPr>
      <w:r w:rsidRPr="694AC31A">
        <w:rPr>
          <w:rFonts w:ascii="Arial" w:eastAsia="Arial" w:hAnsi="Arial" w:cs="Arial"/>
          <w:b/>
          <w:bCs/>
          <w:color w:val="000000" w:themeColor="text1"/>
          <w:lang w:val="es-MX"/>
        </w:rPr>
        <w:t xml:space="preserve">2.1 El Front-end del proyecto </w:t>
      </w:r>
    </w:p>
    <w:p w14:paraId="79619106" w14:textId="5CACF5C5" w:rsidR="515F32E0" w:rsidRDefault="3E63E802" w:rsidP="005C5DD4">
      <w:pPr>
        <w:pStyle w:val="Prrafodelista"/>
        <w:numPr>
          <w:ilvl w:val="0"/>
          <w:numId w:val="33"/>
        </w:numPr>
        <w:rPr>
          <w:rFonts w:ascii="Arial" w:eastAsia="Arial" w:hAnsi="Arial" w:cs="Arial"/>
          <w:color w:val="000000" w:themeColor="text1"/>
          <w:lang w:val="en-US"/>
        </w:rPr>
      </w:pPr>
      <w:r w:rsidRPr="694AC31A">
        <w:rPr>
          <w:rFonts w:ascii="Arial" w:eastAsia="Arial" w:hAnsi="Arial" w:cs="Arial"/>
          <w:color w:val="000000" w:themeColor="text1"/>
          <w:lang w:val="es-MX"/>
        </w:rPr>
        <w:t xml:space="preserve">2.1.1 Desarrollo del Front-end </w:t>
      </w:r>
    </w:p>
    <w:p w14:paraId="3C5CBF1D" w14:textId="08853F51" w:rsidR="515F32E0" w:rsidRDefault="3E63E802" w:rsidP="005C5DD4">
      <w:pPr>
        <w:pStyle w:val="Prrafodelista"/>
        <w:numPr>
          <w:ilvl w:val="0"/>
          <w:numId w:val="33"/>
        </w:numPr>
        <w:rPr>
          <w:rFonts w:ascii="Arial" w:eastAsia="Arial" w:hAnsi="Arial" w:cs="Arial"/>
          <w:color w:val="000000" w:themeColor="text1"/>
          <w:lang w:val="en-US"/>
        </w:rPr>
      </w:pPr>
      <w:r w:rsidRPr="694AC31A">
        <w:rPr>
          <w:rFonts w:ascii="Arial" w:eastAsia="Arial" w:hAnsi="Arial" w:cs="Arial"/>
          <w:color w:val="000000" w:themeColor="text1"/>
          <w:lang w:val="es-MX"/>
        </w:rPr>
        <w:t xml:space="preserve">2.1.2 Pruebas del Front-end </w:t>
      </w:r>
    </w:p>
    <w:p w14:paraId="0C49E866" w14:textId="386C049D" w:rsidR="515F32E0" w:rsidRDefault="3E63E802" w:rsidP="005C5DD4">
      <w:pPr>
        <w:pStyle w:val="Prrafodelista"/>
        <w:numPr>
          <w:ilvl w:val="0"/>
          <w:numId w:val="33"/>
        </w:numPr>
        <w:rPr>
          <w:rFonts w:ascii="Arial" w:eastAsia="Arial" w:hAnsi="Arial" w:cs="Arial"/>
          <w:color w:val="000000" w:themeColor="text1"/>
          <w:lang w:val="en-US"/>
        </w:rPr>
      </w:pPr>
      <w:r w:rsidRPr="694AC31A">
        <w:rPr>
          <w:rFonts w:ascii="Arial" w:eastAsia="Arial" w:hAnsi="Arial" w:cs="Arial"/>
          <w:color w:val="000000" w:themeColor="text1"/>
          <w:lang w:val="es-MX"/>
        </w:rPr>
        <w:t xml:space="preserve">2.1.3 </w:t>
      </w:r>
      <w:proofErr w:type="spellStart"/>
      <w:r w:rsidRPr="694AC31A">
        <w:rPr>
          <w:rFonts w:ascii="Arial" w:eastAsia="Arial" w:hAnsi="Arial" w:cs="Arial"/>
          <w:color w:val="000000" w:themeColor="text1"/>
          <w:lang w:val="es-MX"/>
        </w:rPr>
        <w:t>Presentación</w:t>
      </w:r>
      <w:proofErr w:type="spellEnd"/>
      <w:r w:rsidRPr="694AC31A">
        <w:rPr>
          <w:rFonts w:ascii="Arial" w:eastAsia="Arial" w:hAnsi="Arial" w:cs="Arial"/>
          <w:color w:val="000000" w:themeColor="text1"/>
          <w:lang w:val="es-MX"/>
        </w:rPr>
        <w:t xml:space="preserve"> del Front-end </w:t>
      </w:r>
    </w:p>
    <w:p w14:paraId="19B677CC" w14:textId="3ED307FE" w:rsidR="515F32E0" w:rsidRDefault="515F32E0" w:rsidP="005C5DD4">
      <w:pPr>
        <w:pStyle w:val="Prrafodelista"/>
        <w:numPr>
          <w:ilvl w:val="0"/>
          <w:numId w:val="33"/>
        </w:numPr>
        <w:rPr>
          <w:rFonts w:ascii="Arial" w:eastAsia="Arial" w:hAnsi="Arial" w:cs="Arial"/>
          <w:color w:val="000000" w:themeColor="text1"/>
          <w:lang w:val="en-US"/>
        </w:rPr>
      </w:pPr>
    </w:p>
    <w:p w14:paraId="28A18FA2" w14:textId="26CC5B24" w:rsidR="515F32E0" w:rsidRDefault="3E63E802" w:rsidP="005C5DD4">
      <w:pPr>
        <w:pStyle w:val="Prrafodelista"/>
        <w:numPr>
          <w:ilvl w:val="0"/>
          <w:numId w:val="33"/>
        </w:numPr>
        <w:rPr>
          <w:rFonts w:ascii="Arial" w:eastAsia="Arial" w:hAnsi="Arial" w:cs="Arial"/>
          <w:color w:val="000000" w:themeColor="text1"/>
          <w:lang w:val="en-US"/>
        </w:rPr>
      </w:pPr>
      <w:r w:rsidRPr="694AC31A">
        <w:rPr>
          <w:rFonts w:ascii="Arial" w:eastAsia="Arial" w:hAnsi="Arial" w:cs="Arial"/>
          <w:b/>
          <w:bCs/>
          <w:color w:val="000000" w:themeColor="text1"/>
          <w:lang w:val="es-MX"/>
        </w:rPr>
        <w:t xml:space="preserve">2.2 El Back-end del proyecto </w:t>
      </w:r>
    </w:p>
    <w:p w14:paraId="7F243147" w14:textId="4BC37F01" w:rsidR="515F32E0" w:rsidRDefault="3E63E802" w:rsidP="005C5DD4">
      <w:pPr>
        <w:pStyle w:val="Prrafodelista"/>
        <w:numPr>
          <w:ilvl w:val="0"/>
          <w:numId w:val="33"/>
        </w:numPr>
        <w:rPr>
          <w:rFonts w:ascii="Arial" w:eastAsia="Arial" w:hAnsi="Arial" w:cs="Arial"/>
          <w:color w:val="000000" w:themeColor="text1"/>
          <w:lang w:val="en-US"/>
        </w:rPr>
      </w:pPr>
      <w:r w:rsidRPr="694AC31A">
        <w:rPr>
          <w:rFonts w:ascii="Arial" w:eastAsia="Arial" w:hAnsi="Arial" w:cs="Arial"/>
          <w:color w:val="000000" w:themeColor="text1"/>
          <w:lang w:val="es-MX"/>
        </w:rPr>
        <w:t xml:space="preserve">2.2.1 Desarrollo del Back-end </w:t>
      </w:r>
    </w:p>
    <w:p w14:paraId="20F06DEB" w14:textId="05BD0CB3" w:rsidR="515F32E0" w:rsidRDefault="3E63E802" w:rsidP="005C5DD4">
      <w:pPr>
        <w:pStyle w:val="Prrafodelista"/>
        <w:numPr>
          <w:ilvl w:val="0"/>
          <w:numId w:val="33"/>
        </w:numPr>
        <w:rPr>
          <w:rFonts w:ascii="Arial" w:eastAsia="Arial" w:hAnsi="Arial" w:cs="Arial"/>
          <w:color w:val="000000" w:themeColor="text1"/>
          <w:lang w:val="en-US"/>
        </w:rPr>
      </w:pPr>
      <w:r w:rsidRPr="694AC31A">
        <w:rPr>
          <w:rFonts w:ascii="Arial" w:eastAsia="Arial" w:hAnsi="Arial" w:cs="Arial"/>
          <w:color w:val="000000" w:themeColor="text1"/>
          <w:lang w:val="en-US"/>
        </w:rPr>
        <w:t xml:space="preserve">2.2.2 </w:t>
      </w:r>
      <w:proofErr w:type="spellStart"/>
      <w:r w:rsidRPr="694AC31A">
        <w:rPr>
          <w:rFonts w:ascii="Arial" w:eastAsia="Arial" w:hAnsi="Arial" w:cs="Arial"/>
          <w:color w:val="000000" w:themeColor="text1"/>
          <w:lang w:val="en-US"/>
        </w:rPr>
        <w:t>Pruebas</w:t>
      </w:r>
      <w:proofErr w:type="spellEnd"/>
      <w:r w:rsidRPr="694AC31A">
        <w:rPr>
          <w:rFonts w:ascii="Arial" w:eastAsia="Arial" w:hAnsi="Arial" w:cs="Arial"/>
          <w:color w:val="000000" w:themeColor="text1"/>
          <w:lang w:val="en-US"/>
        </w:rPr>
        <w:t xml:space="preserve"> del </w:t>
      </w:r>
      <w:proofErr w:type="gramStart"/>
      <w:r w:rsidRPr="694AC31A">
        <w:rPr>
          <w:rFonts w:ascii="Arial" w:eastAsia="Arial" w:hAnsi="Arial" w:cs="Arial"/>
          <w:color w:val="000000" w:themeColor="text1"/>
          <w:lang w:val="en-US"/>
        </w:rPr>
        <w:t>Back-end</w:t>
      </w:r>
      <w:proofErr w:type="gramEnd"/>
      <w:r w:rsidRPr="694AC31A">
        <w:rPr>
          <w:rFonts w:ascii="Arial" w:eastAsia="Arial" w:hAnsi="Arial" w:cs="Arial"/>
          <w:color w:val="000000" w:themeColor="text1"/>
          <w:lang w:val="en-US"/>
        </w:rPr>
        <w:t xml:space="preserve"> </w:t>
      </w:r>
    </w:p>
    <w:p w14:paraId="304EDF95" w14:textId="47FD0BB7" w:rsidR="515F32E0" w:rsidRDefault="3E63E802" w:rsidP="694AC31A">
      <w:pPr>
        <w:pStyle w:val="Prrafodelista"/>
        <w:rPr>
          <w:rFonts w:ascii="Arial" w:eastAsia="Arial" w:hAnsi="Arial" w:cs="Arial"/>
          <w:color w:val="000000" w:themeColor="text1"/>
          <w:lang w:val="es-MX"/>
        </w:rPr>
      </w:pPr>
      <w:r w:rsidRPr="694AC31A">
        <w:rPr>
          <w:rFonts w:ascii="Arial" w:eastAsia="Arial" w:hAnsi="Arial" w:cs="Arial"/>
          <w:color w:val="000000" w:themeColor="text1"/>
          <w:lang w:val="es-MX"/>
        </w:rPr>
        <w:t xml:space="preserve">2.2.3 </w:t>
      </w:r>
      <w:proofErr w:type="spellStart"/>
      <w:r w:rsidRPr="694AC31A">
        <w:rPr>
          <w:rFonts w:ascii="Arial" w:eastAsia="Arial" w:hAnsi="Arial" w:cs="Arial"/>
          <w:color w:val="000000" w:themeColor="text1"/>
          <w:lang w:val="es-MX"/>
        </w:rPr>
        <w:t>Presentación</w:t>
      </w:r>
      <w:proofErr w:type="spellEnd"/>
      <w:r w:rsidRPr="694AC31A">
        <w:rPr>
          <w:rFonts w:ascii="Arial" w:eastAsia="Arial" w:hAnsi="Arial" w:cs="Arial"/>
          <w:color w:val="000000" w:themeColor="text1"/>
          <w:lang w:val="es-MX"/>
        </w:rPr>
        <w:t xml:space="preserve"> del Back-end</w:t>
      </w:r>
    </w:p>
    <w:p w14:paraId="1017D063" w14:textId="0B8B26CD" w:rsidR="2833856F" w:rsidRDefault="2833856F" w:rsidP="2833856F">
      <w:pPr>
        <w:jc w:val="both"/>
        <w:rPr>
          <w:rStyle w:val="normaltextrun"/>
          <w:rFonts w:ascii="Arial" w:eastAsia="Arial" w:hAnsi="Arial" w:cs="Arial"/>
          <w:b/>
          <w:bCs/>
          <w:color w:val="000000" w:themeColor="text1"/>
          <w:sz w:val="24"/>
          <w:szCs w:val="24"/>
          <w:highlight w:val="yellow"/>
          <w:lang w:val="es-MX"/>
        </w:rPr>
      </w:pPr>
    </w:p>
    <w:p w14:paraId="045AA5E9" w14:textId="24C836AA" w:rsidR="660670ED" w:rsidRDefault="660670ED" w:rsidP="660670ED">
      <w:pPr>
        <w:jc w:val="both"/>
        <w:rPr>
          <w:rStyle w:val="normaltextrun"/>
          <w:rFonts w:ascii="Arial" w:eastAsia="Arial" w:hAnsi="Arial" w:cs="Arial"/>
          <w:b/>
          <w:bCs/>
          <w:color w:val="000000" w:themeColor="text1"/>
          <w:sz w:val="24"/>
          <w:szCs w:val="24"/>
          <w:highlight w:val="yellow"/>
          <w:lang w:val="es-MX"/>
        </w:rPr>
      </w:pPr>
    </w:p>
    <w:p w14:paraId="6D45BC1C" w14:textId="5BFAA10B" w:rsidR="6AB51E92" w:rsidRDefault="6AB51E92" w:rsidP="660670ED">
      <w:pPr>
        <w:spacing w:after="160" w:line="257" w:lineRule="auto"/>
        <w:jc w:val="both"/>
        <w:rPr>
          <w:rFonts w:ascii="Arial" w:eastAsia="Arial" w:hAnsi="Arial" w:cs="Arial"/>
          <w:b/>
          <w:bCs/>
          <w:lang w:val="es-MX"/>
        </w:rPr>
      </w:pPr>
      <w:r w:rsidRPr="660670ED">
        <w:rPr>
          <w:rFonts w:ascii="Arial" w:eastAsia="Arial" w:hAnsi="Arial" w:cs="Arial"/>
          <w:b/>
          <w:bCs/>
          <w:lang w:val="es-MX"/>
        </w:rPr>
        <w:t>Preguntas detonadoras Unidad II</w:t>
      </w:r>
    </w:p>
    <w:p w14:paraId="34C15118" w14:textId="6D7163A8" w:rsidR="660670ED" w:rsidRDefault="6AB51E92" w:rsidP="0CDB2ED2">
      <w:pPr>
        <w:spacing w:after="160" w:line="257" w:lineRule="auto"/>
        <w:jc w:val="center"/>
        <w:rPr>
          <w:rFonts w:ascii="Arial" w:eastAsia="Arial" w:hAnsi="Arial" w:cs="Arial"/>
          <w:lang w:val="es-MX"/>
        </w:rPr>
      </w:pPr>
      <w:r w:rsidRPr="660670ED">
        <w:rPr>
          <w:rFonts w:ascii="Arial" w:eastAsia="Arial" w:hAnsi="Arial" w:cs="Arial"/>
          <w:lang w:val="es-MX"/>
        </w:rPr>
        <w:t>¿Conoces la diferencia entre el Front-end y el Back-end?</w:t>
      </w:r>
      <w:commentRangeStart w:id="13"/>
      <w:commentRangeEnd w:id="13"/>
      <w:r w:rsidR="660670ED">
        <w:rPr>
          <w:rStyle w:val="Refdecomentario"/>
        </w:rPr>
        <w:commentReference w:id="13"/>
      </w:r>
    </w:p>
    <w:p w14:paraId="4483BB65" w14:textId="6630925A" w:rsidR="2833856F" w:rsidRDefault="2833856F" w:rsidP="2833856F">
      <w:pPr>
        <w:jc w:val="both"/>
        <w:rPr>
          <w:rStyle w:val="normaltextrun"/>
          <w:rFonts w:ascii="Arial" w:eastAsia="Arial" w:hAnsi="Arial" w:cs="Arial"/>
          <w:b/>
          <w:bCs/>
          <w:color w:val="000000" w:themeColor="text1"/>
          <w:sz w:val="24"/>
          <w:szCs w:val="24"/>
          <w:highlight w:val="yellow"/>
          <w:lang w:val="es-MX"/>
        </w:rPr>
      </w:pPr>
    </w:p>
    <w:p w14:paraId="5679215F" w14:textId="49F97ADD" w:rsidR="00BF44D3" w:rsidRDefault="6C7278C4" w:rsidP="694AC31A">
      <w:pPr>
        <w:jc w:val="both"/>
        <w:rPr>
          <w:rFonts w:ascii="Arial" w:eastAsia="Arial" w:hAnsi="Arial" w:cs="Arial"/>
          <w:color w:val="0070C0"/>
          <w:lang w:val="es-ES"/>
        </w:rPr>
      </w:pPr>
      <w:r w:rsidRPr="694AC31A">
        <w:rPr>
          <w:rStyle w:val="eop"/>
          <w:rFonts w:ascii="Arial" w:eastAsia="Arial" w:hAnsi="Arial" w:cs="Arial"/>
          <w:color w:val="0070C0"/>
          <w:sz w:val="24"/>
          <w:szCs w:val="24"/>
          <w:lang w:val="es-MX"/>
        </w:rPr>
        <w:t> </w:t>
      </w:r>
    </w:p>
    <w:p w14:paraId="7A94957A" w14:textId="7D7121F5" w:rsidR="00BF44D3" w:rsidRDefault="6C7278C4" w:rsidP="694AC31A">
      <w:pPr>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2.1 El Front-end del proyecto</w:t>
      </w:r>
      <w:r w:rsidR="19327796" w:rsidRPr="694AC31A">
        <w:rPr>
          <w:rFonts w:ascii="Arial" w:eastAsia="Arial" w:hAnsi="Arial" w:cs="Arial"/>
          <w:b/>
          <w:bCs/>
          <w:color w:val="000000" w:themeColor="text1"/>
          <w:lang w:val="es-MX"/>
        </w:rPr>
        <w:t>.</w:t>
      </w:r>
    </w:p>
    <w:p w14:paraId="701B625C" w14:textId="776741B4" w:rsidR="00BF44D3" w:rsidRDefault="00BF44D3" w:rsidP="694AC31A">
      <w:pPr>
        <w:jc w:val="both"/>
        <w:rPr>
          <w:rFonts w:ascii="Arial" w:eastAsia="Arial" w:hAnsi="Arial" w:cs="Arial"/>
          <w:color w:val="000000" w:themeColor="text1"/>
          <w:lang w:val="es-ES"/>
        </w:rPr>
      </w:pPr>
    </w:p>
    <w:p w14:paraId="7B401571" w14:textId="46A43E0F"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El desarrollo de los sistemas de información o de cualquier software inicia con la ingeniería de requerimientos, al concluir con esta actividad se conocen las funcionalidades que el sistema debe cubrir, así como los requerimientos de diseño de la interfaz de usuario.</w:t>
      </w:r>
    </w:p>
    <w:p w14:paraId="738C3B0D" w14:textId="7BEACFE7" w:rsidR="00BF44D3" w:rsidRDefault="00BF44D3" w:rsidP="694AC31A">
      <w:pPr>
        <w:jc w:val="both"/>
        <w:rPr>
          <w:rFonts w:ascii="Arial" w:eastAsia="Arial" w:hAnsi="Arial" w:cs="Arial"/>
          <w:color w:val="000000" w:themeColor="text1"/>
          <w:lang w:val="es-MX"/>
        </w:rPr>
      </w:pPr>
    </w:p>
    <w:p w14:paraId="4A3BA072" w14:textId="01ADC026"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El modelado de requerimientos, en el cual se realiza mediante dos modelos:  El modelado físico y el modelado lógico.</w:t>
      </w:r>
    </w:p>
    <w:p w14:paraId="584AC874" w14:textId="0763F4A7" w:rsidR="00BF44D3" w:rsidRDefault="00BF44D3" w:rsidP="694AC31A">
      <w:pPr>
        <w:jc w:val="both"/>
        <w:rPr>
          <w:rFonts w:ascii="Arial" w:eastAsia="Arial" w:hAnsi="Arial" w:cs="Arial"/>
          <w:color w:val="000000" w:themeColor="text1"/>
          <w:lang w:val="es-MX"/>
        </w:rPr>
      </w:pPr>
    </w:p>
    <w:p w14:paraId="6FC8413C" w14:textId="47DB25DA"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En este apartado nos enfocaremos al modelado físico el cual actualmente se denomina “Front-end”, recordando que el Front-end representa la interfaz del sistema, es decir son todas aquellas pantallas que se le muestran al usuario y con las cuales interactúa.</w:t>
      </w:r>
    </w:p>
    <w:p w14:paraId="53169E28" w14:textId="7F6C5F92" w:rsidR="00D00964" w:rsidRDefault="6C7278C4" w:rsidP="00D00964">
      <w:pPr>
        <w:jc w:val="both"/>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xml:space="preserve"> </w:t>
      </w:r>
      <w:r w:rsidR="00D00964" w:rsidRPr="00D00964">
        <w:rPr>
          <w:rFonts w:ascii="Arial" w:eastAsia="Arial" w:hAnsi="Arial" w:cs="Arial"/>
          <w:noProof/>
          <w:color w:val="000000" w:themeColor="text1"/>
          <w:lang w:val="es-MX"/>
        </w:rPr>
        <w:drawing>
          <wp:inline distT="0" distB="0" distL="0" distR="0" wp14:anchorId="78AE5598" wp14:editId="224684F4">
            <wp:extent cx="5612130" cy="3919855"/>
            <wp:effectExtent l="0" t="0" r="7620" b="4445"/>
            <wp:docPr id="13189964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58DDDB56" w14:textId="33031B48" w:rsidR="00785D8A" w:rsidRPr="00D00964" w:rsidRDefault="00785D8A" w:rsidP="00D00964">
      <w:pPr>
        <w:jc w:val="both"/>
        <w:rPr>
          <w:rFonts w:ascii="Arial" w:eastAsia="Arial" w:hAnsi="Arial" w:cs="Arial"/>
          <w:color w:val="000000" w:themeColor="text1"/>
          <w:lang w:val="es-MX"/>
        </w:rPr>
      </w:pPr>
      <w:r>
        <w:rPr>
          <w:rFonts w:ascii="Arial" w:eastAsia="Arial" w:hAnsi="Arial" w:cs="Arial"/>
          <w:color w:val="000000" w:themeColor="text1"/>
          <w:lang w:val="es-MX"/>
        </w:rPr>
        <w:t xml:space="preserve">Figura 18. </w:t>
      </w:r>
      <w:r w:rsidR="003911DF">
        <w:rPr>
          <w:rFonts w:ascii="Arial" w:eastAsia="Arial" w:hAnsi="Arial" w:cs="Arial"/>
          <w:color w:val="000000" w:themeColor="text1"/>
          <w:lang w:val="es-MX"/>
        </w:rPr>
        <w:t xml:space="preserve">El </w:t>
      </w:r>
      <w:proofErr w:type="spellStart"/>
      <w:r w:rsidR="003911DF">
        <w:rPr>
          <w:rFonts w:ascii="Arial" w:eastAsia="Arial" w:hAnsi="Arial" w:cs="Arial"/>
          <w:color w:val="000000" w:themeColor="text1"/>
          <w:lang w:val="es-MX"/>
        </w:rPr>
        <w:t>f</w:t>
      </w:r>
      <w:r>
        <w:rPr>
          <w:rFonts w:ascii="Arial" w:eastAsia="Arial" w:hAnsi="Arial" w:cs="Arial"/>
          <w:color w:val="000000" w:themeColor="text1"/>
          <w:lang w:val="es-MX"/>
        </w:rPr>
        <w:t>ront</w:t>
      </w:r>
      <w:proofErr w:type="spellEnd"/>
      <w:r w:rsidR="00EF79E5">
        <w:rPr>
          <w:rFonts w:ascii="Arial" w:eastAsia="Arial" w:hAnsi="Arial" w:cs="Arial"/>
          <w:color w:val="000000" w:themeColor="text1"/>
          <w:lang w:val="es-MX"/>
        </w:rPr>
        <w:t>-end del proyecto</w:t>
      </w:r>
    </w:p>
    <w:p w14:paraId="13D1C984" w14:textId="25BE3AC7" w:rsidR="00BF44D3" w:rsidRDefault="00BF44D3" w:rsidP="694AC31A">
      <w:pPr>
        <w:jc w:val="both"/>
        <w:rPr>
          <w:rFonts w:ascii="Arial" w:eastAsia="Arial" w:hAnsi="Arial" w:cs="Arial"/>
          <w:color w:val="000000" w:themeColor="text1"/>
          <w:lang w:val="es-ES"/>
        </w:rPr>
      </w:pPr>
    </w:p>
    <w:p w14:paraId="331BF2A1" w14:textId="2E2BFC5D" w:rsidR="00BF44D3" w:rsidRDefault="00BF44D3" w:rsidP="694AC31A">
      <w:pPr>
        <w:jc w:val="both"/>
        <w:rPr>
          <w:rFonts w:ascii="Arial" w:eastAsia="Arial" w:hAnsi="Arial" w:cs="Arial"/>
          <w:color w:val="000000" w:themeColor="text1"/>
          <w:lang w:val="es-ES"/>
        </w:rPr>
      </w:pPr>
    </w:p>
    <w:p w14:paraId="5900D604" w14:textId="1A807333" w:rsidR="00BF44D3" w:rsidRDefault="6C7278C4" w:rsidP="694AC31A">
      <w:pPr>
        <w:ind w:left="708"/>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2.1.1 Desarrollo del Front-end</w:t>
      </w:r>
      <w:r w:rsidR="17F5F9B4" w:rsidRPr="694AC31A">
        <w:rPr>
          <w:rFonts w:ascii="Arial" w:eastAsia="Arial" w:hAnsi="Arial" w:cs="Arial"/>
          <w:b/>
          <w:bCs/>
          <w:color w:val="000000" w:themeColor="text1"/>
          <w:lang w:val="es-MX"/>
        </w:rPr>
        <w:t>.</w:t>
      </w:r>
    </w:p>
    <w:p w14:paraId="0CF482B9" w14:textId="20A8D403" w:rsidR="00BF44D3" w:rsidRDefault="00BF44D3" w:rsidP="694AC31A">
      <w:pPr>
        <w:ind w:left="708"/>
        <w:jc w:val="both"/>
        <w:rPr>
          <w:rFonts w:ascii="Arial" w:eastAsia="Arial" w:hAnsi="Arial" w:cs="Arial"/>
          <w:b/>
          <w:bCs/>
          <w:color w:val="000000" w:themeColor="text1"/>
          <w:lang w:val="es-MX"/>
        </w:rPr>
      </w:pPr>
    </w:p>
    <w:p w14:paraId="0EB64C2E" w14:textId="4482ACE2"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Para iniciar con el desarrollo del Front-end se requiere de contar con las especificaciones de color, imagen, identidad, fotografía, iconografía, infografía, etc., los cuales se obtuvieron en la ingeniería de requerimientos.</w:t>
      </w:r>
    </w:p>
    <w:p w14:paraId="7CFF5201" w14:textId="15B7C35C" w:rsidR="00BF44D3" w:rsidRDefault="00BF44D3" w:rsidP="694AC31A">
      <w:pPr>
        <w:jc w:val="both"/>
        <w:rPr>
          <w:rFonts w:ascii="Arial" w:eastAsia="Arial" w:hAnsi="Arial" w:cs="Arial"/>
          <w:color w:val="000000" w:themeColor="text1"/>
          <w:lang w:val="es-MX"/>
        </w:rPr>
      </w:pPr>
    </w:p>
    <w:p w14:paraId="3E738E2E" w14:textId="2BDEC051"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Con la información anterior se comienza a modelar los requerimientos de comunicación e interfaz indicados en los requerimientos y que el sistema debe ejecutar y mostrar, lo cual nos lleva directamente a lo que son las experiencias de usuario (UI/</w:t>
      </w:r>
      <w:proofErr w:type="spellStart"/>
      <w:r w:rsidRPr="694AC31A">
        <w:rPr>
          <w:rFonts w:ascii="Arial" w:eastAsia="Arial" w:hAnsi="Arial" w:cs="Arial"/>
          <w:color w:val="000000" w:themeColor="text1"/>
          <w:lang w:val="es-MX"/>
        </w:rPr>
        <w:t>UX</w:t>
      </w:r>
      <w:proofErr w:type="spellEnd"/>
      <w:r w:rsidRPr="694AC31A">
        <w:rPr>
          <w:rFonts w:ascii="Arial" w:eastAsia="Arial" w:hAnsi="Arial" w:cs="Arial"/>
          <w:color w:val="000000" w:themeColor="text1"/>
          <w:lang w:val="es-MX"/>
        </w:rPr>
        <w:t>) las cuales son todas las acciones o interacciones que el usuario realiza con el sistema.</w:t>
      </w:r>
    </w:p>
    <w:p w14:paraId="3C385E23" w14:textId="3E8F0264" w:rsidR="00BF44D3" w:rsidRDefault="00BF44D3" w:rsidP="694AC31A">
      <w:pPr>
        <w:jc w:val="both"/>
        <w:rPr>
          <w:rFonts w:ascii="Arial" w:eastAsia="Arial" w:hAnsi="Arial" w:cs="Arial"/>
          <w:color w:val="000000" w:themeColor="text1"/>
          <w:lang w:val="es-MX"/>
        </w:rPr>
      </w:pPr>
    </w:p>
    <w:p w14:paraId="7DDC0B52" w14:textId="004FBD3A"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Las interacciones son la comunicación que el usuario tiene con las funciones las cuales dan una respuesta al usuario mediante la interfaz garantizando la satisfacción del usuario. En otras palabras, las experiencias de usuario están directamente relacionadas con la navegación entre funciones del sistema. El diseño UI(</w:t>
      </w:r>
      <w:proofErr w:type="spellStart"/>
      <w:r w:rsidRPr="694AC31A">
        <w:rPr>
          <w:rFonts w:ascii="Arial" w:eastAsia="Arial" w:hAnsi="Arial" w:cs="Arial"/>
          <w:color w:val="000000" w:themeColor="text1"/>
          <w:lang w:val="es-MX"/>
        </w:rPr>
        <w:t>UX</w:t>
      </w:r>
      <w:proofErr w:type="spellEnd"/>
      <w:r w:rsidRPr="694AC31A">
        <w:rPr>
          <w:rFonts w:ascii="Arial" w:eastAsia="Arial" w:hAnsi="Arial" w:cs="Arial"/>
          <w:color w:val="000000" w:themeColor="text1"/>
          <w:lang w:val="es-MX"/>
        </w:rPr>
        <w:t xml:space="preserve">) debe ser: accesible, amigable y responsivo, por lo que los desarrolladores deben hacer uso de los lenguajes de programación: JavaScript, HTML, </w:t>
      </w:r>
      <w:proofErr w:type="spellStart"/>
      <w:r w:rsidRPr="694AC31A">
        <w:rPr>
          <w:rFonts w:ascii="Arial" w:eastAsia="Arial" w:hAnsi="Arial" w:cs="Arial"/>
          <w:color w:val="000000" w:themeColor="text1"/>
          <w:lang w:val="es-MX"/>
        </w:rPr>
        <w:t>React</w:t>
      </w:r>
      <w:proofErr w:type="spellEnd"/>
      <w:r w:rsidRPr="694AC31A">
        <w:rPr>
          <w:rFonts w:ascii="Arial" w:eastAsia="Arial" w:hAnsi="Arial" w:cs="Arial"/>
          <w:color w:val="000000" w:themeColor="text1"/>
          <w:lang w:val="es-MX"/>
        </w:rPr>
        <w:t xml:space="preserve"> y CSS que son un estándar para desarrollar el Front-end.</w:t>
      </w:r>
    </w:p>
    <w:p w14:paraId="324EA478" w14:textId="76702B28" w:rsidR="00BF44D3" w:rsidRDefault="00BF44D3" w:rsidP="694AC31A">
      <w:pPr>
        <w:jc w:val="both"/>
        <w:rPr>
          <w:rFonts w:ascii="Arial" w:eastAsia="Arial" w:hAnsi="Arial" w:cs="Arial"/>
          <w:color w:val="000000" w:themeColor="text1"/>
          <w:lang w:val="es-MX"/>
        </w:rPr>
      </w:pPr>
    </w:p>
    <w:p w14:paraId="214C3CC6" w14:textId="39A6B34C" w:rsidR="00BF44D3" w:rsidRDefault="6C7278C4" w:rsidP="694AC31A">
      <w:pPr>
        <w:jc w:val="both"/>
        <w:rPr>
          <w:rFonts w:ascii="Arial" w:eastAsia="Arial" w:hAnsi="Arial" w:cs="Arial"/>
          <w:color w:val="000000" w:themeColor="text1"/>
          <w:lang w:val="es-ES"/>
        </w:rPr>
      </w:pPr>
      <w:r w:rsidRPr="694AC31A">
        <w:rPr>
          <w:rStyle w:val="normaltextrun"/>
          <w:rFonts w:ascii="Arial" w:eastAsia="Arial" w:hAnsi="Arial" w:cs="Arial"/>
          <w:color w:val="000000" w:themeColor="text1"/>
          <w:sz w:val="24"/>
          <w:szCs w:val="24"/>
          <w:lang w:val="es-ES"/>
        </w:rPr>
        <w:lastRenderedPageBreak/>
        <w:t xml:space="preserve">En la sección </w:t>
      </w:r>
      <w:r w:rsidR="6898807C" w:rsidRPr="694AC31A">
        <w:rPr>
          <w:rStyle w:val="normaltextrun"/>
          <w:rFonts w:ascii="Arial" w:eastAsia="Arial" w:hAnsi="Arial" w:cs="Arial"/>
          <w:b/>
          <w:bCs/>
          <w:color w:val="000000" w:themeColor="text1"/>
          <w:sz w:val="24"/>
          <w:szCs w:val="24"/>
          <w:lang w:val="es-ES"/>
        </w:rPr>
        <w:t>Materiales de apoyo</w:t>
      </w:r>
      <w:r w:rsidRPr="694AC31A">
        <w:rPr>
          <w:rStyle w:val="normaltextrun"/>
          <w:rFonts w:ascii="Arial" w:eastAsia="Arial" w:hAnsi="Arial" w:cs="Arial"/>
          <w:color w:val="000000" w:themeColor="text1"/>
          <w:sz w:val="24"/>
          <w:szCs w:val="24"/>
          <w:lang w:val="es-ES"/>
        </w:rPr>
        <w:t xml:space="preserve"> podrás consultar materiales de apoyo</w:t>
      </w:r>
      <w:r w:rsidRPr="694AC31A">
        <w:rPr>
          <w:rStyle w:val="eop"/>
          <w:rFonts w:ascii="Arial" w:eastAsia="Arial" w:hAnsi="Arial" w:cs="Arial"/>
          <w:color w:val="000000" w:themeColor="text1"/>
          <w:sz w:val="24"/>
          <w:szCs w:val="24"/>
          <w:lang w:val="es-MX"/>
        </w:rPr>
        <w:t>.</w:t>
      </w:r>
    </w:p>
    <w:p w14:paraId="43B67936" w14:textId="02497007" w:rsidR="00BF44D3" w:rsidRDefault="00BF44D3" w:rsidP="694AC31A">
      <w:pPr>
        <w:jc w:val="both"/>
        <w:rPr>
          <w:rFonts w:ascii="Arial" w:eastAsia="Arial" w:hAnsi="Arial" w:cs="Arial"/>
          <w:color w:val="000000" w:themeColor="text1"/>
          <w:lang w:val="es-ES"/>
        </w:rPr>
      </w:pPr>
    </w:p>
    <w:p w14:paraId="6D28743E" w14:textId="3DA88D06" w:rsidR="00BF44D3" w:rsidRDefault="00BF44D3" w:rsidP="694AC31A">
      <w:pPr>
        <w:jc w:val="both"/>
        <w:rPr>
          <w:rFonts w:ascii="Arial" w:eastAsia="Arial" w:hAnsi="Arial" w:cs="Arial"/>
          <w:color w:val="000000" w:themeColor="text1"/>
          <w:lang w:val="es-ES"/>
        </w:rPr>
      </w:pPr>
    </w:p>
    <w:p w14:paraId="0FF96CCB" w14:textId="2D589EA9" w:rsidR="00BF44D3" w:rsidRDefault="6C7278C4" w:rsidP="694AC31A">
      <w:pPr>
        <w:ind w:left="708"/>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2.1.2 Pruebas del Front-end</w:t>
      </w:r>
      <w:r w:rsidR="4377C6A5" w:rsidRPr="694AC31A">
        <w:rPr>
          <w:rFonts w:ascii="Arial" w:eastAsia="Arial" w:hAnsi="Arial" w:cs="Arial"/>
          <w:b/>
          <w:bCs/>
          <w:color w:val="000000" w:themeColor="text1"/>
          <w:lang w:val="es-MX"/>
        </w:rPr>
        <w:t>.</w:t>
      </w:r>
    </w:p>
    <w:p w14:paraId="3A59C5FF" w14:textId="769A6D1F" w:rsidR="00BF44D3" w:rsidRDefault="6C7278C4" w:rsidP="694AC31A">
      <w:pPr>
        <w:ind w:left="708"/>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 xml:space="preserve">  </w:t>
      </w:r>
    </w:p>
    <w:p w14:paraId="5CF064B4" w14:textId="4D6C5CE5" w:rsidR="00BF44D3" w:rsidRDefault="6C7278C4"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Una buena práctica en el desarrollo de sistema es ir realizando las pruebas conforme se va haciendo el desarrollo, en un primer momento los desarrolladores crean un prototipo que representa la interactividad con la interfaz de usuario, este prototipo contiene las especificaciones de funcionalidad, comunicación y gráfico del sistema.</w:t>
      </w:r>
    </w:p>
    <w:p w14:paraId="05D4B1C9" w14:textId="692ADDCA" w:rsidR="00BF44D3" w:rsidRDefault="00BF44D3" w:rsidP="694AC31A">
      <w:pPr>
        <w:jc w:val="both"/>
        <w:rPr>
          <w:rFonts w:ascii="Arial" w:eastAsia="Arial" w:hAnsi="Arial" w:cs="Arial"/>
          <w:color w:val="000000" w:themeColor="text1"/>
          <w:lang w:val="es-MX"/>
        </w:rPr>
      </w:pPr>
    </w:p>
    <w:p w14:paraId="265BB7C4" w14:textId="13AE7F25"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 Por lo tanto, las pruebas se le realizan al prototipo y se dirigen a confirmar que la interfaz de usuario funcione de manera adecuada y que no presente errores de acceso</w:t>
      </w:r>
      <w:r w:rsidR="775182D0" w:rsidRPr="694AC31A">
        <w:rPr>
          <w:rFonts w:ascii="Arial" w:eastAsia="Arial" w:hAnsi="Arial" w:cs="Arial"/>
          <w:color w:val="000000" w:themeColor="text1"/>
          <w:lang w:val="es-MX"/>
        </w:rPr>
        <w:t>,</w:t>
      </w:r>
      <w:r w:rsidRPr="694AC31A">
        <w:rPr>
          <w:rFonts w:ascii="Arial" w:eastAsia="Arial" w:hAnsi="Arial" w:cs="Arial"/>
          <w:color w:val="000000" w:themeColor="text1"/>
          <w:lang w:val="es-MX"/>
        </w:rPr>
        <w:t xml:space="preserve"> </w:t>
      </w:r>
      <w:r w:rsidR="44F5A964" w:rsidRPr="694AC31A">
        <w:rPr>
          <w:rFonts w:ascii="Arial" w:eastAsia="Arial" w:hAnsi="Arial" w:cs="Arial"/>
          <w:color w:val="000000" w:themeColor="text1"/>
          <w:lang w:val="es-MX"/>
        </w:rPr>
        <w:t>esta</w:t>
      </w:r>
      <w:r w:rsidRPr="694AC31A">
        <w:rPr>
          <w:rFonts w:ascii="Arial" w:eastAsia="Arial" w:hAnsi="Arial" w:cs="Arial"/>
          <w:color w:val="000000" w:themeColor="text1"/>
          <w:lang w:val="es-MX"/>
        </w:rPr>
        <w:t xml:space="preserve"> interfaz debe de ser fluida y amigable para el usuario, así mismo las pruebas deben corroborar que el sistema funciona en cualquier navegador.</w:t>
      </w:r>
    </w:p>
    <w:p w14:paraId="75A38A9C" w14:textId="26C6729E" w:rsidR="00BF44D3" w:rsidRDefault="00BF44D3" w:rsidP="694AC31A">
      <w:pPr>
        <w:jc w:val="both"/>
        <w:rPr>
          <w:rFonts w:ascii="Arial" w:eastAsia="Arial" w:hAnsi="Arial" w:cs="Arial"/>
          <w:color w:val="000000" w:themeColor="text1"/>
          <w:lang w:val="es-MX"/>
        </w:rPr>
      </w:pPr>
    </w:p>
    <w:p w14:paraId="569D5F89" w14:textId="56435259"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Para realizar las pruebas de rendimiento, funcionalidad y usabilidad de la interfaz se puede utilizar una herramienta automatizada dependiendo del momento y el avance del desarrollo por lo tanto es importante elegir la que mejor se adapte al momento de prueba.</w:t>
      </w:r>
    </w:p>
    <w:p w14:paraId="00D704A1" w14:textId="2C1205CB"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 </w:t>
      </w:r>
    </w:p>
    <w:p w14:paraId="7D318BAA" w14:textId="4C8D1AAB" w:rsidR="00BF44D3" w:rsidRDefault="6C7278C4" w:rsidP="694AC31A">
      <w:pPr>
        <w:jc w:val="both"/>
        <w:rPr>
          <w:rFonts w:ascii="Arial" w:eastAsia="Arial" w:hAnsi="Arial" w:cs="Arial"/>
          <w:color w:val="000000" w:themeColor="text1"/>
          <w:lang w:val="es-ES"/>
        </w:rPr>
      </w:pPr>
      <w:r w:rsidRPr="694AC31A">
        <w:rPr>
          <w:rStyle w:val="normaltextrun"/>
          <w:rFonts w:ascii="Arial" w:eastAsia="Arial" w:hAnsi="Arial" w:cs="Arial"/>
          <w:color w:val="000000" w:themeColor="text1"/>
          <w:sz w:val="24"/>
          <w:szCs w:val="24"/>
          <w:lang w:val="es-ES"/>
        </w:rPr>
        <w:t xml:space="preserve">En la sección </w:t>
      </w:r>
      <w:r w:rsidR="417ED3F1" w:rsidRPr="694AC31A">
        <w:rPr>
          <w:rStyle w:val="normaltextrun"/>
          <w:rFonts w:ascii="Arial" w:eastAsia="Arial" w:hAnsi="Arial" w:cs="Arial"/>
          <w:b/>
          <w:bCs/>
          <w:color w:val="000000" w:themeColor="text1"/>
          <w:sz w:val="24"/>
          <w:szCs w:val="24"/>
          <w:lang w:val="es-ES"/>
        </w:rPr>
        <w:t>Materiales de apoyo</w:t>
      </w:r>
      <w:r w:rsidRPr="694AC31A">
        <w:rPr>
          <w:rStyle w:val="normaltextrun"/>
          <w:rFonts w:ascii="Arial" w:eastAsia="Arial" w:hAnsi="Arial" w:cs="Arial"/>
          <w:color w:val="000000" w:themeColor="text1"/>
          <w:sz w:val="24"/>
          <w:szCs w:val="24"/>
          <w:lang w:val="es-ES"/>
        </w:rPr>
        <w:t xml:space="preserve"> podrás consultar materiales de apoyo</w:t>
      </w:r>
      <w:r w:rsidRPr="694AC31A">
        <w:rPr>
          <w:rStyle w:val="eop"/>
          <w:rFonts w:ascii="Arial" w:eastAsia="Arial" w:hAnsi="Arial" w:cs="Arial"/>
          <w:color w:val="000000" w:themeColor="text1"/>
          <w:sz w:val="24"/>
          <w:szCs w:val="24"/>
          <w:lang w:val="es-MX"/>
        </w:rPr>
        <w:t>.</w:t>
      </w:r>
    </w:p>
    <w:p w14:paraId="2F99F529" w14:textId="37844147" w:rsidR="00BF44D3" w:rsidRDefault="00BF44D3" w:rsidP="694AC31A">
      <w:pPr>
        <w:jc w:val="both"/>
        <w:rPr>
          <w:rFonts w:ascii="Arial" w:eastAsia="Arial" w:hAnsi="Arial" w:cs="Arial"/>
          <w:color w:val="000000" w:themeColor="text1"/>
          <w:lang w:val="es-ES"/>
        </w:rPr>
      </w:pPr>
    </w:p>
    <w:p w14:paraId="69991DD4" w14:textId="3E429514" w:rsidR="00BF44D3" w:rsidRDefault="6C7278C4" w:rsidP="694AC31A">
      <w:pPr>
        <w:ind w:left="708"/>
        <w:jc w:val="both"/>
        <w:rPr>
          <w:rFonts w:ascii="Arial" w:eastAsia="Arial" w:hAnsi="Arial" w:cs="Arial"/>
          <w:color w:val="000000" w:themeColor="text1"/>
          <w:lang w:val="es-ES"/>
        </w:rPr>
      </w:pPr>
      <w:r w:rsidRPr="694AC31A">
        <w:rPr>
          <w:rFonts w:ascii="Arial" w:eastAsia="Arial" w:hAnsi="Arial" w:cs="Arial"/>
          <w:b/>
          <w:bCs/>
          <w:color w:val="000000" w:themeColor="text1"/>
          <w:lang w:val="es-MX"/>
        </w:rPr>
        <w:t xml:space="preserve">2.1.3 Presentación del Front-end  </w:t>
      </w:r>
    </w:p>
    <w:p w14:paraId="0FC76FCB" w14:textId="6F613B5A"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Cuando se está desarrollando un sistema de información o software, es bien sabido que se utiliza una metodología de desarrollo, se ha comentado que la metodología más utilizada es Scrum, que realiza entregables parciales (Sprint), entonces, cada entregable tiene la misión de presentar el avance que se tiene del desarrollo, para lo cual se realiza una reunión con el usuario en la que se muestra el diseño de la interfaz de usuario y la funcionalidad del sistema.</w:t>
      </w:r>
    </w:p>
    <w:p w14:paraId="5E5F407D" w14:textId="4D9C3940"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 xml:space="preserve"> </w:t>
      </w:r>
    </w:p>
    <w:p w14:paraId="0372A86D" w14:textId="5EC99228" w:rsidR="00BF44D3" w:rsidRDefault="6C7278C4" w:rsidP="694AC31A">
      <w:pPr>
        <w:jc w:val="both"/>
        <w:rPr>
          <w:rFonts w:ascii="Arial" w:eastAsia="Arial" w:hAnsi="Arial" w:cs="Arial"/>
          <w:color w:val="000000" w:themeColor="text1"/>
          <w:lang w:val="es-ES"/>
        </w:rPr>
      </w:pPr>
      <w:r w:rsidRPr="694AC31A">
        <w:rPr>
          <w:rFonts w:ascii="Arial" w:eastAsia="Arial" w:hAnsi="Arial" w:cs="Arial"/>
          <w:color w:val="000000" w:themeColor="text1"/>
          <w:lang w:val="es-MX"/>
        </w:rPr>
        <w:t>Del resultado de esta presentación se obtiene la retroalimentación del usuario y también se pueden detectan errores de acceso a las funcionalidades del sistema, por lo que estas presentaciones deben ir acompañadas del ingeniero de requerimientos quien tomará nota de las observaciones y los incidentes que se encuentren a la hora que se presenta la interfaz de usuario y con ello continuar con el desarrollo. Esta acción se realizará hasta concluir con el desarrollo del sistema y realizar la presentación final.</w:t>
      </w:r>
    </w:p>
    <w:p w14:paraId="05BB0975" w14:textId="185D84C5" w:rsidR="5ECD4EAB" w:rsidRDefault="5ECD4EAB" w:rsidP="694AC31A">
      <w:pPr>
        <w:jc w:val="both"/>
        <w:rPr>
          <w:rFonts w:ascii="Arial" w:eastAsia="Arial" w:hAnsi="Arial" w:cs="Arial"/>
          <w:color w:val="000000" w:themeColor="text1"/>
          <w:lang w:val="es-MX"/>
        </w:rPr>
      </w:pPr>
    </w:p>
    <w:p w14:paraId="14E766B7" w14:textId="3FDD2F18" w:rsidR="5ECD4EAB" w:rsidRDefault="0EA13F86" w:rsidP="694AC31A">
      <w:pPr>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2.2 El Back-end del proyecto </w:t>
      </w:r>
      <w:r w:rsidRPr="694AC31A">
        <w:rPr>
          <w:rStyle w:val="normaltextrun"/>
          <w:rFonts w:ascii="Arial" w:eastAsia="Arial" w:hAnsi="Arial" w:cs="Arial"/>
          <w:color w:val="000000" w:themeColor="text1"/>
          <w:sz w:val="24"/>
          <w:szCs w:val="24"/>
          <w:lang w:val="es-MX"/>
        </w:rPr>
        <w:t> </w:t>
      </w:r>
    </w:p>
    <w:p w14:paraId="164856C5" w14:textId="7AC4B305" w:rsidR="5ECD4EAB" w:rsidRDefault="0EA13F86"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129ACA5A" w14:textId="1D12F67D"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El modelado lógico de un sistema de información se desarrolla mediante el Back-end, el cual está compuesto por toda la estructura lógica que es la encargada de ejecutar las funciones del sistema y se encuentra alojado en un servidor, con su desarrollo se cumplen los requerimientos funcionales. </w:t>
      </w:r>
    </w:p>
    <w:p w14:paraId="0E626936" w14:textId="35E1D08B" w:rsidR="5ECD4EAB" w:rsidRDefault="5ECD4EAB" w:rsidP="694AC31A">
      <w:pPr>
        <w:jc w:val="both"/>
        <w:rPr>
          <w:rFonts w:ascii="Arial" w:eastAsia="Arial" w:hAnsi="Arial" w:cs="Arial"/>
          <w:color w:val="000000" w:themeColor="text1"/>
          <w:lang w:val="es-MX"/>
        </w:rPr>
      </w:pPr>
    </w:p>
    <w:p w14:paraId="7951D9A9" w14:textId="321E5597" w:rsidR="5ECD4EAB" w:rsidRDefault="0EA13F86" w:rsidP="694AC31A">
      <w:pPr>
        <w:jc w:val="both"/>
        <w:rPr>
          <w:rStyle w:val="normaltextrun"/>
          <w:rFonts w:ascii="Arial" w:eastAsia="Arial" w:hAnsi="Arial" w:cs="Arial"/>
          <w:color w:val="000000" w:themeColor="text1"/>
          <w:sz w:val="24"/>
          <w:szCs w:val="24"/>
          <w:lang w:val="es-MX"/>
        </w:rPr>
      </w:pPr>
      <w:r w:rsidRPr="694AC31A">
        <w:rPr>
          <w:rStyle w:val="normaltextrun"/>
          <w:rFonts w:ascii="Arial" w:eastAsia="Arial" w:hAnsi="Arial" w:cs="Arial"/>
          <w:color w:val="000000" w:themeColor="text1"/>
          <w:sz w:val="24"/>
          <w:szCs w:val="24"/>
          <w:lang w:val="es-MX"/>
        </w:rPr>
        <w:lastRenderedPageBreak/>
        <w:t>El Back-end va de la mano del Front-end ya que sin uno de ellos no existe un sistema.  </w:t>
      </w:r>
    </w:p>
    <w:p w14:paraId="1E234F95" w14:textId="77777777" w:rsidR="00000ECD" w:rsidRDefault="00000ECD" w:rsidP="694AC31A">
      <w:pPr>
        <w:jc w:val="both"/>
        <w:rPr>
          <w:rStyle w:val="normaltextrun"/>
          <w:rFonts w:ascii="Arial" w:eastAsia="Arial" w:hAnsi="Arial" w:cs="Arial"/>
          <w:color w:val="000000" w:themeColor="text1"/>
          <w:sz w:val="24"/>
          <w:szCs w:val="24"/>
          <w:lang w:val="es-MX"/>
        </w:rPr>
      </w:pPr>
    </w:p>
    <w:p w14:paraId="0F4169E4" w14:textId="77777777" w:rsidR="00000ECD" w:rsidRPr="00D00964" w:rsidRDefault="00000ECD" w:rsidP="00000ECD">
      <w:pPr>
        <w:jc w:val="center"/>
        <w:rPr>
          <w:rFonts w:ascii="Arial" w:eastAsia="Arial" w:hAnsi="Arial" w:cs="Arial"/>
          <w:color w:val="000000" w:themeColor="text1"/>
          <w:lang w:val="es-MX"/>
        </w:rPr>
      </w:pPr>
      <w:r>
        <w:rPr>
          <w:rFonts w:ascii="Arial" w:eastAsia="Arial" w:hAnsi="Arial" w:cs="Arial"/>
          <w:color w:val="000000" w:themeColor="text1"/>
          <w:lang w:val="es-MX"/>
        </w:rPr>
        <w:t xml:space="preserve">Figura 18. El </w:t>
      </w:r>
      <w:proofErr w:type="spellStart"/>
      <w:r>
        <w:rPr>
          <w:rFonts w:ascii="Arial" w:eastAsia="Arial" w:hAnsi="Arial" w:cs="Arial"/>
          <w:color w:val="000000" w:themeColor="text1"/>
          <w:lang w:val="es-MX"/>
        </w:rPr>
        <w:t>front</w:t>
      </w:r>
      <w:proofErr w:type="spellEnd"/>
      <w:r>
        <w:rPr>
          <w:rFonts w:ascii="Arial" w:eastAsia="Arial" w:hAnsi="Arial" w:cs="Arial"/>
          <w:color w:val="000000" w:themeColor="text1"/>
          <w:lang w:val="es-MX"/>
        </w:rPr>
        <w:t>-end del proyecto</w:t>
      </w:r>
    </w:p>
    <w:p w14:paraId="528F9EB1" w14:textId="77777777" w:rsidR="00000ECD" w:rsidRDefault="00000ECD" w:rsidP="694AC31A">
      <w:pPr>
        <w:jc w:val="both"/>
        <w:rPr>
          <w:rFonts w:ascii="Arial" w:eastAsia="Arial" w:hAnsi="Arial" w:cs="Arial"/>
          <w:color w:val="000000" w:themeColor="text1"/>
          <w:lang w:val="es-MX"/>
        </w:rPr>
      </w:pPr>
    </w:p>
    <w:p w14:paraId="3E18D99F" w14:textId="6E4F770D"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w:t>
      </w:r>
    </w:p>
    <w:p w14:paraId="6E5EF72F" w14:textId="32EEFC99" w:rsidR="5ECD4EAB" w:rsidRDefault="0EA13F86" w:rsidP="694AC31A">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2.2.1 Desarrollo del Back-end  </w:t>
      </w:r>
    </w:p>
    <w:p w14:paraId="58473539" w14:textId="2855290E" w:rsidR="5ECD4EAB" w:rsidRDefault="0EA13F86"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305B08DF" w14:textId="1378CFB7"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La arquitectura del sistema o Back-end se conforma por las aplicaciones y la base de datos, su desarrollo se realiza utilizando diversas tecnologías como PHP, Spring, </w:t>
      </w:r>
      <w:proofErr w:type="spellStart"/>
      <w:r w:rsidRPr="694AC31A">
        <w:rPr>
          <w:rStyle w:val="normaltextrun"/>
          <w:rFonts w:ascii="Arial" w:eastAsia="Arial" w:hAnsi="Arial" w:cs="Arial"/>
          <w:color w:val="000000" w:themeColor="text1"/>
          <w:sz w:val="24"/>
          <w:szCs w:val="24"/>
          <w:lang w:val="es-MX"/>
        </w:rPr>
        <w:t>ASP.Net</w:t>
      </w:r>
      <w:proofErr w:type="spellEnd"/>
      <w:r w:rsidRPr="694AC31A">
        <w:rPr>
          <w:rStyle w:val="normaltextrun"/>
          <w:rFonts w:ascii="Arial" w:eastAsia="Arial" w:hAnsi="Arial" w:cs="Arial"/>
          <w:color w:val="000000" w:themeColor="text1"/>
          <w:sz w:val="24"/>
          <w:szCs w:val="24"/>
          <w:lang w:val="es-MX"/>
        </w:rPr>
        <w:t xml:space="preserve">, por lo que los desarrolladores deben elegir el marco de trabajo que se ajuste a las necesidades del desarrollo. </w:t>
      </w:r>
    </w:p>
    <w:p w14:paraId="040122A9" w14:textId="0BE605DB" w:rsidR="5ECD4EAB" w:rsidRDefault="5ECD4EAB" w:rsidP="694AC31A">
      <w:pPr>
        <w:jc w:val="both"/>
        <w:rPr>
          <w:rFonts w:ascii="Arial" w:eastAsia="Arial" w:hAnsi="Arial" w:cs="Arial"/>
          <w:color w:val="000000" w:themeColor="text1"/>
          <w:lang w:val="es-MX"/>
        </w:rPr>
      </w:pPr>
    </w:p>
    <w:p w14:paraId="14B68AA1" w14:textId="04BEA8B5"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Con lo que respecta a la creación de las bases de datos también es necesario seleccionar las bases de datos que se adapten a las necesidades, algunos ejemplos de bases de datos son: </w:t>
      </w:r>
      <w:proofErr w:type="spellStart"/>
      <w:r w:rsidRPr="694AC31A">
        <w:rPr>
          <w:rStyle w:val="normaltextrun"/>
          <w:rFonts w:ascii="Arial" w:eastAsia="Arial" w:hAnsi="Arial" w:cs="Arial"/>
          <w:color w:val="000000" w:themeColor="text1"/>
          <w:sz w:val="24"/>
          <w:szCs w:val="24"/>
          <w:lang w:val="es-MX"/>
        </w:rPr>
        <w:t>Mysql</w:t>
      </w:r>
      <w:proofErr w:type="spellEnd"/>
      <w:r w:rsidRPr="694AC31A">
        <w:rPr>
          <w:rStyle w:val="normaltextrun"/>
          <w:rFonts w:ascii="Arial" w:eastAsia="Arial" w:hAnsi="Arial" w:cs="Arial"/>
          <w:color w:val="000000" w:themeColor="text1"/>
          <w:sz w:val="24"/>
          <w:szCs w:val="24"/>
          <w:lang w:val="es-MX"/>
        </w:rPr>
        <w:t xml:space="preserve">, </w:t>
      </w:r>
      <w:proofErr w:type="spellStart"/>
      <w:r w:rsidRPr="694AC31A">
        <w:rPr>
          <w:rStyle w:val="normaltextrun"/>
          <w:rFonts w:ascii="Arial" w:eastAsia="Arial" w:hAnsi="Arial" w:cs="Arial"/>
          <w:color w:val="000000" w:themeColor="text1"/>
          <w:sz w:val="24"/>
          <w:szCs w:val="24"/>
          <w:lang w:val="es-MX"/>
        </w:rPr>
        <w:t>SQLServer</w:t>
      </w:r>
      <w:proofErr w:type="spellEnd"/>
      <w:r w:rsidRPr="694AC31A">
        <w:rPr>
          <w:rStyle w:val="normaltextrun"/>
          <w:rFonts w:ascii="Arial" w:eastAsia="Arial" w:hAnsi="Arial" w:cs="Arial"/>
          <w:color w:val="000000" w:themeColor="text1"/>
          <w:sz w:val="24"/>
          <w:szCs w:val="24"/>
          <w:lang w:val="es-MX"/>
        </w:rPr>
        <w:t>, PostgreSQL y MongoDB. </w:t>
      </w:r>
    </w:p>
    <w:p w14:paraId="58DAB830" w14:textId="508DF949" w:rsidR="5ECD4EAB" w:rsidRDefault="0EA13F86"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CAD8547" w14:textId="30F7E141"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Entonces el Back-end es el desarrollo que tienen como finalidad ejecutar las funciones del sistema las cuales se realizan mediante la petición del usuario al interactuar con es el sistema (Front-end).</w:t>
      </w:r>
    </w:p>
    <w:p w14:paraId="3BC51079" w14:textId="64A985F5" w:rsidR="5ECD4EAB" w:rsidRDefault="5ECD4EAB" w:rsidP="694AC31A">
      <w:pPr>
        <w:jc w:val="both"/>
        <w:rPr>
          <w:rFonts w:ascii="Arial" w:eastAsia="Arial" w:hAnsi="Arial" w:cs="Arial"/>
          <w:color w:val="000000" w:themeColor="text1"/>
          <w:lang w:val="es-MX"/>
        </w:rPr>
      </w:pPr>
    </w:p>
    <w:p w14:paraId="02EB5CA1" w14:textId="7FA0CBD0"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Para profundizar consulta la sección </w:t>
      </w:r>
      <w:r w:rsidRPr="694AC31A">
        <w:rPr>
          <w:rStyle w:val="normaltextrun"/>
          <w:rFonts w:ascii="Arial" w:eastAsia="Arial" w:hAnsi="Arial" w:cs="Arial"/>
          <w:b/>
          <w:bCs/>
          <w:color w:val="000000" w:themeColor="text1"/>
          <w:sz w:val="24"/>
          <w:szCs w:val="24"/>
          <w:lang w:val="es-ES"/>
        </w:rPr>
        <w:t>Materiales de apoyo</w:t>
      </w:r>
      <w:r w:rsidRPr="694AC31A">
        <w:rPr>
          <w:rStyle w:val="normaltextrun"/>
          <w:rFonts w:ascii="Arial" w:eastAsia="Arial" w:hAnsi="Arial" w:cs="Arial"/>
          <w:color w:val="000000" w:themeColor="text1"/>
          <w:sz w:val="24"/>
          <w:szCs w:val="24"/>
          <w:lang w:val="es-MX"/>
        </w:rPr>
        <w:t>.</w:t>
      </w:r>
    </w:p>
    <w:p w14:paraId="51C94E3A" w14:textId="7366A028" w:rsidR="5ECD4EAB" w:rsidRDefault="0EA13F86"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1D0E3EF" w14:textId="05B67437" w:rsidR="5ECD4EAB" w:rsidRDefault="0EA13F86" w:rsidP="694AC31A">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2.2.2 Pruebas del Back-end  </w:t>
      </w:r>
    </w:p>
    <w:p w14:paraId="790F6A09" w14:textId="06B4568A" w:rsidR="5ECD4EAB" w:rsidRDefault="0EA13F86"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1FBECE96" w14:textId="7EFBBEA6"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Aquí se sigue haciendo hincapié en que todo desarrollo de sistemas de información va de la mano con las pruebas que permiten validar como esta funcionado de manera interna el sistema, se prueba que el sistema reciba los datos, los procese y genere la información, aquí se validan las </w:t>
      </w:r>
      <w:proofErr w:type="spellStart"/>
      <w:r w:rsidRPr="694AC31A">
        <w:rPr>
          <w:rStyle w:val="normaltextrun"/>
          <w:rFonts w:ascii="Arial" w:eastAsia="Arial" w:hAnsi="Arial" w:cs="Arial"/>
          <w:color w:val="000000" w:themeColor="text1"/>
          <w:sz w:val="24"/>
          <w:szCs w:val="24"/>
          <w:lang w:val="es-MX"/>
        </w:rPr>
        <w:t>APIs</w:t>
      </w:r>
      <w:proofErr w:type="spellEnd"/>
      <w:r w:rsidRPr="694AC31A">
        <w:rPr>
          <w:rStyle w:val="normaltextrun"/>
          <w:rFonts w:ascii="Arial" w:eastAsia="Arial" w:hAnsi="Arial" w:cs="Arial"/>
          <w:color w:val="000000" w:themeColor="text1"/>
          <w:sz w:val="24"/>
          <w:szCs w:val="24"/>
          <w:lang w:val="es-MX"/>
        </w:rPr>
        <w:t xml:space="preserve">. </w:t>
      </w:r>
    </w:p>
    <w:p w14:paraId="05C3925F" w14:textId="20F12EF4" w:rsidR="5ECD4EAB" w:rsidRDefault="5ECD4EAB" w:rsidP="694AC31A">
      <w:pPr>
        <w:jc w:val="both"/>
        <w:rPr>
          <w:rFonts w:ascii="Arial" w:eastAsia="Arial" w:hAnsi="Arial" w:cs="Arial"/>
          <w:color w:val="000000" w:themeColor="text1"/>
          <w:lang w:val="es-MX"/>
        </w:rPr>
      </w:pPr>
    </w:p>
    <w:p w14:paraId="6501BED9" w14:textId="6C008FCE"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Por otro lado, se revisa que el acceso a las bases de datos se esté ejecutando correctamente que no exista inconsistencia en lo que se almacena y lo que se obtiene después de un procesamiento de datos. Finalmente se deben realizar las pruebas para verificar que los componentes que integran el Back-end funcionan correctamente estas pruebas reciben el nombre de pruebas unitarias. </w:t>
      </w:r>
    </w:p>
    <w:p w14:paraId="2486448E" w14:textId="34BFE911" w:rsidR="5ECD4EAB" w:rsidRDefault="5ECD4EAB" w:rsidP="694AC31A">
      <w:pPr>
        <w:jc w:val="both"/>
        <w:rPr>
          <w:rFonts w:ascii="Arial" w:eastAsia="Arial" w:hAnsi="Arial" w:cs="Arial"/>
          <w:color w:val="000000" w:themeColor="text1"/>
          <w:lang w:val="es-MX"/>
        </w:rPr>
      </w:pPr>
    </w:p>
    <w:p w14:paraId="1EFE6A23" w14:textId="2597ADD8"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Las pruebas de integración no son menos importantes ya que son aquellas que se realizan para validar que las funciones que componen el sistema se relacionan, procesan y generan información correctamente. </w:t>
      </w:r>
    </w:p>
    <w:p w14:paraId="2403F19F" w14:textId="1F10DB8E" w:rsidR="5ECD4EAB" w:rsidRDefault="0EA13F86"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55CFFFBB" w14:textId="170788DA" w:rsidR="5ECD4EAB" w:rsidRDefault="0EA13F86" w:rsidP="694AC31A">
      <w:pPr>
        <w:ind w:left="708"/>
        <w:jc w:val="both"/>
        <w:rPr>
          <w:rFonts w:ascii="Arial" w:eastAsia="Arial" w:hAnsi="Arial" w:cs="Arial"/>
          <w:b/>
          <w:bCs/>
          <w:color w:val="000000" w:themeColor="text1"/>
          <w:lang w:val="es-MX"/>
        </w:rPr>
      </w:pPr>
      <w:r w:rsidRPr="694AC31A">
        <w:rPr>
          <w:rFonts w:ascii="Arial" w:eastAsia="Arial" w:hAnsi="Arial" w:cs="Arial"/>
          <w:b/>
          <w:bCs/>
          <w:color w:val="000000" w:themeColor="text1"/>
          <w:lang w:val="es-MX"/>
        </w:rPr>
        <w:t>2.2.3 Presentación del Back-end  </w:t>
      </w:r>
    </w:p>
    <w:p w14:paraId="3ACEC515" w14:textId="7A388616" w:rsidR="5ECD4EAB" w:rsidRDefault="0EA13F86"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150907F6" w14:textId="74C2BAB1" w:rsidR="5ECD4EAB" w:rsidRDefault="0EA13F86"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La presentación del Back-end a un usuario se puede realizar cuando el desarrollo lleve un 70% de avance, ya que es el momento en el que el sistema ya puede y debe estar ejecutando varias de sus funciones. Por lo tanto, el usuario puede hacer peticiones y el sistema debe responder de manera eficiente las diversas transacciones y operación para lo que fue construido, de ser así el sistema esta </w:t>
      </w:r>
      <w:r w:rsidRPr="694AC31A">
        <w:rPr>
          <w:rStyle w:val="normaltextrun"/>
          <w:rFonts w:ascii="Arial" w:eastAsia="Arial" w:hAnsi="Arial" w:cs="Arial"/>
          <w:color w:val="000000" w:themeColor="text1"/>
          <w:sz w:val="24"/>
          <w:szCs w:val="24"/>
          <w:lang w:val="es-MX"/>
        </w:rPr>
        <w:lastRenderedPageBreak/>
        <w:t>funcionado de manera segura y estable demostrando la robustez de la arquitectura del sistema.  </w:t>
      </w:r>
    </w:p>
    <w:p w14:paraId="2ECD8546" w14:textId="17DD33CA" w:rsidR="5ECD4EAB" w:rsidRDefault="0EA13F86"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21564CB8" w14:textId="5954631E" w:rsidR="00B51ECF" w:rsidRPr="002B2F92" w:rsidRDefault="05D71066" w:rsidP="694AC31A">
      <w:pPr>
        <w:jc w:val="center"/>
        <w:rPr>
          <w:rFonts w:ascii="Arial" w:eastAsia="Arial" w:hAnsi="Arial" w:cs="Arial"/>
          <w:b/>
          <w:bCs/>
          <w:color w:val="005A2F"/>
          <w:kern w:val="0"/>
          <w:lang w:val="es-MX" w:eastAsia="es-MX"/>
          <w14:ligatures w14:val="none"/>
        </w:rPr>
      </w:pPr>
      <w:commentRangeStart w:id="14"/>
      <w:r w:rsidRPr="694AC31A">
        <w:rPr>
          <w:rFonts w:ascii="Arial" w:eastAsia="Arial" w:hAnsi="Arial" w:cs="Arial"/>
          <w:b/>
          <w:bCs/>
          <w:color w:val="005A2F"/>
          <w:kern w:val="0"/>
          <w:lang w:val="es-MX" w:eastAsia="es-MX"/>
          <w14:ligatures w14:val="none"/>
        </w:rPr>
        <w:t>Actividad de reflexión 2:</w:t>
      </w:r>
    </w:p>
    <w:commentRangeEnd w:id="14"/>
    <w:p w14:paraId="06C9FC06" w14:textId="77777777" w:rsidR="00B51ECF" w:rsidRPr="00295F42" w:rsidRDefault="00B51ECF" w:rsidP="694AC31A">
      <w:pPr>
        <w:jc w:val="both"/>
        <w:rPr>
          <w:rFonts w:ascii="Arial" w:eastAsia="Arial" w:hAnsi="Arial" w:cs="Arial"/>
          <w:color w:val="005A2F"/>
          <w:kern w:val="0"/>
          <w:lang w:val="es-MX" w:eastAsia="es-MX"/>
          <w14:ligatures w14:val="none"/>
        </w:rPr>
      </w:pPr>
      <w:r>
        <w:commentReference w:id="14"/>
      </w:r>
    </w:p>
    <w:p w14:paraId="0DD6291B" w14:textId="77777777" w:rsidR="00B51ECF" w:rsidRPr="00295F42" w:rsidRDefault="05D71066" w:rsidP="694AC31A">
      <w:pPr>
        <w:jc w:val="center"/>
        <w:rPr>
          <w:rFonts w:ascii="Arial" w:eastAsia="Arial" w:hAnsi="Arial" w:cs="Arial"/>
          <w:color w:val="005A2F"/>
          <w:kern w:val="0"/>
          <w:lang w:val="es-MX" w:eastAsia="es-MX"/>
          <w14:ligatures w14:val="none"/>
        </w:rPr>
      </w:pPr>
      <w:r w:rsidRPr="694AC31A">
        <w:rPr>
          <w:rFonts w:ascii="Arial" w:eastAsia="Arial" w:hAnsi="Arial" w:cs="Arial"/>
          <w:color w:val="005A2F"/>
          <w:kern w:val="0"/>
          <w:lang w:val="es-MX" w:eastAsia="es-MX"/>
          <w14:ligatures w14:val="none"/>
        </w:rPr>
        <w:t>Título.</w:t>
      </w:r>
    </w:p>
    <w:p w14:paraId="6BF3A9C0" w14:textId="77777777" w:rsidR="00B51ECF" w:rsidRPr="00295F42" w:rsidRDefault="00B51ECF" w:rsidP="694AC31A">
      <w:pPr>
        <w:jc w:val="both"/>
        <w:rPr>
          <w:rFonts w:ascii="Arial" w:eastAsia="Arial" w:hAnsi="Arial" w:cs="Arial"/>
          <w:color w:val="005A2F"/>
          <w:kern w:val="0"/>
          <w:lang w:val="es-MX" w:eastAsia="es-MX"/>
          <w14:ligatures w14:val="none"/>
        </w:rPr>
      </w:pPr>
    </w:p>
    <w:p w14:paraId="7DC42CBF" w14:textId="77777777" w:rsidR="00B51ECF" w:rsidRDefault="05D71066" w:rsidP="694AC31A">
      <w:pPr>
        <w:jc w:val="both"/>
        <w:rPr>
          <w:rFonts w:ascii="Arial" w:eastAsia="Arial" w:hAnsi="Arial" w:cs="Arial"/>
          <w:b/>
          <w:bCs/>
          <w:color w:val="005A2F"/>
          <w:kern w:val="0"/>
          <w:lang w:val="es-MX" w:eastAsia="es-MX"/>
          <w14:ligatures w14:val="none"/>
        </w:rPr>
      </w:pPr>
      <w:r w:rsidRPr="694AC31A">
        <w:rPr>
          <w:rFonts w:ascii="Arial" w:eastAsia="Arial" w:hAnsi="Arial" w:cs="Arial"/>
          <w:b/>
          <w:bCs/>
          <w:color w:val="005A2F"/>
          <w:kern w:val="0"/>
          <w:lang w:val="es-MX" w:eastAsia="es-MX"/>
          <w14:ligatures w14:val="none"/>
        </w:rPr>
        <w:t>Propósito de aprendizaje:</w:t>
      </w:r>
    </w:p>
    <w:p w14:paraId="69F5A148" w14:textId="77777777" w:rsidR="00B51ECF" w:rsidRPr="006768C2" w:rsidRDefault="00B51ECF" w:rsidP="694AC31A">
      <w:pPr>
        <w:jc w:val="both"/>
        <w:rPr>
          <w:rFonts w:ascii="Arial" w:eastAsia="Arial" w:hAnsi="Arial" w:cs="Arial"/>
          <w:color w:val="005A2F"/>
          <w:kern w:val="0"/>
          <w:highlight w:val="yellow"/>
          <w:lang w:val="es-MX" w:eastAsia="es-MX"/>
          <w14:ligatures w14:val="none"/>
        </w:rPr>
      </w:pPr>
      <w:r w:rsidRPr="0022071C">
        <w:rPr>
          <w:rFonts w:ascii="Segoe UI" w:eastAsia="Times New Roman" w:hAnsi="Segoe UI" w:cs="Segoe UI"/>
          <w:b/>
          <w:bCs/>
          <w:color w:val="005A2F"/>
          <w:kern w:val="0"/>
          <w:lang w:val="es-MX" w:eastAsia="es-MX"/>
          <w14:ligatures w14:val="none"/>
        </w:rPr>
        <w:br/>
      </w:r>
      <w:r w:rsidR="05D71066" w:rsidRPr="694AC31A">
        <w:rPr>
          <w:rFonts w:ascii="Arial" w:eastAsia="Arial" w:hAnsi="Arial" w:cs="Arial"/>
          <w:color w:val="005A2F"/>
          <w:kern w:val="0"/>
          <w:highlight w:val="yellow"/>
          <w:lang w:val="es-MX" w:eastAsia="es-MX"/>
          <w14:ligatures w14:val="none"/>
        </w:rPr>
        <w:t>Identificar los requerimientos funcionales y no funcionales de un sistema mediante la navegación del sitio web.</w:t>
      </w:r>
    </w:p>
    <w:p w14:paraId="0F3937C7" w14:textId="77777777" w:rsidR="00B51ECF" w:rsidRPr="006768C2" w:rsidRDefault="05D71066" w:rsidP="005C5DD4">
      <w:pPr>
        <w:numPr>
          <w:ilvl w:val="0"/>
          <w:numId w:val="47"/>
        </w:numPr>
        <w:jc w:val="both"/>
        <w:rPr>
          <w:rFonts w:ascii="Arial" w:eastAsia="Arial" w:hAnsi="Arial" w:cs="Arial"/>
          <w:color w:val="005A2F"/>
          <w:kern w:val="0"/>
          <w:highlight w:val="yellow"/>
          <w:lang w:val="es-MX" w:eastAsia="es-MX"/>
          <w14:ligatures w14:val="none"/>
        </w:rPr>
      </w:pPr>
      <w:r w:rsidRPr="694AC31A">
        <w:rPr>
          <w:rFonts w:ascii="Arial" w:eastAsia="Arial" w:hAnsi="Arial" w:cs="Arial"/>
          <w:color w:val="005A2F"/>
          <w:kern w:val="0"/>
          <w:highlight w:val="yellow"/>
          <w:lang w:val="es-MX" w:eastAsia="es-MX"/>
          <w14:ligatures w14:val="none"/>
        </w:rPr>
        <w:t>Medita sobre un sistema de información que hayas utilizado en tu día cotidiano, por ejemplo: el sistema para darte de alta en el Sistema de Administración Tributaria (SAT).</w:t>
      </w:r>
    </w:p>
    <w:p w14:paraId="211D80FF" w14:textId="77777777" w:rsidR="00B51ECF" w:rsidRPr="006768C2" w:rsidRDefault="05D71066" w:rsidP="005C5DD4">
      <w:pPr>
        <w:numPr>
          <w:ilvl w:val="0"/>
          <w:numId w:val="47"/>
        </w:numPr>
        <w:jc w:val="both"/>
        <w:rPr>
          <w:rFonts w:ascii="Arial" w:eastAsia="Arial" w:hAnsi="Arial" w:cs="Arial"/>
          <w:color w:val="005A2F"/>
          <w:kern w:val="0"/>
          <w:highlight w:val="yellow"/>
          <w:lang w:val="es-MX" w:eastAsia="es-MX"/>
          <w14:ligatures w14:val="none"/>
        </w:rPr>
      </w:pPr>
      <w:r w:rsidRPr="694AC31A">
        <w:rPr>
          <w:rFonts w:ascii="Arial" w:eastAsia="Arial" w:hAnsi="Arial" w:cs="Arial"/>
          <w:color w:val="005A2F"/>
          <w:kern w:val="0"/>
          <w:highlight w:val="yellow"/>
          <w:lang w:val="es-MX" w:eastAsia="es-MX"/>
          <w14:ligatures w14:val="none"/>
        </w:rPr>
        <w:t>Identifica cuales son los requerimientos funcionales y no funcionales que tiene el sistema y enlístalos, los comentarás en el grupo durante la clase presencial guiados por tu profesor.</w:t>
      </w:r>
    </w:p>
    <w:p w14:paraId="03EA76DB" w14:textId="77777777" w:rsidR="00B51ECF" w:rsidRDefault="05D71066" w:rsidP="694AC31A">
      <w:pPr>
        <w:jc w:val="both"/>
        <w:rPr>
          <w:rFonts w:ascii="Arial" w:eastAsia="Arial" w:hAnsi="Arial" w:cs="Arial"/>
          <w:lang w:val="es-MX"/>
        </w:rPr>
      </w:pPr>
      <w:r w:rsidRPr="694AC31A">
        <w:rPr>
          <w:rFonts w:ascii="Arial" w:eastAsia="Arial" w:hAnsi="Arial" w:cs="Arial"/>
          <w:color w:val="005A2F"/>
          <w:kern w:val="0"/>
          <w:highlight w:val="yellow"/>
          <w:lang w:val="es-MX" w:eastAsia="es-MX"/>
          <w14:ligatures w14:val="none"/>
        </w:rPr>
        <w:t>La actividad debes realizarla de manera individual y entregar la evidencia en la sesión presencial, en donde el profesor te dará la retroalimentación y se realizarán actividades de aprendizaje colaborativo.</w:t>
      </w:r>
    </w:p>
    <w:p w14:paraId="6909A777" w14:textId="54DE5638" w:rsidR="00C85283" w:rsidRPr="00D336BC" w:rsidRDefault="00C85283" w:rsidP="694AC31A">
      <w:pPr>
        <w:pStyle w:val="Prrafodelista"/>
        <w:spacing w:after="160" w:line="259" w:lineRule="auto"/>
        <w:jc w:val="both"/>
        <w:rPr>
          <w:rFonts w:ascii="Arial" w:eastAsia="Arial" w:hAnsi="Arial" w:cs="Arial"/>
        </w:rPr>
      </w:pPr>
    </w:p>
    <w:p w14:paraId="15835D3B" w14:textId="77777777" w:rsidR="5ECD4EAB" w:rsidRDefault="5ECD4EAB" w:rsidP="694AC31A">
      <w:pPr>
        <w:jc w:val="center"/>
        <w:rPr>
          <w:rFonts w:ascii="Arial" w:eastAsia="Arial" w:hAnsi="Arial" w:cs="Arial"/>
          <w:b/>
          <w:bCs/>
          <w:color w:val="005A2F"/>
        </w:rPr>
      </w:pPr>
    </w:p>
    <w:p w14:paraId="00CEEB35" w14:textId="6FF4104F" w:rsidR="6C2B8236" w:rsidRDefault="5DC467C6" w:rsidP="694AC31A">
      <w:pPr>
        <w:jc w:val="center"/>
        <w:rPr>
          <w:rFonts w:ascii="Arial" w:eastAsia="Arial" w:hAnsi="Arial" w:cs="Arial"/>
          <w:b/>
          <w:bCs/>
          <w:color w:val="005A2F"/>
        </w:rPr>
      </w:pPr>
      <w:commentRangeStart w:id="15"/>
      <w:r w:rsidRPr="694AC31A">
        <w:rPr>
          <w:rFonts w:ascii="Arial" w:eastAsia="Arial" w:hAnsi="Arial" w:cs="Arial"/>
          <w:b/>
          <w:bCs/>
          <w:color w:val="005A2F"/>
        </w:rPr>
        <w:t xml:space="preserve">Práctica 2. </w:t>
      </w:r>
      <w:commentRangeEnd w:id="15"/>
      <w:r w:rsidR="6C2B8236">
        <w:commentReference w:id="15"/>
      </w:r>
      <w:r w:rsidRPr="694AC31A">
        <w:rPr>
          <w:rFonts w:ascii="Arial" w:eastAsia="Arial" w:hAnsi="Arial" w:cs="Arial"/>
          <w:b/>
          <w:bCs/>
          <w:color w:val="005A2F"/>
          <w:highlight w:val="yellow"/>
        </w:rPr>
        <w:t>Fundamentos de requerimientos de software</w:t>
      </w:r>
    </w:p>
    <w:p w14:paraId="2C432CFA" w14:textId="77777777" w:rsidR="5ECD4EAB" w:rsidRDefault="5ECD4EAB" w:rsidP="694AC31A">
      <w:pPr>
        <w:rPr>
          <w:rFonts w:ascii="Arial" w:eastAsia="Arial" w:hAnsi="Arial" w:cs="Arial"/>
          <w:b/>
          <w:bCs/>
          <w:color w:val="005A2F"/>
        </w:rPr>
      </w:pPr>
    </w:p>
    <w:p w14:paraId="5E54FDAE" w14:textId="2694392A" w:rsidR="6C2B8236" w:rsidRDefault="5DC467C6" w:rsidP="694AC31A">
      <w:pPr>
        <w:rPr>
          <w:rFonts w:ascii="Arial" w:eastAsia="Arial" w:hAnsi="Arial" w:cs="Arial"/>
          <w:b/>
          <w:bCs/>
          <w:color w:val="005A2F"/>
        </w:rPr>
      </w:pPr>
      <w:r w:rsidRPr="694AC31A">
        <w:rPr>
          <w:rFonts w:ascii="Arial" w:eastAsia="Arial" w:hAnsi="Arial" w:cs="Arial"/>
          <w:b/>
          <w:bCs/>
          <w:color w:val="005A2F"/>
        </w:rPr>
        <w:t>Propósito de aprendizaje.</w:t>
      </w:r>
    </w:p>
    <w:p w14:paraId="3069DE73" w14:textId="633ADB78" w:rsidR="6C2B8236" w:rsidRDefault="5DC467C6" w:rsidP="694AC31A">
      <w:pPr>
        <w:spacing w:line="259" w:lineRule="auto"/>
        <w:jc w:val="both"/>
        <w:rPr>
          <w:rFonts w:ascii="Arial" w:eastAsia="Arial" w:hAnsi="Arial" w:cs="Arial"/>
          <w:highlight w:val="yellow"/>
          <w:lang w:val="es-ES"/>
        </w:rPr>
      </w:pPr>
      <w:r w:rsidRPr="694AC31A">
        <w:rPr>
          <w:rFonts w:ascii="Arial" w:eastAsia="Arial" w:hAnsi="Arial" w:cs="Arial"/>
          <w:highlight w:val="yellow"/>
          <w:lang w:val="es-ES"/>
        </w:rPr>
        <w:t>El objetivo de esta actividad es que analices un sistema con base en los distintos tipos de requerimientos de software, con la finalidad de adquirir habilidad para el diseño de sistemas de software.</w:t>
      </w:r>
    </w:p>
    <w:p w14:paraId="259A7EEA" w14:textId="1FE95959" w:rsidR="5ECD4EAB" w:rsidRDefault="5ECD4EAB" w:rsidP="694AC31A">
      <w:pPr>
        <w:spacing w:line="259" w:lineRule="auto"/>
        <w:jc w:val="both"/>
        <w:rPr>
          <w:rFonts w:ascii="Arial" w:eastAsia="Arial" w:hAnsi="Arial" w:cs="Arial"/>
          <w:highlight w:val="yellow"/>
          <w:lang w:val="es-ES"/>
        </w:rPr>
      </w:pPr>
    </w:p>
    <w:p w14:paraId="2F5ED6F0" w14:textId="5FA4B17E" w:rsidR="6C2B8236" w:rsidRDefault="5DC467C6" w:rsidP="694AC31A">
      <w:pPr>
        <w:spacing w:line="259" w:lineRule="auto"/>
        <w:jc w:val="both"/>
        <w:rPr>
          <w:rFonts w:ascii="Arial" w:eastAsia="Arial" w:hAnsi="Arial" w:cs="Arial"/>
          <w:lang w:val="es-ES"/>
        </w:rPr>
      </w:pPr>
      <w:r w:rsidRPr="694AC31A">
        <w:rPr>
          <w:rFonts w:ascii="Arial" w:eastAsia="Arial" w:hAnsi="Arial" w:cs="Arial"/>
          <w:highlight w:val="yellow"/>
          <w:lang w:val="es-ES"/>
        </w:rPr>
        <w:t>Deberás entregar la evidencia en la sesión presencial donde el profesor dará la realimentación y se realizarán actividades de aprendizaje colaborativo.</w:t>
      </w:r>
      <w:r w:rsidRPr="694AC31A">
        <w:rPr>
          <w:rFonts w:ascii="Arial" w:eastAsia="Arial" w:hAnsi="Arial" w:cs="Arial"/>
          <w:lang w:val="es-ES"/>
        </w:rPr>
        <w:t xml:space="preserve"> </w:t>
      </w:r>
    </w:p>
    <w:p w14:paraId="54479DE8" w14:textId="2853FFFC" w:rsidR="5ECD4EAB" w:rsidRDefault="5ECD4EAB" w:rsidP="694AC31A">
      <w:pPr>
        <w:rPr>
          <w:rFonts w:ascii="Arial" w:eastAsia="Arial" w:hAnsi="Arial" w:cs="Arial"/>
          <w:b/>
          <w:bCs/>
          <w:strike/>
          <w:color w:val="FF0000"/>
        </w:rPr>
      </w:pPr>
    </w:p>
    <w:p w14:paraId="7B49F97A" w14:textId="77777777" w:rsidR="5ECD4EAB" w:rsidRDefault="5ECD4EAB" w:rsidP="694AC31A">
      <w:pPr>
        <w:jc w:val="both"/>
        <w:rPr>
          <w:rFonts w:ascii="Arial" w:eastAsia="Arial" w:hAnsi="Arial" w:cs="Arial"/>
          <w:b/>
          <w:bCs/>
          <w:color w:val="0070C0"/>
        </w:rPr>
      </w:pPr>
    </w:p>
    <w:p w14:paraId="06A4A9A5" w14:textId="77777777" w:rsidR="6C2B8236" w:rsidRDefault="5DC467C6" w:rsidP="694AC31A">
      <w:pPr>
        <w:jc w:val="both"/>
        <w:rPr>
          <w:rFonts w:ascii="Arial" w:eastAsia="Arial" w:hAnsi="Arial" w:cs="Arial"/>
          <w:b/>
          <w:bCs/>
          <w:color w:val="005A2F"/>
        </w:rPr>
      </w:pPr>
      <w:r w:rsidRPr="694AC31A">
        <w:rPr>
          <w:rFonts w:ascii="Arial" w:eastAsia="Arial" w:hAnsi="Arial" w:cs="Arial"/>
          <w:b/>
          <w:bCs/>
          <w:color w:val="005A2F"/>
        </w:rPr>
        <w:t>Indicaciones:</w:t>
      </w:r>
    </w:p>
    <w:p w14:paraId="1F2FDF92" w14:textId="77777777" w:rsidR="5ECD4EAB" w:rsidRDefault="5ECD4EAB" w:rsidP="694AC31A">
      <w:pPr>
        <w:jc w:val="both"/>
        <w:rPr>
          <w:rFonts w:ascii="Arial" w:eastAsia="Arial" w:hAnsi="Arial" w:cs="Arial"/>
          <w:b/>
          <w:bCs/>
          <w:color w:val="0070C0"/>
        </w:rPr>
      </w:pPr>
    </w:p>
    <w:p w14:paraId="712BC1E6" w14:textId="77777777" w:rsidR="6C2B8236" w:rsidRDefault="5DC467C6" w:rsidP="005C5DD4">
      <w:pPr>
        <w:pStyle w:val="Prrafodelista"/>
        <w:numPr>
          <w:ilvl w:val="0"/>
          <w:numId w:val="45"/>
        </w:numPr>
        <w:jc w:val="both"/>
        <w:rPr>
          <w:rFonts w:ascii="Arial" w:eastAsia="Arial" w:hAnsi="Arial" w:cs="Arial"/>
          <w:highlight w:val="yellow"/>
        </w:rPr>
      </w:pPr>
      <w:r w:rsidRPr="694AC31A">
        <w:rPr>
          <w:rFonts w:ascii="Arial" w:eastAsia="Arial" w:hAnsi="Arial" w:cs="Arial"/>
          <w:highlight w:val="yellow"/>
        </w:rPr>
        <w:t>Lee cuidadosamente el siguiente estudio de caso y contesta las preguntas que se plantean.</w:t>
      </w:r>
    </w:p>
    <w:p w14:paraId="37A09BAD" w14:textId="57A58CC7" w:rsidR="6C2B8236" w:rsidRDefault="5DC467C6" w:rsidP="005C5DD4">
      <w:pPr>
        <w:pStyle w:val="Prrafodelista"/>
        <w:numPr>
          <w:ilvl w:val="0"/>
          <w:numId w:val="45"/>
        </w:numPr>
        <w:jc w:val="both"/>
        <w:rPr>
          <w:rFonts w:ascii="Arial" w:eastAsia="Arial" w:hAnsi="Arial" w:cs="Arial"/>
          <w:highlight w:val="yellow"/>
          <w:lang w:val="es-ES"/>
        </w:rPr>
      </w:pPr>
      <w:r w:rsidRPr="694AC31A">
        <w:rPr>
          <w:rFonts w:ascii="Arial" w:eastAsia="Arial" w:hAnsi="Arial" w:cs="Arial"/>
          <w:highlight w:val="yellow"/>
          <w:lang w:val="es-ES"/>
        </w:rPr>
        <w:t xml:space="preserve">Registra tus respuestas en un archivo de Word, el cual iras complementando en cada una de las prácticas que integran el curso. Así mismo </w:t>
      </w:r>
      <w:r w:rsidRPr="694AC31A">
        <w:rPr>
          <w:rFonts w:ascii="Arial" w:eastAsia="Arial" w:hAnsi="Arial" w:cs="Arial"/>
          <w:highlight w:val="yellow"/>
        </w:rPr>
        <w:t>debes tenerlo a la mano en clase</w:t>
      </w:r>
      <w:r w:rsidRPr="694AC31A">
        <w:rPr>
          <w:rFonts w:ascii="Arial" w:eastAsia="Arial" w:hAnsi="Arial" w:cs="Arial"/>
          <w:highlight w:val="yellow"/>
          <w:lang w:val="es-ES"/>
        </w:rPr>
        <w:t xml:space="preserve"> ya que se aclararán dudas y se realizará la retroalimentación para llegar a la solución.</w:t>
      </w:r>
    </w:p>
    <w:p w14:paraId="4F8D9666" w14:textId="7A071ECE" w:rsidR="6C2B8236" w:rsidRDefault="5DC467C6" w:rsidP="005C5DD4">
      <w:pPr>
        <w:pStyle w:val="Prrafodelista"/>
        <w:numPr>
          <w:ilvl w:val="0"/>
          <w:numId w:val="45"/>
        </w:numPr>
        <w:jc w:val="both"/>
        <w:rPr>
          <w:rFonts w:ascii="Arial" w:eastAsia="Arial" w:hAnsi="Arial" w:cs="Arial"/>
          <w:highlight w:val="yellow"/>
        </w:rPr>
      </w:pPr>
      <w:r w:rsidRPr="694AC31A">
        <w:rPr>
          <w:rFonts w:ascii="Arial" w:eastAsia="Arial" w:hAnsi="Arial" w:cs="Arial"/>
          <w:highlight w:val="yellow"/>
        </w:rPr>
        <w:t xml:space="preserve">Accede a la dirección web del Instituto Mexicano del Seguro social (IMSS) a través de su página oficial: </w:t>
      </w:r>
      <w:hyperlink r:id="rId58">
        <w:r w:rsidRPr="694AC31A">
          <w:rPr>
            <w:rStyle w:val="Hipervnculo"/>
            <w:rFonts w:ascii="Arial" w:eastAsia="Arial" w:hAnsi="Arial" w:cs="Arial"/>
            <w:highlight w:val="yellow"/>
          </w:rPr>
          <w:t>https://</w:t>
        </w:r>
        <w:proofErr w:type="spellStart"/>
        <w:r w:rsidRPr="694AC31A">
          <w:rPr>
            <w:rStyle w:val="Hipervnculo"/>
            <w:rFonts w:ascii="Arial" w:eastAsia="Arial" w:hAnsi="Arial" w:cs="Arial"/>
            <w:highlight w:val="yellow"/>
          </w:rPr>
          <w:t>www.imss.gob.mx</w:t>
        </w:r>
        <w:proofErr w:type="spellEnd"/>
        <w:r w:rsidRPr="694AC31A">
          <w:rPr>
            <w:rStyle w:val="Hipervnculo"/>
            <w:rFonts w:ascii="Arial" w:eastAsia="Arial" w:hAnsi="Arial" w:cs="Arial"/>
            <w:highlight w:val="yellow"/>
          </w:rPr>
          <w:t>/</w:t>
        </w:r>
        <w:proofErr w:type="spellStart"/>
        <w:r w:rsidRPr="694AC31A">
          <w:rPr>
            <w:rStyle w:val="Hipervnculo"/>
            <w:rFonts w:ascii="Arial" w:eastAsia="Arial" w:hAnsi="Arial" w:cs="Arial"/>
            <w:highlight w:val="yellow"/>
          </w:rPr>
          <w:t>imssdigital</w:t>
        </w:r>
        <w:proofErr w:type="spellEnd"/>
      </w:hyperlink>
    </w:p>
    <w:p w14:paraId="04E08091" w14:textId="77777777" w:rsidR="6C2B8236" w:rsidRDefault="5DC467C6" w:rsidP="005C5DD4">
      <w:pPr>
        <w:pStyle w:val="Prrafodelista"/>
        <w:numPr>
          <w:ilvl w:val="0"/>
          <w:numId w:val="45"/>
        </w:numPr>
        <w:jc w:val="both"/>
        <w:rPr>
          <w:rFonts w:ascii="Arial" w:eastAsia="Arial" w:hAnsi="Arial" w:cs="Arial"/>
          <w:highlight w:val="yellow"/>
        </w:rPr>
      </w:pPr>
      <w:r w:rsidRPr="694AC31A">
        <w:rPr>
          <w:rFonts w:ascii="Arial" w:eastAsia="Arial" w:hAnsi="Arial" w:cs="Arial"/>
          <w:highlight w:val="yellow"/>
        </w:rPr>
        <w:t>Navega por el sitio web y analiza las funciones y características del sistema IMSS Digital.</w:t>
      </w:r>
    </w:p>
    <w:p w14:paraId="0A6E3C52" w14:textId="77777777" w:rsidR="6C2B8236" w:rsidRDefault="5DC467C6" w:rsidP="005C5DD4">
      <w:pPr>
        <w:pStyle w:val="Prrafodelista"/>
        <w:numPr>
          <w:ilvl w:val="0"/>
          <w:numId w:val="45"/>
        </w:numPr>
        <w:jc w:val="both"/>
        <w:rPr>
          <w:rFonts w:ascii="Arial" w:eastAsia="Arial" w:hAnsi="Arial" w:cs="Arial"/>
          <w:highlight w:val="yellow"/>
        </w:rPr>
      </w:pPr>
      <w:r w:rsidRPr="694AC31A">
        <w:rPr>
          <w:rFonts w:ascii="Arial" w:eastAsia="Arial" w:hAnsi="Arial" w:cs="Arial"/>
          <w:highlight w:val="yellow"/>
        </w:rPr>
        <w:lastRenderedPageBreak/>
        <w:t>Con base en tu observación, responde las preguntas que se plantean en el caso.</w:t>
      </w:r>
    </w:p>
    <w:p w14:paraId="5E9EA56B" w14:textId="77777777" w:rsidR="5ECD4EAB" w:rsidRDefault="5ECD4EAB" w:rsidP="694AC31A">
      <w:pPr>
        <w:pStyle w:val="Prrafodelista"/>
        <w:jc w:val="both"/>
        <w:rPr>
          <w:rFonts w:ascii="Arial" w:eastAsia="Arial" w:hAnsi="Arial" w:cs="Arial"/>
        </w:rPr>
      </w:pPr>
    </w:p>
    <w:p w14:paraId="05009E97" w14:textId="77777777" w:rsidR="5ECD4EAB" w:rsidRDefault="5ECD4EAB" w:rsidP="694AC31A">
      <w:pPr>
        <w:jc w:val="both"/>
        <w:rPr>
          <w:rFonts w:ascii="Arial" w:eastAsia="Arial" w:hAnsi="Arial" w:cs="Arial"/>
          <w:lang w:val="es-MX"/>
        </w:rPr>
      </w:pPr>
    </w:p>
    <w:p w14:paraId="757FAB8C" w14:textId="77777777" w:rsidR="6C2B8236" w:rsidRDefault="5DC467C6" w:rsidP="694AC31A">
      <w:pPr>
        <w:jc w:val="both"/>
        <w:rPr>
          <w:rFonts w:ascii="Arial" w:eastAsia="Arial" w:hAnsi="Arial" w:cs="Arial"/>
          <w:b/>
          <w:bCs/>
          <w:color w:val="005A2F"/>
        </w:rPr>
      </w:pPr>
      <w:r w:rsidRPr="694AC31A">
        <w:rPr>
          <w:rFonts w:ascii="Arial" w:eastAsia="Arial" w:hAnsi="Arial" w:cs="Arial"/>
          <w:b/>
          <w:bCs/>
          <w:color w:val="005A2F"/>
        </w:rPr>
        <w:t>Caso.</w:t>
      </w:r>
    </w:p>
    <w:p w14:paraId="4B580DC7" w14:textId="77777777" w:rsidR="6C2B8236" w:rsidRDefault="5DC467C6" w:rsidP="694AC31A">
      <w:pPr>
        <w:jc w:val="both"/>
        <w:rPr>
          <w:rFonts w:ascii="Arial" w:eastAsia="Arial" w:hAnsi="Arial" w:cs="Arial"/>
          <w:highlight w:val="yellow"/>
        </w:rPr>
      </w:pPr>
      <w:r w:rsidRPr="694AC31A">
        <w:rPr>
          <w:rFonts w:ascii="Arial" w:eastAsia="Arial" w:hAnsi="Arial" w:cs="Arial"/>
          <w:highlight w:val="yellow"/>
        </w:rPr>
        <w:t xml:space="preserve">El Instituto Mexicano del Seguro Social (IMSS) tiene implementado un sistema que permite a los usuarios realizar distintos trámites en línea relacionados con los servicios médicos y administrativos que puede recibir. </w:t>
      </w:r>
    </w:p>
    <w:p w14:paraId="0E100309" w14:textId="6C6399D1" w:rsidR="5ECD4EAB" w:rsidRDefault="5ECD4EAB" w:rsidP="694AC31A">
      <w:pPr>
        <w:jc w:val="center"/>
        <w:rPr>
          <w:rFonts w:ascii="Arial" w:eastAsia="Arial" w:hAnsi="Arial" w:cs="Arial"/>
          <w:highlight w:val="yellow"/>
        </w:rPr>
      </w:pPr>
    </w:p>
    <w:p w14:paraId="5AA02A37" w14:textId="77777777" w:rsidR="6C2B8236" w:rsidRDefault="5DC467C6" w:rsidP="694AC31A">
      <w:pPr>
        <w:jc w:val="both"/>
        <w:rPr>
          <w:rFonts w:ascii="Arial" w:eastAsia="Arial" w:hAnsi="Arial" w:cs="Arial"/>
        </w:rPr>
      </w:pPr>
      <w:r w:rsidRPr="694AC31A">
        <w:rPr>
          <w:rFonts w:ascii="Arial" w:eastAsia="Arial" w:hAnsi="Arial" w:cs="Arial"/>
          <w:highlight w:val="yellow"/>
        </w:rPr>
        <w:t>El sistema está diseñado para ser accesible a los usuarios desde cualquier lugar y en cualquier momento, pueden consultar información sobre el estado de su afiliación, realizar la programación de sus citas médicas, consultar los resultados de sus análisis, entre otros.</w:t>
      </w:r>
    </w:p>
    <w:p w14:paraId="39904707" w14:textId="77777777" w:rsidR="6C2B8236" w:rsidRDefault="5DC467C6" w:rsidP="694AC31A">
      <w:pPr>
        <w:jc w:val="both"/>
        <w:rPr>
          <w:rFonts w:ascii="Arial" w:eastAsia="Arial" w:hAnsi="Arial" w:cs="Arial"/>
          <w:b/>
          <w:bCs/>
          <w:color w:val="005A2F"/>
        </w:rPr>
      </w:pPr>
      <w:r w:rsidRPr="694AC31A">
        <w:rPr>
          <w:rFonts w:ascii="Arial" w:eastAsia="Arial" w:hAnsi="Arial" w:cs="Arial"/>
          <w:b/>
          <w:bCs/>
          <w:color w:val="005A2F"/>
        </w:rPr>
        <w:t>Preguntas.</w:t>
      </w:r>
    </w:p>
    <w:p w14:paraId="71C33E30" w14:textId="77777777" w:rsidR="6C2B8236" w:rsidRDefault="5DC467C6" w:rsidP="005C5DD4">
      <w:pPr>
        <w:pStyle w:val="Prrafodelista"/>
        <w:numPr>
          <w:ilvl w:val="0"/>
          <w:numId w:val="46"/>
        </w:numPr>
        <w:spacing w:after="160" w:line="259" w:lineRule="auto"/>
        <w:jc w:val="both"/>
        <w:rPr>
          <w:rFonts w:ascii="Arial" w:eastAsia="Arial" w:hAnsi="Arial" w:cs="Arial"/>
          <w:highlight w:val="yellow"/>
        </w:rPr>
      </w:pPr>
      <w:r w:rsidRPr="694AC31A">
        <w:rPr>
          <w:rFonts w:ascii="Arial" w:eastAsia="Arial" w:hAnsi="Arial" w:cs="Arial"/>
          <w:highlight w:val="yellow"/>
        </w:rPr>
        <w:t xml:space="preserve">¿Qué requerimientos funcionales cubre el sistema? </w:t>
      </w:r>
    </w:p>
    <w:p w14:paraId="40488865" w14:textId="77777777" w:rsidR="6C2B8236" w:rsidRDefault="5DC467C6" w:rsidP="005C5DD4">
      <w:pPr>
        <w:pStyle w:val="Prrafodelista"/>
        <w:numPr>
          <w:ilvl w:val="0"/>
          <w:numId w:val="46"/>
        </w:numPr>
        <w:spacing w:after="160" w:line="259" w:lineRule="auto"/>
        <w:jc w:val="both"/>
        <w:rPr>
          <w:rFonts w:ascii="Arial" w:eastAsia="Arial" w:hAnsi="Arial" w:cs="Arial"/>
          <w:highlight w:val="yellow"/>
        </w:rPr>
      </w:pPr>
      <w:r w:rsidRPr="694AC31A">
        <w:rPr>
          <w:rFonts w:ascii="Arial" w:eastAsia="Arial" w:hAnsi="Arial" w:cs="Arial"/>
          <w:highlight w:val="yellow"/>
        </w:rPr>
        <w:t xml:space="preserve">¿Qué requerimientos no funcionales identificas en el sistema? </w:t>
      </w:r>
    </w:p>
    <w:p w14:paraId="47BFFFD1" w14:textId="77777777" w:rsidR="6C2B8236" w:rsidRDefault="5DC467C6" w:rsidP="005C5DD4">
      <w:pPr>
        <w:pStyle w:val="Prrafodelista"/>
        <w:numPr>
          <w:ilvl w:val="0"/>
          <w:numId w:val="46"/>
        </w:numPr>
        <w:spacing w:after="160" w:line="259" w:lineRule="auto"/>
        <w:jc w:val="both"/>
        <w:rPr>
          <w:rFonts w:ascii="Arial" w:eastAsia="Arial" w:hAnsi="Arial" w:cs="Arial"/>
          <w:highlight w:val="yellow"/>
        </w:rPr>
      </w:pPr>
      <w:r w:rsidRPr="694AC31A">
        <w:rPr>
          <w:rFonts w:ascii="Arial" w:eastAsia="Arial" w:hAnsi="Arial" w:cs="Arial"/>
          <w:highlight w:val="yellow"/>
        </w:rPr>
        <w:t>¿Qué requerimientos de dominio del sistema logras identificar?</w:t>
      </w:r>
    </w:p>
    <w:p w14:paraId="23F178FF" w14:textId="77777777" w:rsidR="6C2B8236" w:rsidRDefault="5DC467C6" w:rsidP="694AC31A">
      <w:pPr>
        <w:jc w:val="both"/>
        <w:rPr>
          <w:rFonts w:ascii="Arial" w:eastAsia="Arial" w:hAnsi="Arial" w:cs="Arial"/>
        </w:rPr>
      </w:pPr>
      <w:r w:rsidRPr="694AC31A">
        <w:rPr>
          <w:rFonts w:ascii="Arial" w:eastAsia="Arial" w:hAnsi="Arial" w:cs="Arial"/>
          <w:highlight w:val="yellow"/>
        </w:rPr>
        <w:t>Para cada pregunta proporciona la justificación de tu respuesta y considera al menos 3 requerimientos en cada una.</w:t>
      </w:r>
    </w:p>
    <w:p w14:paraId="2E383A84" w14:textId="4001FC93" w:rsidR="5ECD4EAB" w:rsidRDefault="5ECD4EAB" w:rsidP="694AC31A">
      <w:pPr>
        <w:pStyle w:val="Prrafodelista"/>
        <w:spacing w:after="160" w:line="259" w:lineRule="auto"/>
        <w:jc w:val="both"/>
        <w:rPr>
          <w:rFonts w:ascii="Arial" w:eastAsia="Arial" w:hAnsi="Arial" w:cs="Arial"/>
        </w:rPr>
      </w:pPr>
    </w:p>
    <w:p w14:paraId="44AACDDE" w14:textId="65CF46CC" w:rsidR="7EFAFBCC" w:rsidRDefault="04A0D889" w:rsidP="694AC31A">
      <w:pPr>
        <w:jc w:val="both"/>
        <w:rPr>
          <w:rFonts w:ascii="Arial" w:eastAsia="Arial" w:hAnsi="Arial" w:cs="Arial"/>
          <w:b/>
          <w:bCs/>
          <w:color w:val="0070C0"/>
          <w:lang w:val="es-MX"/>
        </w:rPr>
      </w:pPr>
      <w:r w:rsidRPr="694AC31A">
        <w:rPr>
          <w:rFonts w:ascii="Arial" w:eastAsia="Arial" w:hAnsi="Arial" w:cs="Arial"/>
          <w:b/>
          <w:bCs/>
          <w:color w:val="0070C0"/>
          <w:lang w:val="es-MX"/>
        </w:rPr>
        <w:t>Unidad III</w:t>
      </w:r>
    </w:p>
    <w:p w14:paraId="441E6B10" w14:textId="6AF31C22" w:rsidR="7EFAFBCC" w:rsidRDefault="7EFAFBCC" w:rsidP="694AC31A">
      <w:pPr>
        <w:jc w:val="both"/>
        <w:rPr>
          <w:rFonts w:ascii="Arial" w:eastAsia="Arial" w:hAnsi="Arial" w:cs="Arial"/>
          <w:color w:val="212529"/>
          <w:lang w:val="es-MX" w:eastAsia="es-MX"/>
        </w:rPr>
      </w:pPr>
    </w:p>
    <w:p w14:paraId="5411400D" w14:textId="1D23A8D2" w:rsidR="7EFAFBCC" w:rsidRDefault="04A0D889"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Vinculación del Front-end y el Back-end.</w:t>
      </w:r>
    </w:p>
    <w:p w14:paraId="47ABA582" w14:textId="1E993131" w:rsidR="7EFAFBCC" w:rsidRDefault="7EFAFBCC" w:rsidP="694AC31A">
      <w:pPr>
        <w:jc w:val="both"/>
        <w:rPr>
          <w:rFonts w:ascii="Arial" w:eastAsia="Arial" w:hAnsi="Arial" w:cs="Arial"/>
          <w:color w:val="212529"/>
          <w:lang w:val="es-MX" w:eastAsia="es-MX"/>
        </w:rPr>
      </w:pPr>
    </w:p>
    <w:p w14:paraId="7AD611A1" w14:textId="293AC37F" w:rsidR="6C807721" w:rsidRDefault="6C807721" w:rsidP="694AC31A">
      <w:pPr>
        <w:jc w:val="both"/>
        <w:rPr>
          <w:rFonts w:ascii="Arial" w:eastAsia="Arial" w:hAnsi="Arial" w:cs="Arial"/>
          <w:b/>
          <w:bCs/>
          <w:color w:val="212529"/>
          <w:lang w:val="es-MX" w:eastAsia="es-MX"/>
        </w:rPr>
      </w:pPr>
      <w:r w:rsidRPr="694AC31A">
        <w:rPr>
          <w:rFonts w:ascii="Arial" w:eastAsia="Arial" w:hAnsi="Arial" w:cs="Arial"/>
          <w:b/>
          <w:bCs/>
          <w:color w:val="212529"/>
          <w:lang w:val="es-MX" w:eastAsia="es-MX"/>
        </w:rPr>
        <w:t>Unidad de competencia</w:t>
      </w:r>
    </w:p>
    <w:p w14:paraId="60E3B913" w14:textId="2D281C4E" w:rsidR="7EFAFBCC" w:rsidRDefault="04A0D889" w:rsidP="694AC31A">
      <w:pPr>
        <w:jc w:val="both"/>
        <w:rPr>
          <w:rFonts w:ascii="Arial" w:eastAsia="Arial" w:hAnsi="Arial" w:cs="Arial"/>
          <w:color w:val="212529"/>
          <w:lang w:val="es-MX" w:eastAsia="es-MX"/>
        </w:rPr>
      </w:pPr>
      <w:r w:rsidRPr="694AC31A">
        <w:rPr>
          <w:rFonts w:ascii="Arial" w:eastAsia="Arial" w:hAnsi="Arial" w:cs="Arial"/>
          <w:color w:val="212529"/>
          <w:lang w:val="es-MX" w:eastAsia="es-MX"/>
        </w:rPr>
        <w:t xml:space="preserve">Vincula el </w:t>
      </w:r>
      <w:proofErr w:type="spellStart"/>
      <w:r w:rsidRPr="694AC31A">
        <w:rPr>
          <w:rFonts w:ascii="Arial" w:eastAsia="Arial" w:hAnsi="Arial" w:cs="Arial"/>
          <w:color w:val="212529"/>
          <w:lang w:val="es-MX" w:eastAsia="es-MX"/>
        </w:rPr>
        <w:t>front</w:t>
      </w:r>
      <w:proofErr w:type="spellEnd"/>
      <w:r w:rsidRPr="694AC31A">
        <w:rPr>
          <w:rFonts w:ascii="Arial" w:eastAsia="Arial" w:hAnsi="Arial" w:cs="Arial"/>
          <w:color w:val="212529"/>
          <w:lang w:val="es-MX" w:eastAsia="es-MX"/>
        </w:rPr>
        <w:t xml:space="preserve">-end y el back-end con base en las tecnologías Full </w:t>
      </w:r>
      <w:proofErr w:type="spellStart"/>
      <w:r w:rsidRPr="694AC31A">
        <w:rPr>
          <w:rFonts w:ascii="Arial" w:eastAsia="Arial" w:hAnsi="Arial" w:cs="Arial"/>
          <w:color w:val="212529"/>
          <w:lang w:val="es-MX" w:eastAsia="es-MX"/>
        </w:rPr>
        <w:t>Stack</w:t>
      </w:r>
      <w:proofErr w:type="spellEnd"/>
      <w:r w:rsidRPr="694AC31A">
        <w:rPr>
          <w:rFonts w:ascii="Arial" w:eastAsia="Arial" w:hAnsi="Arial" w:cs="Arial"/>
          <w:color w:val="212529"/>
          <w:lang w:val="es-MX" w:eastAsia="es-MX"/>
        </w:rPr>
        <w:t xml:space="preserve"> y de comunicación API.</w:t>
      </w:r>
    </w:p>
    <w:p w14:paraId="206263C6" w14:textId="5B6C1EE7" w:rsidR="694AC31A" w:rsidRDefault="694AC31A" w:rsidP="694AC31A">
      <w:pPr>
        <w:jc w:val="both"/>
        <w:rPr>
          <w:rFonts w:ascii="Arial" w:eastAsia="Arial" w:hAnsi="Arial" w:cs="Arial"/>
          <w:color w:val="212529"/>
          <w:lang w:val="es-MX" w:eastAsia="es-MX"/>
        </w:rPr>
      </w:pPr>
    </w:p>
    <w:p w14:paraId="3CBCD8B9" w14:textId="3337332D" w:rsidR="694AC31A" w:rsidRDefault="694AC31A" w:rsidP="694AC31A">
      <w:pPr>
        <w:jc w:val="both"/>
        <w:rPr>
          <w:rFonts w:ascii="Arial" w:eastAsia="Arial" w:hAnsi="Arial" w:cs="Arial"/>
          <w:color w:val="212529"/>
          <w:lang w:val="es-MX" w:eastAsia="es-MX"/>
        </w:rPr>
      </w:pPr>
    </w:p>
    <w:p w14:paraId="2A7A50AB" w14:textId="1877E473" w:rsidR="578D19CE" w:rsidRDefault="578D19CE" w:rsidP="694AC31A">
      <w:pPr>
        <w:jc w:val="both"/>
        <w:rPr>
          <w:rFonts w:ascii="Arial" w:eastAsia="Arial" w:hAnsi="Arial" w:cs="Arial"/>
          <w:lang w:val="es-MX"/>
        </w:rPr>
      </w:pPr>
      <w:r w:rsidRPr="694AC31A">
        <w:rPr>
          <w:rFonts w:ascii="Arial" w:eastAsia="Arial" w:hAnsi="Arial" w:cs="Arial"/>
          <w:color w:val="000000" w:themeColor="text1"/>
          <w:lang w:val="es-MX"/>
        </w:rPr>
        <w:t>En esta unidad se presentan los siguientes temas:</w:t>
      </w:r>
    </w:p>
    <w:p w14:paraId="2DE66F11" w14:textId="77777777" w:rsidR="7EFAFBCC" w:rsidRDefault="7EFAFBCC" w:rsidP="694AC31A">
      <w:pPr>
        <w:jc w:val="both"/>
        <w:rPr>
          <w:rFonts w:ascii="Arial" w:eastAsia="Arial" w:hAnsi="Arial" w:cs="Arial"/>
          <w:color w:val="212529"/>
          <w:highlight w:val="yellow"/>
          <w:lang w:val="es-MX" w:eastAsia="es-MX"/>
        </w:rPr>
      </w:pPr>
    </w:p>
    <w:p w14:paraId="64873186" w14:textId="5354D331" w:rsidR="7EFAFBCC" w:rsidRDefault="04A0D889"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 Comunicación entre el </w:t>
      </w:r>
      <w:proofErr w:type="spellStart"/>
      <w:r w:rsidRPr="694AC31A">
        <w:rPr>
          <w:rFonts w:ascii="Arial" w:eastAsia="Arial" w:hAnsi="Arial" w:cs="Arial"/>
          <w:b/>
          <w:bCs/>
          <w:color w:val="000000" w:themeColor="text1"/>
          <w:lang w:val="es-MX"/>
        </w:rPr>
        <w:t>front</w:t>
      </w:r>
      <w:proofErr w:type="spellEnd"/>
      <w:r w:rsidRPr="694AC31A">
        <w:rPr>
          <w:rFonts w:ascii="Arial" w:eastAsia="Arial" w:hAnsi="Arial" w:cs="Arial"/>
          <w:b/>
          <w:bCs/>
          <w:color w:val="000000" w:themeColor="text1"/>
          <w:lang w:val="es-MX"/>
        </w:rPr>
        <w:t>-end y el Back-end desarrollado</w:t>
      </w:r>
      <w:r w:rsidR="33C87C43">
        <w:br/>
      </w:r>
      <w:r w:rsidRPr="694AC31A">
        <w:rPr>
          <w:rFonts w:ascii="Arial" w:eastAsia="Arial" w:hAnsi="Arial" w:cs="Arial"/>
          <w:color w:val="000000" w:themeColor="text1"/>
          <w:lang w:val="es-MX"/>
        </w:rPr>
        <w:t xml:space="preserve">3.1.1 Interfaz de programación de aplicaciones (API) </w:t>
      </w:r>
    </w:p>
    <w:p w14:paraId="2A828E87" w14:textId="48E015B6" w:rsidR="7EFAFBCC" w:rsidRDefault="04A0D889"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3.1.2 Programación Full </w:t>
      </w:r>
      <w:proofErr w:type="spellStart"/>
      <w:r w:rsidRPr="694AC31A">
        <w:rPr>
          <w:rFonts w:ascii="Arial" w:eastAsia="Arial" w:hAnsi="Arial" w:cs="Arial"/>
          <w:color w:val="000000" w:themeColor="text1"/>
          <w:lang w:val="es-MX"/>
        </w:rPr>
        <w:t>Stack</w:t>
      </w:r>
      <w:proofErr w:type="spellEnd"/>
    </w:p>
    <w:p w14:paraId="43DDCB5C" w14:textId="7E0C50E3" w:rsidR="694AC31A" w:rsidRDefault="694AC31A" w:rsidP="005C5DD4">
      <w:pPr>
        <w:pStyle w:val="Prrafodelista"/>
        <w:numPr>
          <w:ilvl w:val="0"/>
          <w:numId w:val="32"/>
        </w:numPr>
        <w:rPr>
          <w:rFonts w:ascii="Arial" w:eastAsia="Arial" w:hAnsi="Arial" w:cs="Arial"/>
          <w:color w:val="000000" w:themeColor="text1"/>
          <w:lang w:val="es-MX"/>
        </w:rPr>
      </w:pPr>
    </w:p>
    <w:p w14:paraId="6EB382CC" w14:textId="77CB40E1" w:rsidR="7EFAFBCC" w:rsidRDefault="04A0D889" w:rsidP="005C5DD4">
      <w:pPr>
        <w:pStyle w:val="Prrafodelista"/>
        <w:numPr>
          <w:ilvl w:val="0"/>
          <w:numId w:val="32"/>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3.2 Pruebas del sistema desarrollado </w:t>
      </w:r>
    </w:p>
    <w:p w14:paraId="16D1F429" w14:textId="301EBA30" w:rsidR="7EFAFBCC" w:rsidRDefault="04A0D889"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3.2.1 Elaboración de plan de pruebas </w:t>
      </w:r>
    </w:p>
    <w:p w14:paraId="5139C225" w14:textId="2ADC0117" w:rsidR="7EFAFBCC" w:rsidRDefault="04A0D889"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3.2.3 Realización de pruebas</w:t>
      </w:r>
      <w:r w:rsidR="33C87C43">
        <w:br/>
      </w:r>
      <w:r w:rsidRPr="694AC31A">
        <w:rPr>
          <w:rFonts w:ascii="Arial" w:eastAsia="Arial" w:hAnsi="Arial" w:cs="Arial"/>
          <w:color w:val="000000" w:themeColor="text1"/>
          <w:lang w:val="es-MX"/>
        </w:rPr>
        <w:t>3.2.4 Documentación de las pruebas</w:t>
      </w:r>
    </w:p>
    <w:p w14:paraId="7538F2FC" w14:textId="7C443606" w:rsidR="694AC31A" w:rsidRDefault="694AC31A" w:rsidP="005C5DD4">
      <w:pPr>
        <w:pStyle w:val="Prrafodelista"/>
        <w:numPr>
          <w:ilvl w:val="0"/>
          <w:numId w:val="32"/>
        </w:numPr>
        <w:rPr>
          <w:rFonts w:ascii="Arial" w:eastAsia="Arial" w:hAnsi="Arial" w:cs="Arial"/>
          <w:color w:val="000000" w:themeColor="text1"/>
          <w:lang w:val="es-MX"/>
        </w:rPr>
      </w:pPr>
    </w:p>
    <w:p w14:paraId="2967E7D9" w14:textId="0EAB8AB1" w:rsidR="7EFAFBCC" w:rsidRDefault="04A0D889" w:rsidP="005C5DD4">
      <w:pPr>
        <w:pStyle w:val="Prrafodelista"/>
        <w:numPr>
          <w:ilvl w:val="0"/>
          <w:numId w:val="32"/>
        </w:numPr>
        <w:rPr>
          <w:rFonts w:ascii="Arial" w:eastAsia="Arial" w:hAnsi="Arial" w:cs="Arial"/>
          <w:b/>
          <w:bCs/>
          <w:color w:val="000000" w:themeColor="text1"/>
          <w:lang w:val="es-MX"/>
        </w:rPr>
      </w:pPr>
      <w:r w:rsidRPr="694AC31A">
        <w:rPr>
          <w:rFonts w:ascii="Arial" w:eastAsia="Arial" w:hAnsi="Arial" w:cs="Arial"/>
          <w:b/>
          <w:bCs/>
          <w:color w:val="000000" w:themeColor="text1"/>
          <w:lang w:val="es-MX"/>
        </w:rPr>
        <w:t xml:space="preserve">3.3 </w:t>
      </w:r>
      <w:proofErr w:type="spellStart"/>
      <w:r w:rsidRPr="694AC31A">
        <w:rPr>
          <w:rFonts w:ascii="Arial" w:eastAsia="Arial" w:hAnsi="Arial" w:cs="Arial"/>
          <w:b/>
          <w:bCs/>
          <w:color w:val="000000" w:themeColor="text1"/>
          <w:lang w:val="es-MX"/>
        </w:rPr>
        <w:t>Conclusión</w:t>
      </w:r>
      <w:proofErr w:type="spellEnd"/>
      <w:r w:rsidRPr="694AC31A">
        <w:rPr>
          <w:rFonts w:ascii="Arial" w:eastAsia="Arial" w:hAnsi="Arial" w:cs="Arial"/>
          <w:b/>
          <w:bCs/>
          <w:color w:val="000000" w:themeColor="text1"/>
          <w:lang w:val="es-MX"/>
        </w:rPr>
        <w:t xml:space="preserve"> del desarrollo del sistema </w:t>
      </w:r>
    </w:p>
    <w:p w14:paraId="37BBC109" w14:textId="6F664A27" w:rsidR="7EFAFBCC" w:rsidRDefault="04A0D889"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 xml:space="preserve">3.3.1 Puesta en producción del sistema </w:t>
      </w:r>
    </w:p>
    <w:p w14:paraId="6A753E4A" w14:textId="67764B5F" w:rsidR="7EFAFBCC" w:rsidRDefault="04A0D889" w:rsidP="005C5DD4">
      <w:pPr>
        <w:pStyle w:val="Prrafodelista"/>
        <w:numPr>
          <w:ilvl w:val="0"/>
          <w:numId w:val="32"/>
        </w:numPr>
        <w:rPr>
          <w:rFonts w:ascii="Arial" w:eastAsia="Arial" w:hAnsi="Arial" w:cs="Arial"/>
          <w:color w:val="000000" w:themeColor="text1"/>
          <w:lang w:val="es-MX"/>
        </w:rPr>
      </w:pPr>
      <w:r w:rsidRPr="694AC31A">
        <w:rPr>
          <w:rFonts w:ascii="Arial" w:eastAsia="Arial" w:hAnsi="Arial" w:cs="Arial"/>
          <w:color w:val="000000" w:themeColor="text1"/>
          <w:lang w:val="es-MX"/>
        </w:rPr>
        <w:t>3.3.2 Presentación ejecutiva</w:t>
      </w:r>
      <w:r w:rsidR="33C87C43">
        <w:br/>
      </w:r>
      <w:r w:rsidRPr="694AC31A">
        <w:rPr>
          <w:rFonts w:ascii="Arial" w:eastAsia="Arial" w:hAnsi="Arial" w:cs="Arial"/>
          <w:color w:val="000000" w:themeColor="text1"/>
          <w:lang w:val="es-MX"/>
        </w:rPr>
        <w:t xml:space="preserve">3.3.3 Entrega del software o sistema </w:t>
      </w:r>
    </w:p>
    <w:p w14:paraId="49BFBC41" w14:textId="52E0A170" w:rsidR="7EFAFBCC" w:rsidRDefault="04A0D889" w:rsidP="694AC31A">
      <w:pPr>
        <w:pStyle w:val="Prrafodelista"/>
        <w:jc w:val="both"/>
        <w:rPr>
          <w:rFonts w:ascii="Arial" w:eastAsia="Arial" w:hAnsi="Arial" w:cs="Arial"/>
          <w:color w:val="000000" w:themeColor="text1"/>
          <w:lang w:val="es-MX"/>
        </w:rPr>
      </w:pPr>
      <w:r w:rsidRPr="694AC31A">
        <w:rPr>
          <w:rFonts w:ascii="Arial" w:eastAsia="Arial" w:hAnsi="Arial" w:cs="Arial"/>
          <w:color w:val="000000" w:themeColor="text1"/>
          <w:lang w:val="es-MX"/>
        </w:rPr>
        <w:t>3.3.4 Entrega de documentación</w:t>
      </w:r>
    </w:p>
    <w:p w14:paraId="3FE7CD0C" w14:textId="186AA1A1" w:rsidR="5EEB3D2F" w:rsidRDefault="5EEB3D2F" w:rsidP="694AC31A">
      <w:pPr>
        <w:jc w:val="both"/>
        <w:rPr>
          <w:rFonts w:ascii="Arial" w:eastAsia="Arial" w:hAnsi="Arial" w:cs="Arial"/>
          <w:lang w:val="es-MX"/>
        </w:rPr>
      </w:pPr>
    </w:p>
    <w:p w14:paraId="0E04550D" w14:textId="631C1BDB" w:rsidR="1DCA4BC5" w:rsidRDefault="1DCA4BC5" w:rsidP="79FE4D92">
      <w:pPr>
        <w:spacing w:after="160" w:line="257" w:lineRule="auto"/>
        <w:rPr>
          <w:rFonts w:ascii="Arial" w:eastAsia="Arial" w:hAnsi="Arial" w:cs="Arial"/>
          <w:b/>
          <w:bCs/>
          <w:lang w:val="es-MX"/>
        </w:rPr>
      </w:pPr>
      <w:commentRangeStart w:id="16"/>
      <w:r w:rsidRPr="79FE4D92">
        <w:rPr>
          <w:rFonts w:ascii="Arial" w:eastAsia="Arial" w:hAnsi="Arial" w:cs="Arial"/>
          <w:b/>
          <w:bCs/>
          <w:lang w:val="es-MX"/>
        </w:rPr>
        <w:t>Preguntas detonadoras Unidad III</w:t>
      </w:r>
    </w:p>
    <w:p w14:paraId="1A57C1AC" w14:textId="0000A079" w:rsidR="79FE4D92" w:rsidRDefault="79FE4D92" w:rsidP="79FE4D92">
      <w:pPr>
        <w:spacing w:after="160" w:line="257" w:lineRule="auto"/>
        <w:rPr>
          <w:rFonts w:ascii="Arial" w:eastAsia="Arial" w:hAnsi="Arial" w:cs="Arial"/>
          <w:b/>
          <w:bCs/>
          <w:lang w:val="es-MX"/>
        </w:rPr>
      </w:pPr>
    </w:p>
    <w:p w14:paraId="5C23A629" w14:textId="683EBE48" w:rsidR="1DCA4BC5" w:rsidRDefault="1DCA4BC5" w:rsidP="79FE4D92">
      <w:pPr>
        <w:spacing w:after="160" w:line="257" w:lineRule="auto"/>
        <w:jc w:val="center"/>
      </w:pPr>
      <w:r w:rsidRPr="79FE4D92">
        <w:rPr>
          <w:rFonts w:ascii="Arial" w:eastAsia="Arial" w:hAnsi="Arial" w:cs="Arial"/>
          <w:lang w:val="es-MX"/>
        </w:rPr>
        <w:t>¿En qué momento del diseño del proyecto comienza la vinculación del Front-end y el Back-end?</w:t>
      </w:r>
    </w:p>
    <w:p w14:paraId="2904FED7" w14:textId="379DC4FB" w:rsidR="1DCA4BC5" w:rsidRDefault="1DCA4BC5" w:rsidP="79FE4D92">
      <w:pPr>
        <w:spacing w:after="160" w:line="257" w:lineRule="auto"/>
        <w:jc w:val="center"/>
        <w:rPr>
          <w:rFonts w:ascii="Arial" w:eastAsia="Arial" w:hAnsi="Arial" w:cs="Arial"/>
          <w:lang w:val="es-MX"/>
        </w:rPr>
      </w:pPr>
      <w:r w:rsidRPr="79FE4D92">
        <w:rPr>
          <w:rFonts w:ascii="Arial" w:eastAsia="Arial" w:hAnsi="Arial" w:cs="Arial"/>
          <w:lang w:val="es-MX"/>
        </w:rPr>
        <w:t>¿Cuáles son los beneficios de elaborar y ejecutar un plan de pruebas?</w:t>
      </w:r>
    </w:p>
    <w:p w14:paraId="03BC3BB3" w14:textId="601437C3" w:rsidR="763B0A2C" w:rsidRDefault="1DCA4BC5" w:rsidP="2248DCF8">
      <w:pPr>
        <w:spacing w:after="160" w:line="257" w:lineRule="auto"/>
        <w:jc w:val="center"/>
        <w:rPr>
          <w:rFonts w:ascii="Arial" w:eastAsia="Arial" w:hAnsi="Arial" w:cs="Arial"/>
          <w:lang w:val="es-MX"/>
        </w:rPr>
      </w:pPr>
      <w:r w:rsidRPr="79FE4D92">
        <w:rPr>
          <w:rFonts w:ascii="Arial" w:eastAsia="Arial" w:hAnsi="Arial" w:cs="Arial"/>
          <w:lang w:val="es-MX"/>
        </w:rPr>
        <w:t>¿Qué debemos considerar para la entrega de un proyecto de sistemas informáticos?</w:t>
      </w:r>
      <w:commentRangeEnd w:id="16"/>
      <w:r>
        <w:rPr>
          <w:rStyle w:val="Refdecomentario"/>
        </w:rPr>
        <w:commentReference w:id="16"/>
      </w:r>
    </w:p>
    <w:p w14:paraId="70E43004" w14:textId="6BE8C41B" w:rsidR="2248DCF8" w:rsidRDefault="2248DCF8" w:rsidP="2248DCF8">
      <w:pPr>
        <w:spacing w:after="160" w:line="257" w:lineRule="auto"/>
        <w:jc w:val="center"/>
        <w:rPr>
          <w:rFonts w:ascii="Arial" w:eastAsia="Arial" w:hAnsi="Arial" w:cs="Arial"/>
          <w:lang w:val="es-MX"/>
        </w:rPr>
      </w:pPr>
    </w:p>
    <w:p w14:paraId="13DC35A0" w14:textId="1A61D029" w:rsidR="763B0A2C" w:rsidRDefault="763B0A2C" w:rsidP="763B0A2C">
      <w:pPr>
        <w:rPr>
          <w:rFonts w:ascii="Arial" w:eastAsia="Arial" w:hAnsi="Arial" w:cs="Arial"/>
          <w:b/>
          <w:bCs/>
          <w:color w:val="000000" w:themeColor="text1"/>
          <w:lang w:val="es-MX"/>
        </w:rPr>
      </w:pPr>
    </w:p>
    <w:p w14:paraId="6E2DB374" w14:textId="60D6F847" w:rsidR="5EEB3D2F" w:rsidRDefault="5F5238CC" w:rsidP="694AC31A">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 Comunicación entre el </w:t>
      </w:r>
      <w:proofErr w:type="spellStart"/>
      <w:r w:rsidRPr="694AC31A">
        <w:rPr>
          <w:rFonts w:ascii="Arial" w:eastAsia="Arial" w:hAnsi="Arial" w:cs="Arial"/>
          <w:b/>
          <w:bCs/>
          <w:color w:val="000000" w:themeColor="text1"/>
          <w:lang w:val="es-MX"/>
        </w:rPr>
        <w:t>front</w:t>
      </w:r>
      <w:proofErr w:type="spellEnd"/>
      <w:r w:rsidRPr="694AC31A">
        <w:rPr>
          <w:rFonts w:ascii="Arial" w:eastAsia="Arial" w:hAnsi="Arial" w:cs="Arial"/>
          <w:b/>
          <w:bCs/>
          <w:color w:val="000000" w:themeColor="text1"/>
          <w:lang w:val="es-MX"/>
        </w:rPr>
        <w:t>-end y el Back-end desarrollado</w:t>
      </w:r>
      <w:r w:rsidRPr="694AC31A">
        <w:rPr>
          <w:rFonts w:ascii="Arial" w:eastAsia="Arial" w:hAnsi="Arial" w:cs="Arial"/>
          <w:color w:val="000000" w:themeColor="text1"/>
          <w:lang w:val="es-MX"/>
        </w:rPr>
        <w:t> </w:t>
      </w:r>
    </w:p>
    <w:p w14:paraId="3651C165" w14:textId="388A47F8"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2A516F8" w14:textId="54FCD7A1"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Como viste en el tema anterior el Front-end y el Back-end son las dos partes que integran un desarrollo de sistemas de información ambos cumplen con papeles fundamentales, el Front-end es la interfaz del sistema y el Back-end es la arquitectura que da funcionalidad al sistema, por lo tanto, es necesario establecer la comunicación entre ambos. </w:t>
      </w:r>
    </w:p>
    <w:p w14:paraId="7264BD87" w14:textId="6499BFB2"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7ECB5AA" w14:textId="3E0A85B9"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Ahora bien, para que se realice el proceso de peticiones y entregas de información en un sistema es necesario hacer la comunicación entre el Front-end y el Back-end esto se lograr a través la conexión entre ambos entornos mediante la Interfaz de programación de aplicaciones (API). </w:t>
      </w:r>
    </w:p>
    <w:p w14:paraId="45B6EE77" w14:textId="2E42C094"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CA72C2A" w14:textId="1074AE5F"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Cuando se utiliza un sistema de información o software lo primero que realiza un usuario es una petición o solicitud las cuales van desde acceso a información, permisos para ingresar, estadísticas, entre otras, esto se realiza a través del Front-end y para responder a la petición el Back-end entra en acción interpretando la solicitud y para ello se apoya de la API.  </w:t>
      </w:r>
    </w:p>
    <w:p w14:paraId="543ED539" w14:textId="56FA4258"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6D16A87" w14:textId="34406C36"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Para lograr creación de </w:t>
      </w:r>
      <w:proofErr w:type="spellStart"/>
      <w:r w:rsidRPr="694AC31A">
        <w:rPr>
          <w:rFonts w:ascii="Arial" w:eastAsia="Arial" w:hAnsi="Arial" w:cs="Arial"/>
          <w:color w:val="000000" w:themeColor="text1"/>
          <w:lang w:val="es-MX"/>
        </w:rPr>
        <w:t>APIs</w:t>
      </w:r>
      <w:proofErr w:type="spellEnd"/>
      <w:r w:rsidRPr="694AC31A">
        <w:rPr>
          <w:rFonts w:ascii="Arial" w:eastAsia="Arial" w:hAnsi="Arial" w:cs="Arial"/>
          <w:color w:val="000000" w:themeColor="text1"/>
          <w:lang w:val="es-MX"/>
        </w:rPr>
        <w:t xml:space="preserve">. puedes hacer uso de bibliotecas como </w:t>
      </w:r>
      <w:proofErr w:type="spellStart"/>
      <w:r w:rsidRPr="694AC31A">
        <w:rPr>
          <w:rFonts w:ascii="Arial" w:eastAsia="Arial" w:hAnsi="Arial" w:cs="Arial"/>
          <w:color w:val="000000" w:themeColor="text1"/>
          <w:lang w:val="es-MX"/>
        </w:rPr>
        <w:t>Express.js</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FstAPI</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gIN</w:t>
      </w:r>
      <w:proofErr w:type="spellEnd"/>
      <w:r w:rsidRPr="694AC31A">
        <w:rPr>
          <w:rFonts w:ascii="Arial" w:eastAsia="Arial" w:hAnsi="Arial" w:cs="Arial"/>
          <w:color w:val="000000" w:themeColor="text1"/>
          <w:lang w:val="es-MX"/>
        </w:rPr>
        <w:t xml:space="preserve">, Marco </w:t>
      </w:r>
      <w:proofErr w:type="spellStart"/>
      <w:r w:rsidRPr="694AC31A">
        <w:rPr>
          <w:rFonts w:ascii="Arial" w:eastAsia="Arial" w:hAnsi="Arial" w:cs="Arial"/>
          <w:color w:val="000000" w:themeColor="text1"/>
          <w:lang w:val="es-MX"/>
        </w:rPr>
        <w:t>REST</w:t>
      </w:r>
      <w:proofErr w:type="spellEnd"/>
      <w:r w:rsidRPr="694AC31A">
        <w:rPr>
          <w:rFonts w:ascii="Arial" w:eastAsia="Arial" w:hAnsi="Arial" w:cs="Arial"/>
          <w:color w:val="000000" w:themeColor="text1"/>
          <w:lang w:val="es-MX"/>
        </w:rPr>
        <w:t xml:space="preserve"> de </w:t>
      </w:r>
      <w:proofErr w:type="spellStart"/>
      <w:r w:rsidRPr="694AC31A">
        <w:rPr>
          <w:rFonts w:ascii="Arial" w:eastAsia="Arial" w:hAnsi="Arial" w:cs="Arial"/>
          <w:color w:val="000000" w:themeColor="text1"/>
          <w:lang w:val="es-MX"/>
        </w:rPr>
        <w:t>Dijango</w:t>
      </w:r>
      <w:proofErr w:type="spellEnd"/>
      <w:r w:rsidRPr="694AC31A">
        <w:rPr>
          <w:rFonts w:ascii="Arial" w:eastAsia="Arial" w:hAnsi="Arial" w:cs="Arial"/>
          <w:color w:val="000000" w:themeColor="text1"/>
          <w:lang w:val="es-MX"/>
        </w:rPr>
        <w:t xml:space="preserve">, Axios, </w:t>
      </w:r>
      <w:proofErr w:type="spellStart"/>
      <w:r w:rsidRPr="694AC31A">
        <w:rPr>
          <w:rFonts w:ascii="Arial" w:eastAsia="Arial" w:hAnsi="Arial" w:cs="Arial"/>
          <w:color w:val="000000" w:themeColor="text1"/>
          <w:lang w:val="es-MX"/>
        </w:rPr>
        <w:t>Retrofit</w:t>
      </w:r>
      <w:proofErr w:type="spellEnd"/>
      <w:r w:rsidRPr="694AC31A">
        <w:rPr>
          <w:rFonts w:ascii="Arial" w:eastAsia="Arial" w:hAnsi="Arial" w:cs="Arial"/>
          <w:color w:val="000000" w:themeColor="text1"/>
          <w:lang w:val="es-MX"/>
        </w:rPr>
        <w:t>, entre otras las cuales cubren requerimientos de desarrollo como de consumo de API, autentificación, validación de datos y de pruebas.   </w:t>
      </w:r>
    </w:p>
    <w:p w14:paraId="53A62480" w14:textId="55FD9B15" w:rsidR="5EEB3D2F" w:rsidRDefault="5F5238CC" w:rsidP="694AC31A">
      <w:pPr>
        <w:ind w:left="708"/>
        <w:rPr>
          <w:rFonts w:ascii="Arial" w:eastAsia="Arial" w:hAnsi="Arial" w:cs="Arial"/>
          <w:color w:val="000000" w:themeColor="text1"/>
          <w:lang w:val="es-MX"/>
        </w:rPr>
      </w:pPr>
      <w:r w:rsidRPr="694AC31A">
        <w:rPr>
          <w:rFonts w:ascii="Arial" w:eastAsia="Arial" w:hAnsi="Arial" w:cs="Arial"/>
          <w:color w:val="000000" w:themeColor="text1"/>
          <w:lang w:val="es-MX"/>
        </w:rPr>
        <w:t> </w:t>
      </w:r>
      <w:r w:rsidR="11F7A485">
        <w:br/>
      </w:r>
      <w:r w:rsidRPr="694AC31A">
        <w:rPr>
          <w:rFonts w:ascii="Arial" w:eastAsia="Arial" w:hAnsi="Arial" w:cs="Arial"/>
          <w:b/>
          <w:bCs/>
          <w:color w:val="000000" w:themeColor="text1"/>
          <w:lang w:val="es-MX"/>
        </w:rPr>
        <w:t>3.1.1 Interfaz de programación de aplicaciones (API) </w:t>
      </w:r>
      <w:r w:rsidRPr="694AC31A">
        <w:rPr>
          <w:rFonts w:ascii="Arial" w:eastAsia="Arial" w:hAnsi="Arial" w:cs="Arial"/>
          <w:color w:val="000000" w:themeColor="text1"/>
          <w:lang w:val="es-MX"/>
        </w:rPr>
        <w:t> </w:t>
      </w:r>
    </w:p>
    <w:p w14:paraId="1C5757F3" w14:textId="27AADA2E"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38E4D16" w14:textId="3AC94800"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Las API son las reglas que se ejecutan para lograr la comunicación entre las aplicaciones. Una API está conformada por protocolos que se ejecutan para integrar los componentes de un sistema logrando la interacción de forma estandarizada de las funciones. </w:t>
      </w:r>
    </w:p>
    <w:p w14:paraId="791EF192" w14:textId="5E8B5A25"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82ECA3F" w14:textId="009B614A"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xml:space="preserve">El diseño de las </w:t>
      </w:r>
      <w:proofErr w:type="spellStart"/>
      <w:r w:rsidRPr="694AC31A">
        <w:rPr>
          <w:rFonts w:ascii="Arial" w:eastAsia="Arial" w:hAnsi="Arial" w:cs="Arial"/>
          <w:color w:val="000000" w:themeColor="text1"/>
          <w:lang w:val="es-MX"/>
        </w:rPr>
        <w:t>APIs</w:t>
      </w:r>
      <w:proofErr w:type="spellEnd"/>
      <w:r w:rsidRPr="694AC31A">
        <w:rPr>
          <w:rFonts w:ascii="Arial" w:eastAsia="Arial" w:hAnsi="Arial" w:cs="Arial"/>
          <w:color w:val="000000" w:themeColor="text1"/>
          <w:lang w:val="es-MX"/>
        </w:rPr>
        <w:t xml:space="preserve"> incluye definir el propósito y el tipo de interacción que se dará con los usuarios del sistema, lo que significa identificar los servicios que se solicitarán y entregarán al usuario.  </w:t>
      </w:r>
    </w:p>
    <w:p w14:paraId="201B2BCE" w14:textId="77777777" w:rsidR="005C3181" w:rsidRDefault="005C3181" w:rsidP="694AC31A">
      <w:pPr>
        <w:jc w:val="both"/>
        <w:rPr>
          <w:rFonts w:ascii="Arial" w:eastAsia="Arial" w:hAnsi="Arial" w:cs="Arial"/>
          <w:color w:val="000000" w:themeColor="text1"/>
          <w:lang w:val="es-MX"/>
        </w:rPr>
      </w:pPr>
    </w:p>
    <w:p w14:paraId="0D7EA4B8" w14:textId="128D78ED" w:rsidR="00600FEC" w:rsidRDefault="00600FEC" w:rsidP="00600FEC">
      <w:pPr>
        <w:jc w:val="both"/>
        <w:rPr>
          <w:rFonts w:ascii="Arial" w:eastAsia="Arial" w:hAnsi="Arial" w:cs="Arial"/>
          <w:color w:val="000000" w:themeColor="text1"/>
          <w:lang w:val="es-MX"/>
        </w:rPr>
      </w:pPr>
      <w:r w:rsidRPr="00600FEC">
        <w:rPr>
          <w:rFonts w:ascii="Arial" w:eastAsia="Arial" w:hAnsi="Arial" w:cs="Arial"/>
          <w:noProof/>
          <w:color w:val="000000" w:themeColor="text1"/>
          <w:lang w:val="es-MX"/>
        </w:rPr>
        <w:drawing>
          <wp:inline distT="0" distB="0" distL="0" distR="0" wp14:anchorId="68C94C3D" wp14:editId="5CE81FCB">
            <wp:extent cx="5612130" cy="3919855"/>
            <wp:effectExtent l="0" t="0" r="7620" b="4445"/>
            <wp:docPr id="54421470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2BF642E" w14:textId="2A0D99A9" w:rsidR="00795490" w:rsidRPr="00600FEC" w:rsidRDefault="00795490" w:rsidP="00600FEC">
      <w:pPr>
        <w:jc w:val="both"/>
        <w:rPr>
          <w:rFonts w:ascii="Arial" w:eastAsia="Arial" w:hAnsi="Arial" w:cs="Arial"/>
          <w:color w:val="000000" w:themeColor="text1"/>
          <w:lang w:val="es-MX"/>
        </w:rPr>
      </w:pPr>
      <w:r>
        <w:rPr>
          <w:rFonts w:ascii="Arial" w:eastAsia="Arial" w:hAnsi="Arial" w:cs="Arial"/>
          <w:color w:val="000000" w:themeColor="text1"/>
          <w:lang w:val="es-MX"/>
        </w:rPr>
        <w:t>Figura 20. Interfaz de programación de aplicaciones</w:t>
      </w:r>
    </w:p>
    <w:p w14:paraId="19313404" w14:textId="77777777" w:rsidR="005C3181" w:rsidRDefault="005C3181" w:rsidP="694AC31A">
      <w:pPr>
        <w:jc w:val="both"/>
        <w:rPr>
          <w:rFonts w:ascii="Arial" w:eastAsia="Arial" w:hAnsi="Arial" w:cs="Arial"/>
          <w:color w:val="000000" w:themeColor="text1"/>
          <w:lang w:val="es-MX"/>
        </w:rPr>
      </w:pPr>
    </w:p>
    <w:p w14:paraId="07DAC89C" w14:textId="277A9952"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1ACDCB5" w14:textId="3FCA22F2"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Con las API se realiza el intercambio de datos, se automatizan tareas, se facilita la integración de los servicios solicitados, la escalabilidad entre funciones y sobre todo se garantiza la seguridad en el acceso de los datos en tiempo real. Unas de sus características de las </w:t>
      </w:r>
      <w:proofErr w:type="spellStart"/>
      <w:r w:rsidRPr="694AC31A">
        <w:rPr>
          <w:rFonts w:ascii="Arial" w:eastAsia="Arial" w:hAnsi="Arial" w:cs="Arial"/>
          <w:color w:val="000000" w:themeColor="text1"/>
          <w:lang w:val="es-MX"/>
        </w:rPr>
        <w:t>APIs</w:t>
      </w:r>
      <w:proofErr w:type="spellEnd"/>
      <w:r w:rsidRPr="694AC31A">
        <w:rPr>
          <w:rFonts w:ascii="Arial" w:eastAsia="Arial" w:hAnsi="Arial" w:cs="Arial"/>
          <w:color w:val="000000" w:themeColor="text1"/>
          <w:lang w:val="es-MX"/>
        </w:rPr>
        <w:t xml:space="preserve"> es que mejoran la experiencia de usuario, se logra la interoperabilidad entre los sistemas al compartir de manera eficiente la información. Así mismo se logra el uso en multiplataforma que es de suma importancia ya que los sistemas deben corren o ejecutarse de manera consistente en los distintos sistemas operativo que hay actualmente. </w:t>
      </w:r>
    </w:p>
    <w:p w14:paraId="2BACD824" w14:textId="369B7BA2"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FDBDCF8" w14:textId="329F2A7B"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Para profundizar en el tema consulta la sección </w:t>
      </w:r>
      <w:r w:rsidR="45D96843" w:rsidRPr="694AC31A">
        <w:rPr>
          <w:rFonts w:ascii="Arial" w:eastAsia="Arial" w:hAnsi="Arial" w:cs="Arial"/>
          <w:b/>
          <w:bCs/>
          <w:color w:val="000000" w:themeColor="text1"/>
          <w:lang w:val="es-MX"/>
        </w:rPr>
        <w:t>Materiales de apoyo</w:t>
      </w:r>
      <w:r w:rsidRPr="694AC31A">
        <w:rPr>
          <w:rFonts w:ascii="Arial" w:eastAsia="Arial" w:hAnsi="Arial" w:cs="Arial"/>
          <w:color w:val="000000" w:themeColor="text1"/>
          <w:lang w:val="es-MX"/>
        </w:rPr>
        <w:t>.  </w:t>
      </w:r>
    </w:p>
    <w:p w14:paraId="02C50A91" w14:textId="3570E3C8"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3CDF0952" w14:textId="792825B7"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F32D7F7" w14:textId="768FBE16" w:rsidR="5EEB3D2F" w:rsidRDefault="5F5238CC" w:rsidP="694AC31A">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3.1.2 Programación Full </w:t>
      </w:r>
      <w:proofErr w:type="spellStart"/>
      <w:r w:rsidRPr="694AC31A">
        <w:rPr>
          <w:rFonts w:ascii="Arial" w:eastAsia="Arial" w:hAnsi="Arial" w:cs="Arial"/>
          <w:b/>
          <w:bCs/>
          <w:color w:val="000000" w:themeColor="text1"/>
          <w:lang w:val="es-MX"/>
        </w:rPr>
        <w:t>Stack</w:t>
      </w:r>
      <w:proofErr w:type="spellEnd"/>
      <w:r w:rsidRPr="694AC31A">
        <w:rPr>
          <w:rFonts w:ascii="Arial" w:eastAsia="Arial" w:hAnsi="Arial" w:cs="Arial"/>
          <w:b/>
          <w:bCs/>
          <w:color w:val="000000" w:themeColor="text1"/>
          <w:lang w:val="es-MX"/>
        </w:rPr>
        <w:t> </w:t>
      </w:r>
      <w:r w:rsidRPr="694AC31A">
        <w:rPr>
          <w:rFonts w:ascii="Arial" w:eastAsia="Arial" w:hAnsi="Arial" w:cs="Arial"/>
          <w:color w:val="000000" w:themeColor="text1"/>
          <w:lang w:val="es-MX"/>
        </w:rPr>
        <w:t> </w:t>
      </w:r>
    </w:p>
    <w:p w14:paraId="700E52CB" w14:textId="56F09238"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DA598CE" w14:textId="17F1CBB6"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Una de las competencias que debe tener el equipo de desarrollo para lograr proyectos exitosos es contar con desarrolladores Full </w:t>
      </w:r>
      <w:proofErr w:type="spellStart"/>
      <w:r w:rsidRPr="694AC31A">
        <w:rPr>
          <w:rFonts w:ascii="Arial" w:eastAsia="Arial" w:hAnsi="Arial" w:cs="Arial"/>
          <w:color w:val="000000" w:themeColor="text1"/>
          <w:lang w:val="es-MX"/>
        </w:rPr>
        <w:t>Stack</w:t>
      </w:r>
      <w:proofErr w:type="spellEnd"/>
      <w:r w:rsidRPr="694AC31A">
        <w:rPr>
          <w:rFonts w:ascii="Arial" w:eastAsia="Arial" w:hAnsi="Arial" w:cs="Arial"/>
          <w:color w:val="000000" w:themeColor="text1"/>
          <w:lang w:val="es-MX"/>
        </w:rPr>
        <w:t xml:space="preserve">. Los conocimientos que deben tener están alineados al desarrollo del Front-end y al Back-end por lo tanto </w:t>
      </w:r>
      <w:r w:rsidRPr="694AC31A">
        <w:rPr>
          <w:rFonts w:ascii="Arial" w:eastAsia="Arial" w:hAnsi="Arial" w:cs="Arial"/>
          <w:color w:val="000000" w:themeColor="text1"/>
          <w:lang w:val="es-MX"/>
        </w:rPr>
        <w:lastRenderedPageBreak/>
        <w:t xml:space="preserve">debe tener conocimientos y habilidades en la programación en: HTML, CSS, Java Script, </w:t>
      </w:r>
      <w:proofErr w:type="spellStart"/>
      <w:r w:rsidRPr="694AC31A">
        <w:rPr>
          <w:rFonts w:ascii="Arial" w:eastAsia="Arial" w:hAnsi="Arial" w:cs="Arial"/>
          <w:color w:val="000000" w:themeColor="text1"/>
          <w:lang w:val="es-MX"/>
        </w:rPr>
        <w:t>React</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JS</w:t>
      </w:r>
      <w:proofErr w:type="spellEnd"/>
      <w:r w:rsidRPr="694AC31A">
        <w:rPr>
          <w:rFonts w:ascii="Arial" w:eastAsia="Arial" w:hAnsi="Arial" w:cs="Arial"/>
          <w:color w:val="000000" w:themeColor="text1"/>
          <w:lang w:val="es-MX"/>
        </w:rPr>
        <w:t xml:space="preserve"> y Angular para tener un mejor desempeño en el desarrollo del Front-end y para el Back-end tener las competencias sobre las tecnologías Laravel (PHP), </w:t>
      </w:r>
      <w:proofErr w:type="spellStart"/>
      <w:r w:rsidRPr="694AC31A">
        <w:rPr>
          <w:rFonts w:ascii="Arial" w:eastAsia="Arial" w:hAnsi="Arial" w:cs="Arial"/>
          <w:color w:val="000000" w:themeColor="text1"/>
          <w:lang w:val="es-MX"/>
        </w:rPr>
        <w:t>Node.Js</w:t>
      </w:r>
      <w:proofErr w:type="spellEnd"/>
      <w:r w:rsidRPr="694AC31A">
        <w:rPr>
          <w:rFonts w:ascii="Arial" w:eastAsia="Arial" w:hAnsi="Arial" w:cs="Arial"/>
          <w:color w:val="000000" w:themeColor="text1"/>
          <w:lang w:val="es-MX"/>
        </w:rPr>
        <w:t xml:space="preserve">, Python, Java, Django, SQL, NO-SQL, MySQL y PostgreSQL. Y finalmente Git, </w:t>
      </w:r>
      <w:proofErr w:type="spellStart"/>
      <w:r w:rsidRPr="694AC31A">
        <w:rPr>
          <w:rFonts w:ascii="Arial" w:eastAsia="Arial" w:hAnsi="Arial" w:cs="Arial"/>
          <w:color w:val="000000" w:themeColor="text1"/>
          <w:lang w:val="es-MX"/>
        </w:rPr>
        <w:t>Github</w:t>
      </w:r>
      <w:proofErr w:type="spellEnd"/>
      <w:r w:rsidRPr="694AC31A">
        <w:rPr>
          <w:rFonts w:ascii="Arial" w:eastAsia="Arial" w:hAnsi="Arial" w:cs="Arial"/>
          <w:color w:val="000000" w:themeColor="text1"/>
          <w:lang w:val="es-MX"/>
        </w:rPr>
        <w:t>, Docker y Django que permite gestionar el desarrollo. </w:t>
      </w:r>
    </w:p>
    <w:p w14:paraId="3CD2BD1A" w14:textId="29233DD5"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BF6DCB9" w14:textId="5E37D144"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Aquí es importe mencionar que es difícil encontrar un perfil Full </w:t>
      </w:r>
      <w:proofErr w:type="spellStart"/>
      <w:r w:rsidRPr="694AC31A">
        <w:rPr>
          <w:rFonts w:ascii="Arial" w:eastAsia="Arial" w:hAnsi="Arial" w:cs="Arial"/>
          <w:color w:val="000000" w:themeColor="text1"/>
          <w:lang w:val="es-MX"/>
        </w:rPr>
        <w:t>Stack</w:t>
      </w:r>
      <w:proofErr w:type="spellEnd"/>
      <w:r w:rsidRPr="694AC31A">
        <w:rPr>
          <w:rFonts w:ascii="Arial" w:eastAsia="Arial" w:hAnsi="Arial" w:cs="Arial"/>
          <w:color w:val="000000" w:themeColor="text1"/>
          <w:lang w:val="es-MX"/>
        </w:rPr>
        <w:t xml:space="preserve"> sin embargo considera ir adquiriendo estas competencias para ser un programador Full </w:t>
      </w:r>
      <w:proofErr w:type="spellStart"/>
      <w:r w:rsidRPr="694AC31A">
        <w:rPr>
          <w:rFonts w:ascii="Arial" w:eastAsia="Arial" w:hAnsi="Arial" w:cs="Arial"/>
          <w:color w:val="000000" w:themeColor="text1"/>
          <w:lang w:val="es-MX"/>
        </w:rPr>
        <w:t>Stack</w:t>
      </w:r>
      <w:proofErr w:type="spellEnd"/>
      <w:r w:rsidRPr="694AC31A">
        <w:rPr>
          <w:rFonts w:ascii="Arial" w:eastAsia="Arial" w:hAnsi="Arial" w:cs="Arial"/>
          <w:color w:val="000000" w:themeColor="text1"/>
          <w:lang w:val="es-MX"/>
        </w:rPr>
        <w:t xml:space="preserve"> en tu futura actividad profesional ya que este perfil lo buscan las grandes empresas.  </w:t>
      </w:r>
    </w:p>
    <w:p w14:paraId="190CB6B5" w14:textId="65DA6F95"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2642D6E" w14:textId="2AF0FC2B"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D8667EB" w14:textId="0F641070" w:rsidR="5EEB3D2F" w:rsidRDefault="5F5238CC" w:rsidP="694AC31A">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3.2 Pruebas del sistema desarrollado </w:t>
      </w:r>
      <w:r w:rsidRPr="694AC31A">
        <w:rPr>
          <w:rFonts w:ascii="Arial" w:eastAsia="Arial" w:hAnsi="Arial" w:cs="Arial"/>
          <w:color w:val="000000" w:themeColor="text1"/>
          <w:lang w:val="es-MX"/>
        </w:rPr>
        <w:t> </w:t>
      </w:r>
    </w:p>
    <w:p w14:paraId="50C8B92D" w14:textId="7D964B71"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625F162" w14:textId="43FA307D"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ES"/>
        </w:rPr>
        <w:t>Como se ha mencionado las buenas prácticas durante el desarrollo de sistemas de información indican ir realizando las pruebas según va avanzando el desarrollo lo cual garantiza que el sistema se está desarrollando con calidad. </w:t>
      </w:r>
      <w:r w:rsidRPr="694AC31A">
        <w:rPr>
          <w:rFonts w:ascii="Arial" w:eastAsia="Arial" w:hAnsi="Arial" w:cs="Arial"/>
          <w:color w:val="000000" w:themeColor="text1"/>
          <w:lang w:val="es-MX"/>
        </w:rPr>
        <w:t> </w:t>
      </w:r>
    </w:p>
    <w:p w14:paraId="22DA3F3B" w14:textId="705870EA"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361E027" w14:textId="74B66B64" w:rsidR="5EEB3D2F" w:rsidRDefault="5F5238CC" w:rsidP="694AC31A">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3.2.1 Elaboración de plan de pruebas </w:t>
      </w:r>
      <w:r w:rsidRPr="694AC31A">
        <w:rPr>
          <w:rFonts w:ascii="Arial" w:eastAsia="Arial" w:hAnsi="Arial" w:cs="Arial"/>
          <w:color w:val="000000" w:themeColor="text1"/>
          <w:lang w:val="es-MX"/>
        </w:rPr>
        <w:t> </w:t>
      </w:r>
    </w:p>
    <w:p w14:paraId="4DABAB46" w14:textId="5BA85917"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571E2CB" w14:textId="5216D3A5"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ES"/>
        </w:rPr>
        <w:t>Las pruebas se realizan bajo una guía, que permite documentar las incidencias o errores que presenta el sistema, a esta guía se le denomina Plan de prueba el cual contiene la estrategia, las acciones, el procedimiento, el tipo de pruebas, y el responsable. Los resultados de las pruebas los reciben los desarrolladores quienes se encargar de atender los incidentes o errores registrado, informando en tiempo y forma de que fueron atendidas, para que se realice la prueba nuevamente. </w:t>
      </w:r>
      <w:r w:rsidRPr="694AC31A">
        <w:rPr>
          <w:rFonts w:ascii="Arial" w:eastAsia="Arial" w:hAnsi="Arial" w:cs="Arial"/>
          <w:color w:val="000000" w:themeColor="text1"/>
          <w:lang w:val="es-MX"/>
        </w:rPr>
        <w:t> </w:t>
      </w:r>
    </w:p>
    <w:p w14:paraId="5D245796" w14:textId="4D096942"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5E58B82" w14:textId="762D260A"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ES"/>
        </w:rPr>
        <w:t>Con el plan de pruebas se asegura que las pruebas se realizaron y atendieron y que al poner en producción el sistema no se tendrán incidentes. </w:t>
      </w:r>
      <w:r w:rsidRPr="694AC31A">
        <w:rPr>
          <w:rFonts w:ascii="Arial" w:eastAsia="Arial" w:hAnsi="Arial" w:cs="Arial"/>
          <w:color w:val="000000" w:themeColor="text1"/>
          <w:lang w:val="es-MX"/>
        </w:rPr>
        <w:t> </w:t>
      </w:r>
    </w:p>
    <w:p w14:paraId="761B36B4" w14:textId="0862EDB5"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8F1EF57" w14:textId="6D608E10"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Para elaborar el plan de pruebas se debe: </w:t>
      </w:r>
    </w:p>
    <w:p w14:paraId="58F68F0D" w14:textId="369CDD92"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4EA7D00" w14:textId="13E18357" w:rsidR="5EEB3D2F" w:rsidRDefault="5F5238CC" w:rsidP="005C5DD4">
      <w:pPr>
        <w:pStyle w:val="Prrafodelista"/>
        <w:numPr>
          <w:ilvl w:val="0"/>
          <w:numId w:val="35"/>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Definir el objetivo de las pruebas: Aquí se valida e identifica que los requerimientos funcionales y no funcionales se cumplen.  </w:t>
      </w:r>
    </w:p>
    <w:p w14:paraId="5F6B0B8E" w14:textId="1C24928A" w:rsidR="5EEB3D2F" w:rsidRDefault="5F5238CC" w:rsidP="005C5DD4">
      <w:pPr>
        <w:pStyle w:val="Prrafodelista"/>
        <w:numPr>
          <w:ilvl w:val="0"/>
          <w:numId w:val="35"/>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Establecer los tipos de pruebas: Pruebas unitarias, funcionales, de rendimiento, de usabilidad y de seguridad.  </w:t>
      </w:r>
    </w:p>
    <w:p w14:paraId="19C36528" w14:textId="4D7A1F3D" w:rsidR="5EEB3D2F" w:rsidRDefault="5F5238CC" w:rsidP="005C5DD4">
      <w:pPr>
        <w:pStyle w:val="Prrafodelista"/>
        <w:numPr>
          <w:ilvl w:val="0"/>
          <w:numId w:val="35"/>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Definir los casos de prueba: esto mediante la matriz de prueba la cual indica el caso de prueba (identificador del caso de prueba, descripción, procedimiento, datos de entrada, resultado esperado, resultado obtenido, observación).</w:t>
      </w:r>
    </w:p>
    <w:p w14:paraId="1B76F983" w14:textId="51E1611A"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B4C5520" w14:textId="1F21E1D2" w:rsidR="5EEB3D2F" w:rsidRDefault="5F5238CC" w:rsidP="694AC31A">
      <w:pPr>
        <w:ind w:left="708"/>
        <w:rPr>
          <w:rFonts w:ascii="Arial" w:eastAsia="Arial" w:hAnsi="Arial" w:cs="Arial"/>
          <w:color w:val="000000" w:themeColor="text1"/>
          <w:lang w:val="es-MX"/>
        </w:rPr>
      </w:pPr>
      <w:r w:rsidRPr="694AC31A">
        <w:rPr>
          <w:rFonts w:ascii="Arial" w:eastAsia="Arial" w:hAnsi="Arial" w:cs="Arial"/>
          <w:b/>
          <w:bCs/>
          <w:color w:val="000000" w:themeColor="text1"/>
          <w:lang w:val="es-MX"/>
        </w:rPr>
        <w:t>3.2.2 Realización de pruebas</w:t>
      </w:r>
      <w:r w:rsidRPr="694AC31A">
        <w:rPr>
          <w:rFonts w:ascii="Arial" w:eastAsia="Arial" w:hAnsi="Arial" w:cs="Arial"/>
          <w:color w:val="000000" w:themeColor="text1"/>
          <w:lang w:val="es-MX"/>
        </w:rPr>
        <w:t> </w:t>
      </w:r>
    </w:p>
    <w:p w14:paraId="141A5141" w14:textId="33CD3185"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A866AD5" w14:textId="20012CB0"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realización de las pruebas</w:t>
      </w:r>
      <w:r w:rsidRPr="694AC31A">
        <w:rPr>
          <w:rFonts w:ascii="Arial" w:eastAsia="Arial" w:hAnsi="Arial" w:cs="Arial"/>
          <w:color w:val="000000" w:themeColor="text1"/>
          <w:lang w:val="es-MX"/>
        </w:rPr>
        <w:t xml:space="preserve"> va dirigida a probar que todas las funciones del sistema se ejecutan correctamente y que no presentan incidentes ni errores. Estas se llevan a cabo con base al plan de prueba elaborado, las pruebas de funcionalidad </w:t>
      </w:r>
      <w:r w:rsidRPr="694AC31A">
        <w:rPr>
          <w:rFonts w:ascii="Arial" w:eastAsia="Arial" w:hAnsi="Arial" w:cs="Arial"/>
          <w:color w:val="000000" w:themeColor="text1"/>
          <w:lang w:val="es-MX"/>
        </w:rPr>
        <w:lastRenderedPageBreak/>
        <w:t>se realizan manualmente ya que dependen de la interacción del usuario con el sistema.  </w:t>
      </w:r>
    </w:p>
    <w:p w14:paraId="6C6015EC" w14:textId="2F1BDB7A"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A189185" w14:textId="4FFD39F5"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También se pueden realizar pruebas automatizadas que incluyen las pruebas de rendimiento las cuales miden la carga, el estrés, la compatibilidad con múltiples protocolos, entre las que se encuentran </w:t>
      </w:r>
      <w:proofErr w:type="spellStart"/>
      <w:r w:rsidRPr="694AC31A">
        <w:rPr>
          <w:rFonts w:ascii="Arial" w:eastAsia="Arial" w:hAnsi="Arial" w:cs="Arial"/>
          <w:color w:val="000000" w:themeColor="text1"/>
          <w:lang w:val="es-MX"/>
        </w:rPr>
        <w:t>Gatling</w:t>
      </w:r>
      <w:proofErr w:type="spellEnd"/>
      <w:r w:rsidRPr="694AC31A">
        <w:rPr>
          <w:rFonts w:ascii="Arial" w:eastAsia="Arial" w:hAnsi="Arial" w:cs="Arial"/>
          <w:color w:val="000000" w:themeColor="text1"/>
          <w:lang w:val="es-MX"/>
        </w:rPr>
        <w:t xml:space="preserve">, Microsoft visual </w:t>
      </w:r>
      <w:proofErr w:type="spellStart"/>
      <w:r w:rsidRPr="694AC31A">
        <w:rPr>
          <w:rFonts w:ascii="Arial" w:eastAsia="Arial" w:hAnsi="Arial" w:cs="Arial"/>
          <w:color w:val="000000" w:themeColor="text1"/>
          <w:lang w:val="es-MX"/>
        </w:rPr>
        <w:t>studio</w:t>
      </w:r>
      <w:proofErr w:type="spellEnd"/>
      <w:r w:rsidRPr="694AC31A">
        <w:rPr>
          <w:rFonts w:ascii="Arial" w:eastAsia="Arial" w:hAnsi="Arial" w:cs="Arial"/>
          <w:color w:val="000000" w:themeColor="text1"/>
          <w:lang w:val="es-MX"/>
        </w:rPr>
        <w:t xml:space="preserve">, Apache, </w:t>
      </w:r>
      <w:proofErr w:type="spellStart"/>
      <w:r w:rsidRPr="694AC31A">
        <w:rPr>
          <w:rFonts w:ascii="Arial" w:eastAsia="Arial" w:hAnsi="Arial" w:cs="Arial"/>
          <w:color w:val="000000" w:themeColor="text1"/>
          <w:lang w:val="es-MX"/>
        </w:rPr>
        <w:t>Jmeter</w:t>
      </w:r>
      <w:proofErr w:type="spellEnd"/>
      <w:r w:rsidRPr="694AC31A">
        <w:rPr>
          <w:rFonts w:ascii="Arial" w:eastAsia="Arial" w:hAnsi="Arial" w:cs="Arial"/>
          <w:color w:val="000000" w:themeColor="text1"/>
          <w:lang w:val="es-MX"/>
        </w:rPr>
        <w:t>, entre otras.</w:t>
      </w:r>
    </w:p>
    <w:p w14:paraId="7680CDA8" w14:textId="0DF01676" w:rsidR="5EEB3D2F" w:rsidRDefault="5F5238CC" w:rsidP="694AC31A">
      <w:pPr>
        <w:ind w:left="708"/>
        <w:rPr>
          <w:rFonts w:ascii="Arial" w:eastAsia="Arial" w:hAnsi="Arial" w:cs="Arial"/>
          <w:color w:val="000000" w:themeColor="text1"/>
          <w:lang w:val="es-MX"/>
        </w:rPr>
      </w:pPr>
      <w:r w:rsidRPr="694AC31A">
        <w:rPr>
          <w:rFonts w:ascii="Arial" w:eastAsia="Arial" w:hAnsi="Arial" w:cs="Arial"/>
          <w:color w:val="000000" w:themeColor="text1"/>
          <w:lang w:val="es-MX"/>
        </w:rPr>
        <w:t> </w:t>
      </w:r>
      <w:r w:rsidR="11F7A485">
        <w:br/>
      </w:r>
      <w:r w:rsidRPr="694AC31A">
        <w:rPr>
          <w:rFonts w:ascii="Arial" w:eastAsia="Arial" w:hAnsi="Arial" w:cs="Arial"/>
          <w:b/>
          <w:bCs/>
          <w:color w:val="000000" w:themeColor="text1"/>
          <w:lang w:val="es-MX"/>
        </w:rPr>
        <w:t>3.2.3 Documentación de las pruebas </w:t>
      </w:r>
      <w:r w:rsidRPr="694AC31A">
        <w:rPr>
          <w:rFonts w:ascii="Arial" w:eastAsia="Arial" w:hAnsi="Arial" w:cs="Arial"/>
          <w:color w:val="000000" w:themeColor="text1"/>
          <w:lang w:val="es-MX"/>
        </w:rPr>
        <w:t> </w:t>
      </w:r>
    </w:p>
    <w:p w14:paraId="7C224ED4" w14:textId="6B7B656B" w:rsidR="5EEB3D2F" w:rsidRDefault="5F5238CC"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48C21DC" w14:textId="30F00276" w:rsidR="5EEB3D2F" w:rsidRDefault="5F5238CC"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Es de suma relevancia documentar las pruebas realizadas el sistema de información con ello se facilita la corrección de los incidentes y/o errores que presente el sistema, por lo que es ideal que se diseñe un instrumento en el cual se registren cada una de las funciones que integra el sistema, el proceso que siguen, los datos de entrada y de salida, a continuación se te presenta un ejemplo, pero el instrumento es de creación libre y cada instrumento debe ajustarse a las necesidades y al tipo de prueba que se realiza.  </w:t>
      </w:r>
    </w:p>
    <w:p w14:paraId="674FBFC3" w14:textId="1D1E4DA2" w:rsidR="5EEB3D2F" w:rsidRDefault="5EEB3D2F" w:rsidP="694AC31A">
      <w:pPr>
        <w:jc w:val="both"/>
        <w:rPr>
          <w:rFonts w:ascii="Arial" w:eastAsia="Arial" w:hAnsi="Arial" w:cs="Arial"/>
          <w:color w:val="000000" w:themeColor="text1"/>
          <w:lang w:val="es-MX"/>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60"/>
        <w:gridCol w:w="1515"/>
        <w:gridCol w:w="1380"/>
        <w:gridCol w:w="1380"/>
        <w:gridCol w:w="1515"/>
        <w:gridCol w:w="1125"/>
      </w:tblGrid>
      <w:tr w:rsidR="5ECD4EAB" w14:paraId="4C166B0B" w14:textId="77777777" w:rsidTr="694AC31A">
        <w:trPr>
          <w:trHeight w:val="300"/>
        </w:trPr>
        <w:tc>
          <w:tcPr>
            <w:tcW w:w="1860" w:type="dxa"/>
            <w:tcBorders>
              <w:top w:val="single" w:sz="6" w:space="0" w:color="auto"/>
              <w:left w:val="single" w:sz="6" w:space="0" w:color="auto"/>
              <w:bottom w:val="single" w:sz="6" w:space="0" w:color="auto"/>
              <w:right w:val="single" w:sz="6" w:space="0" w:color="auto"/>
            </w:tcBorders>
          </w:tcPr>
          <w:p w14:paraId="0EDC5A5B" w14:textId="3F7F72BE" w:rsidR="5ECD4EAB" w:rsidRDefault="5B111CF1" w:rsidP="694AC31A">
            <w:pPr>
              <w:jc w:val="center"/>
              <w:rPr>
                <w:rFonts w:ascii="Arial" w:eastAsia="Arial" w:hAnsi="Arial" w:cs="Arial"/>
              </w:rPr>
            </w:pPr>
            <w:r w:rsidRPr="694AC31A">
              <w:rPr>
                <w:rFonts w:ascii="Arial" w:eastAsia="Arial" w:hAnsi="Arial" w:cs="Arial"/>
                <w:b/>
                <w:bCs/>
                <w:lang w:val="es-MX"/>
              </w:rPr>
              <w:t>Recuperación de contraseña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5F5EB19B" w14:textId="55C90CFE" w:rsidR="5ECD4EAB" w:rsidRDefault="5B111CF1" w:rsidP="694AC31A">
            <w:pPr>
              <w:rPr>
                <w:rFonts w:ascii="Arial" w:eastAsia="Arial" w:hAnsi="Arial" w:cs="Arial"/>
              </w:rPr>
            </w:pPr>
            <w:r w:rsidRPr="694AC31A">
              <w:rPr>
                <w:rFonts w:ascii="Arial" w:eastAsia="Arial" w:hAnsi="Arial" w:cs="Arial"/>
                <w:b/>
                <w:bCs/>
                <w:lang w:val="es-MX"/>
              </w:rPr>
              <w:t>Objetivo:</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006EC2E6" w14:textId="26A35633" w:rsidR="5ECD4EAB" w:rsidRDefault="5B111CF1" w:rsidP="694AC31A">
            <w:pPr>
              <w:rPr>
                <w:rFonts w:ascii="Arial" w:eastAsia="Arial" w:hAnsi="Arial" w:cs="Arial"/>
              </w:rPr>
            </w:pPr>
            <w:r w:rsidRPr="694AC31A">
              <w:rPr>
                <w:rFonts w:ascii="Arial" w:eastAsia="Arial" w:hAnsi="Arial" w:cs="Arial"/>
                <w:i/>
                <w:iCs/>
                <w:lang w:val="es-MX"/>
              </w:rPr>
              <w:t>Recuperar contraseña del usuario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7EC0F45B" w14:textId="5F03496A" w:rsidR="5ECD4EAB" w:rsidRDefault="5B111CF1" w:rsidP="694AC31A">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838DFF1" w14:textId="345849B4" w:rsidR="5ECD4EAB" w:rsidRDefault="5B111CF1" w:rsidP="694AC31A">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6C9CA8D9" w14:textId="49ED2E59" w:rsidR="5ECD4EAB" w:rsidRDefault="5B111CF1" w:rsidP="694AC31A">
            <w:pPr>
              <w:rPr>
                <w:rFonts w:ascii="Arial" w:eastAsia="Arial" w:hAnsi="Arial" w:cs="Arial"/>
              </w:rPr>
            </w:pPr>
            <w:r w:rsidRPr="694AC31A">
              <w:rPr>
                <w:rFonts w:ascii="Arial" w:eastAsia="Arial" w:hAnsi="Arial" w:cs="Arial"/>
                <w:lang w:val="es-MX"/>
              </w:rPr>
              <w:t> </w:t>
            </w:r>
          </w:p>
        </w:tc>
      </w:tr>
      <w:tr w:rsidR="5ECD4EAB" w14:paraId="352E28FF" w14:textId="77777777" w:rsidTr="694AC31A">
        <w:trPr>
          <w:trHeight w:val="300"/>
        </w:trPr>
        <w:tc>
          <w:tcPr>
            <w:tcW w:w="1860" w:type="dxa"/>
            <w:tcBorders>
              <w:top w:val="single" w:sz="6" w:space="0" w:color="auto"/>
              <w:left w:val="single" w:sz="6" w:space="0" w:color="auto"/>
              <w:bottom w:val="single" w:sz="6" w:space="0" w:color="auto"/>
              <w:right w:val="single" w:sz="6" w:space="0" w:color="auto"/>
            </w:tcBorders>
          </w:tcPr>
          <w:p w14:paraId="640DCE7B" w14:textId="35BAFD9E" w:rsidR="5ECD4EAB" w:rsidRDefault="5B111CF1" w:rsidP="694AC31A">
            <w:pPr>
              <w:rPr>
                <w:rFonts w:ascii="Arial" w:eastAsia="Arial" w:hAnsi="Arial" w:cs="Arial"/>
              </w:rPr>
            </w:pPr>
            <w:r w:rsidRPr="694AC31A">
              <w:rPr>
                <w:rFonts w:ascii="Arial" w:eastAsia="Arial" w:hAnsi="Arial" w:cs="Arial"/>
                <w:b/>
                <w:bCs/>
                <w:lang w:val="es-MX"/>
              </w:rPr>
              <w:t>ID prueba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477CDE7" w14:textId="2159FFB5" w:rsidR="5ECD4EAB" w:rsidRDefault="5B111CF1" w:rsidP="694AC31A">
            <w:pPr>
              <w:rPr>
                <w:rFonts w:ascii="Arial" w:eastAsia="Arial" w:hAnsi="Arial" w:cs="Arial"/>
              </w:rPr>
            </w:pPr>
            <w:r w:rsidRPr="694AC31A">
              <w:rPr>
                <w:rFonts w:ascii="Arial" w:eastAsia="Arial" w:hAnsi="Arial" w:cs="Arial"/>
                <w:b/>
                <w:bCs/>
                <w:lang w:val="es-MX"/>
              </w:rPr>
              <w:t>CP-FR-01</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04BF18C1" w14:textId="3EF5F473" w:rsidR="5ECD4EAB" w:rsidRDefault="5B111CF1" w:rsidP="694AC31A">
            <w:pPr>
              <w:rPr>
                <w:rFonts w:ascii="Arial" w:eastAsia="Arial" w:hAnsi="Arial" w:cs="Arial"/>
              </w:rPr>
            </w:pPr>
            <w:r w:rsidRPr="694AC31A">
              <w:rPr>
                <w:rFonts w:ascii="Arial" w:eastAsia="Arial" w:hAnsi="Arial" w:cs="Arial"/>
                <w:b/>
                <w:bCs/>
                <w:lang w:val="es-MX"/>
              </w:rPr>
              <w:t>Resultado esperado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04F114A6" w14:textId="42272559" w:rsidR="5ECD4EAB" w:rsidRDefault="5B111CF1" w:rsidP="694AC31A">
            <w:pPr>
              <w:rPr>
                <w:rFonts w:ascii="Arial" w:eastAsia="Arial" w:hAnsi="Arial" w:cs="Arial"/>
              </w:rPr>
            </w:pPr>
            <w:r w:rsidRPr="694AC31A">
              <w:rPr>
                <w:rFonts w:ascii="Arial" w:eastAsia="Arial" w:hAnsi="Arial" w:cs="Arial"/>
                <w:b/>
                <w:bCs/>
                <w:lang w:val="es-MX"/>
              </w:rPr>
              <w:t>Resultado obtenido</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03CE5484" w14:textId="521F43BD" w:rsidR="5ECD4EAB" w:rsidRDefault="5B111CF1" w:rsidP="694AC31A">
            <w:pPr>
              <w:rPr>
                <w:rFonts w:ascii="Arial" w:eastAsia="Arial" w:hAnsi="Arial" w:cs="Arial"/>
              </w:rPr>
            </w:pPr>
            <w:r w:rsidRPr="694AC31A">
              <w:rPr>
                <w:rFonts w:ascii="Arial" w:eastAsia="Arial" w:hAnsi="Arial" w:cs="Arial"/>
                <w:b/>
                <w:bCs/>
                <w:lang w:val="es-MX"/>
              </w:rPr>
              <w:t>Observación</w:t>
            </w: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36AC0ECB" w14:textId="12B20208" w:rsidR="5ECD4EAB" w:rsidRDefault="5B111CF1" w:rsidP="694AC31A">
            <w:pPr>
              <w:rPr>
                <w:rFonts w:ascii="Arial" w:eastAsia="Arial" w:hAnsi="Arial" w:cs="Arial"/>
              </w:rPr>
            </w:pPr>
            <w:r w:rsidRPr="694AC31A">
              <w:rPr>
                <w:rFonts w:ascii="Arial" w:eastAsia="Arial" w:hAnsi="Arial" w:cs="Arial"/>
                <w:b/>
                <w:bCs/>
                <w:lang w:val="es-MX"/>
              </w:rPr>
              <w:t>Prueba atendida </w:t>
            </w:r>
            <w:r w:rsidRPr="694AC31A">
              <w:rPr>
                <w:rFonts w:ascii="Arial" w:eastAsia="Arial" w:hAnsi="Arial" w:cs="Arial"/>
                <w:lang w:val="es-MX"/>
              </w:rPr>
              <w:t> </w:t>
            </w:r>
          </w:p>
        </w:tc>
      </w:tr>
      <w:tr w:rsidR="5ECD4EAB" w14:paraId="07F632FE" w14:textId="77777777" w:rsidTr="694AC31A">
        <w:trPr>
          <w:trHeight w:val="300"/>
        </w:trPr>
        <w:tc>
          <w:tcPr>
            <w:tcW w:w="1860" w:type="dxa"/>
            <w:tcBorders>
              <w:top w:val="single" w:sz="6" w:space="0" w:color="auto"/>
              <w:left w:val="single" w:sz="6" w:space="0" w:color="auto"/>
              <w:bottom w:val="single" w:sz="6" w:space="0" w:color="auto"/>
              <w:right w:val="single" w:sz="6" w:space="0" w:color="auto"/>
            </w:tcBorders>
          </w:tcPr>
          <w:p w14:paraId="2E139AA5" w14:textId="5017CE2B" w:rsidR="5ECD4EAB" w:rsidRDefault="5B111CF1" w:rsidP="694AC31A">
            <w:pPr>
              <w:rPr>
                <w:rFonts w:ascii="Arial" w:eastAsia="Arial" w:hAnsi="Arial" w:cs="Arial"/>
              </w:rPr>
            </w:pPr>
            <w:r w:rsidRPr="694AC31A">
              <w:rPr>
                <w:rFonts w:ascii="Arial" w:eastAsia="Arial" w:hAnsi="Arial" w:cs="Arial"/>
                <w:b/>
                <w:bCs/>
                <w:lang w:val="es-MX"/>
              </w:rPr>
              <w:t>Proceso</w:t>
            </w:r>
            <w:r w:rsidRPr="694AC31A">
              <w:rPr>
                <w:rFonts w:ascii="Arial" w:eastAsia="Arial" w:hAnsi="Arial" w:cs="Arial"/>
                <w:i/>
                <w:iCs/>
                <w:lang w:val="es-MX"/>
              </w:rPr>
              <w:t xml:space="preserve"> </w:t>
            </w:r>
            <w:r w:rsidRPr="694AC31A">
              <w:rPr>
                <w:rFonts w:ascii="Arial" w:eastAsia="Arial" w:hAnsi="Arial" w:cs="Arial"/>
                <w:b/>
                <w:bCs/>
                <w:i/>
                <w:iCs/>
                <w:lang w:val="es-MX"/>
              </w:rPr>
              <w:t>del caso de prueba</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1F09B67F" w14:textId="44AF4151" w:rsidR="5ECD4EAB" w:rsidRDefault="5B111CF1" w:rsidP="694AC31A">
            <w:pPr>
              <w:rPr>
                <w:rFonts w:ascii="Arial" w:eastAsia="Arial" w:hAnsi="Arial" w:cs="Arial"/>
              </w:rPr>
            </w:pPr>
            <w:r w:rsidRPr="694AC31A">
              <w:rPr>
                <w:rFonts w:ascii="Arial" w:eastAsia="Arial" w:hAnsi="Arial" w:cs="Arial"/>
                <w:i/>
                <w:iCs/>
                <w:lang w:val="es-MX"/>
              </w:rPr>
              <w:t>1.- Acceso a recuperación de contraseña</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36D998A8" w14:textId="5DAE2E21" w:rsidR="5ECD4EAB" w:rsidRDefault="5B111CF1" w:rsidP="694AC31A">
            <w:pPr>
              <w:rPr>
                <w:rFonts w:ascii="Arial" w:eastAsia="Arial" w:hAnsi="Arial" w:cs="Arial"/>
              </w:rPr>
            </w:pPr>
            <w:r w:rsidRPr="694AC31A">
              <w:rPr>
                <w:rFonts w:ascii="Arial" w:eastAsia="Arial" w:hAnsi="Arial" w:cs="Arial"/>
                <w:lang w:val="es-MX"/>
              </w:rPr>
              <w:t>Presentar pantalla de recuperación de contraseña  </w:t>
            </w:r>
          </w:p>
        </w:tc>
        <w:tc>
          <w:tcPr>
            <w:tcW w:w="1380" w:type="dxa"/>
            <w:tcBorders>
              <w:top w:val="single" w:sz="6" w:space="0" w:color="auto"/>
              <w:left w:val="single" w:sz="6" w:space="0" w:color="auto"/>
              <w:bottom w:val="single" w:sz="6" w:space="0" w:color="auto"/>
              <w:right w:val="single" w:sz="6" w:space="0" w:color="auto"/>
            </w:tcBorders>
          </w:tcPr>
          <w:p w14:paraId="4F8128C4" w14:textId="3662928D" w:rsidR="5ECD4EAB" w:rsidRDefault="5B111CF1" w:rsidP="694AC31A">
            <w:pPr>
              <w:rPr>
                <w:rFonts w:ascii="Arial" w:eastAsia="Arial" w:hAnsi="Arial" w:cs="Arial"/>
              </w:rPr>
            </w:pPr>
            <w:r w:rsidRPr="694AC31A">
              <w:rPr>
                <w:rFonts w:ascii="Arial" w:eastAsia="Arial" w:hAnsi="Arial" w:cs="Arial"/>
                <w:lang w:val="es-MX"/>
              </w:rPr>
              <w:t>Correcto </w:t>
            </w:r>
          </w:p>
        </w:tc>
        <w:tc>
          <w:tcPr>
            <w:tcW w:w="1515" w:type="dxa"/>
            <w:tcBorders>
              <w:top w:val="single" w:sz="6" w:space="0" w:color="auto"/>
              <w:left w:val="single" w:sz="6" w:space="0" w:color="auto"/>
              <w:bottom w:val="single" w:sz="6" w:space="0" w:color="auto"/>
              <w:right w:val="single" w:sz="6" w:space="0" w:color="auto"/>
            </w:tcBorders>
          </w:tcPr>
          <w:p w14:paraId="1EE46F51" w14:textId="62A521DC" w:rsidR="5ECD4EAB" w:rsidRDefault="5B111CF1" w:rsidP="694AC31A">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4DE7632B" w14:textId="754ABE0D" w:rsidR="5ECD4EAB" w:rsidRDefault="5B111CF1" w:rsidP="694AC31A">
            <w:pPr>
              <w:rPr>
                <w:rFonts w:ascii="Arial" w:eastAsia="Arial" w:hAnsi="Arial" w:cs="Arial"/>
              </w:rPr>
            </w:pPr>
            <w:r w:rsidRPr="694AC31A">
              <w:rPr>
                <w:rFonts w:ascii="Arial" w:eastAsia="Arial" w:hAnsi="Arial" w:cs="Arial"/>
                <w:lang w:val="es-MX"/>
              </w:rPr>
              <w:t> </w:t>
            </w:r>
          </w:p>
        </w:tc>
      </w:tr>
      <w:tr w:rsidR="5ECD4EAB" w14:paraId="02D6A461" w14:textId="77777777" w:rsidTr="694AC31A">
        <w:trPr>
          <w:trHeight w:val="300"/>
        </w:trPr>
        <w:tc>
          <w:tcPr>
            <w:tcW w:w="1860" w:type="dxa"/>
            <w:tcBorders>
              <w:top w:val="single" w:sz="6" w:space="0" w:color="auto"/>
              <w:left w:val="single" w:sz="6" w:space="0" w:color="auto"/>
              <w:bottom w:val="single" w:sz="6" w:space="0" w:color="auto"/>
              <w:right w:val="single" w:sz="6" w:space="0" w:color="auto"/>
            </w:tcBorders>
          </w:tcPr>
          <w:p w14:paraId="2E307114" w14:textId="2668559B" w:rsidR="5ECD4EAB" w:rsidRDefault="5B111CF1" w:rsidP="694AC31A">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26A9D54D" w14:textId="28133D4D" w:rsidR="5ECD4EAB" w:rsidRDefault="5B111CF1" w:rsidP="694AC31A">
            <w:pPr>
              <w:rPr>
                <w:rFonts w:ascii="Arial" w:eastAsia="Arial" w:hAnsi="Arial" w:cs="Arial"/>
              </w:rPr>
            </w:pPr>
            <w:r w:rsidRPr="694AC31A">
              <w:rPr>
                <w:rFonts w:ascii="Arial" w:eastAsia="Arial" w:hAnsi="Arial" w:cs="Arial"/>
                <w:i/>
                <w:iCs/>
                <w:lang w:val="es-MX"/>
              </w:rPr>
              <w:t>2.- Ingresar correo electrónico</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233D3750" w14:textId="24F50CB4" w:rsidR="5ECD4EAB" w:rsidRDefault="5B111CF1" w:rsidP="694AC31A">
            <w:pPr>
              <w:rPr>
                <w:rFonts w:ascii="Arial" w:eastAsia="Arial" w:hAnsi="Arial" w:cs="Arial"/>
              </w:rPr>
            </w:pPr>
            <w:r w:rsidRPr="694AC31A">
              <w:rPr>
                <w:rFonts w:ascii="Arial" w:eastAsia="Arial" w:hAnsi="Arial" w:cs="Arial"/>
                <w:lang w:val="es-MX"/>
              </w:rPr>
              <w:t>El usuario puede ingresar su correo electrónico  </w:t>
            </w:r>
          </w:p>
        </w:tc>
        <w:tc>
          <w:tcPr>
            <w:tcW w:w="1380" w:type="dxa"/>
            <w:tcBorders>
              <w:top w:val="single" w:sz="6" w:space="0" w:color="auto"/>
              <w:left w:val="single" w:sz="6" w:space="0" w:color="auto"/>
              <w:bottom w:val="single" w:sz="6" w:space="0" w:color="auto"/>
              <w:right w:val="single" w:sz="6" w:space="0" w:color="auto"/>
            </w:tcBorders>
          </w:tcPr>
          <w:p w14:paraId="7F91BCFC" w14:textId="4D14AEB7" w:rsidR="5ECD4EAB" w:rsidRDefault="5B111CF1" w:rsidP="694AC31A">
            <w:pPr>
              <w:rPr>
                <w:rFonts w:ascii="Arial" w:eastAsia="Arial" w:hAnsi="Arial" w:cs="Arial"/>
              </w:rPr>
            </w:pPr>
            <w:r w:rsidRPr="694AC31A">
              <w:rPr>
                <w:rFonts w:ascii="Arial" w:eastAsia="Arial" w:hAnsi="Arial" w:cs="Arial"/>
                <w:lang w:val="es-MX"/>
              </w:rPr>
              <w:t>Correcto </w:t>
            </w:r>
          </w:p>
        </w:tc>
        <w:tc>
          <w:tcPr>
            <w:tcW w:w="1515" w:type="dxa"/>
            <w:tcBorders>
              <w:top w:val="single" w:sz="6" w:space="0" w:color="auto"/>
              <w:left w:val="single" w:sz="6" w:space="0" w:color="auto"/>
              <w:bottom w:val="single" w:sz="6" w:space="0" w:color="auto"/>
              <w:right w:val="single" w:sz="6" w:space="0" w:color="auto"/>
            </w:tcBorders>
          </w:tcPr>
          <w:p w14:paraId="1B4773D7" w14:textId="67C891AF" w:rsidR="5ECD4EAB" w:rsidRDefault="5B111CF1" w:rsidP="694AC31A">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0C9AD78A" w14:textId="3BA6A17B" w:rsidR="5ECD4EAB" w:rsidRDefault="5B111CF1" w:rsidP="694AC31A">
            <w:pPr>
              <w:rPr>
                <w:rFonts w:ascii="Arial" w:eastAsia="Arial" w:hAnsi="Arial" w:cs="Arial"/>
              </w:rPr>
            </w:pPr>
            <w:r w:rsidRPr="694AC31A">
              <w:rPr>
                <w:rFonts w:ascii="Arial" w:eastAsia="Arial" w:hAnsi="Arial" w:cs="Arial"/>
                <w:lang w:val="es-MX"/>
              </w:rPr>
              <w:t> </w:t>
            </w:r>
          </w:p>
        </w:tc>
      </w:tr>
      <w:tr w:rsidR="5ECD4EAB" w14:paraId="21A4E949" w14:textId="77777777" w:rsidTr="694AC31A">
        <w:trPr>
          <w:trHeight w:val="300"/>
        </w:trPr>
        <w:tc>
          <w:tcPr>
            <w:tcW w:w="1860" w:type="dxa"/>
            <w:tcBorders>
              <w:top w:val="single" w:sz="6" w:space="0" w:color="auto"/>
              <w:left w:val="single" w:sz="6" w:space="0" w:color="auto"/>
              <w:bottom w:val="single" w:sz="6" w:space="0" w:color="auto"/>
              <w:right w:val="single" w:sz="6" w:space="0" w:color="auto"/>
            </w:tcBorders>
          </w:tcPr>
          <w:p w14:paraId="4D0FBB61" w14:textId="63A18DC6" w:rsidR="5ECD4EAB" w:rsidRDefault="5B111CF1" w:rsidP="694AC31A">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3AB494AD" w14:textId="6A79BF02" w:rsidR="5ECD4EAB" w:rsidRDefault="5B111CF1" w:rsidP="694AC31A">
            <w:pPr>
              <w:rPr>
                <w:rFonts w:ascii="Arial" w:eastAsia="Arial" w:hAnsi="Arial" w:cs="Arial"/>
              </w:rPr>
            </w:pPr>
            <w:r w:rsidRPr="694AC31A">
              <w:rPr>
                <w:rFonts w:ascii="Arial" w:eastAsia="Arial" w:hAnsi="Arial" w:cs="Arial"/>
                <w:i/>
                <w:iCs/>
                <w:lang w:val="es-MX"/>
              </w:rPr>
              <w:t>3. Usuario envía la petición de recuperación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23C1DFA9" w14:textId="194730C7" w:rsidR="5ECD4EAB" w:rsidRDefault="5B111CF1" w:rsidP="694AC31A">
            <w:pPr>
              <w:rPr>
                <w:rFonts w:ascii="Arial" w:eastAsia="Arial" w:hAnsi="Arial" w:cs="Arial"/>
              </w:rPr>
            </w:pPr>
            <w:r w:rsidRPr="694AC31A">
              <w:rPr>
                <w:rFonts w:ascii="Arial" w:eastAsia="Arial" w:hAnsi="Arial" w:cs="Arial"/>
                <w:lang w:val="es-MX"/>
              </w:rPr>
              <w:t>Llega la petición de recuperación de contraseña. </w:t>
            </w:r>
          </w:p>
        </w:tc>
        <w:tc>
          <w:tcPr>
            <w:tcW w:w="1380" w:type="dxa"/>
            <w:tcBorders>
              <w:top w:val="single" w:sz="6" w:space="0" w:color="auto"/>
              <w:left w:val="single" w:sz="6" w:space="0" w:color="auto"/>
              <w:bottom w:val="single" w:sz="6" w:space="0" w:color="auto"/>
              <w:right w:val="single" w:sz="6" w:space="0" w:color="auto"/>
            </w:tcBorders>
          </w:tcPr>
          <w:p w14:paraId="7B620F0B" w14:textId="5D909502" w:rsidR="5ECD4EAB" w:rsidRDefault="5B111CF1" w:rsidP="694AC31A">
            <w:pPr>
              <w:rPr>
                <w:rFonts w:ascii="Arial" w:eastAsia="Arial" w:hAnsi="Arial" w:cs="Arial"/>
              </w:rPr>
            </w:pPr>
            <w:r w:rsidRPr="694AC31A">
              <w:rPr>
                <w:rFonts w:ascii="Arial" w:eastAsia="Arial" w:hAnsi="Arial" w:cs="Arial"/>
                <w:lang w:val="es-MX"/>
              </w:rPr>
              <w:t>Correo </w:t>
            </w:r>
          </w:p>
        </w:tc>
        <w:tc>
          <w:tcPr>
            <w:tcW w:w="1515" w:type="dxa"/>
            <w:tcBorders>
              <w:top w:val="single" w:sz="6" w:space="0" w:color="auto"/>
              <w:left w:val="single" w:sz="6" w:space="0" w:color="auto"/>
              <w:bottom w:val="single" w:sz="6" w:space="0" w:color="auto"/>
              <w:right w:val="single" w:sz="6" w:space="0" w:color="auto"/>
            </w:tcBorders>
          </w:tcPr>
          <w:p w14:paraId="0EBAAC64" w14:textId="48943055" w:rsidR="5ECD4EAB" w:rsidRDefault="5B111CF1" w:rsidP="694AC31A">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7DBB9CB0" w14:textId="78056247" w:rsidR="5ECD4EAB" w:rsidRDefault="5B111CF1" w:rsidP="694AC31A">
            <w:pPr>
              <w:rPr>
                <w:rFonts w:ascii="Arial" w:eastAsia="Arial" w:hAnsi="Arial" w:cs="Arial"/>
              </w:rPr>
            </w:pPr>
            <w:r w:rsidRPr="694AC31A">
              <w:rPr>
                <w:rFonts w:ascii="Arial" w:eastAsia="Arial" w:hAnsi="Arial" w:cs="Arial"/>
                <w:lang w:val="es-MX"/>
              </w:rPr>
              <w:t> </w:t>
            </w:r>
          </w:p>
        </w:tc>
      </w:tr>
      <w:tr w:rsidR="5ECD4EAB" w14:paraId="543E3DEE" w14:textId="77777777" w:rsidTr="694AC31A">
        <w:trPr>
          <w:trHeight w:val="300"/>
        </w:trPr>
        <w:tc>
          <w:tcPr>
            <w:tcW w:w="1860" w:type="dxa"/>
            <w:tcBorders>
              <w:top w:val="single" w:sz="6" w:space="0" w:color="auto"/>
              <w:left w:val="single" w:sz="6" w:space="0" w:color="auto"/>
              <w:bottom w:val="single" w:sz="6" w:space="0" w:color="auto"/>
              <w:right w:val="single" w:sz="6" w:space="0" w:color="auto"/>
            </w:tcBorders>
          </w:tcPr>
          <w:p w14:paraId="617BD83F" w14:textId="70A2811B" w:rsidR="5ECD4EAB" w:rsidRDefault="5B111CF1" w:rsidP="694AC31A">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626A3E0A" w14:textId="1AA4B19D" w:rsidR="5ECD4EAB" w:rsidRDefault="5B111CF1" w:rsidP="694AC31A">
            <w:pPr>
              <w:rPr>
                <w:rFonts w:ascii="Arial" w:eastAsia="Arial" w:hAnsi="Arial" w:cs="Arial"/>
              </w:rPr>
            </w:pPr>
            <w:r w:rsidRPr="694AC31A">
              <w:rPr>
                <w:rFonts w:ascii="Arial" w:eastAsia="Arial" w:hAnsi="Arial" w:cs="Arial"/>
                <w:i/>
                <w:iCs/>
                <w:lang w:val="es-MX"/>
              </w:rPr>
              <w:t xml:space="preserve">4.- En espera de </w:t>
            </w:r>
            <w:r w:rsidRPr="694AC31A">
              <w:rPr>
                <w:rFonts w:ascii="Arial" w:eastAsia="Arial" w:hAnsi="Arial" w:cs="Arial"/>
                <w:i/>
                <w:iCs/>
                <w:lang w:val="es-MX"/>
              </w:rPr>
              <w:lastRenderedPageBreak/>
              <w:t>la liga de recuperación de contraseña</w:t>
            </w:r>
            <w:r w:rsidRPr="694AC31A">
              <w:rPr>
                <w:rFonts w:ascii="Arial" w:eastAsia="Arial" w:hAnsi="Arial" w:cs="Arial"/>
                <w:lang w:val="es-MX"/>
              </w:rPr>
              <w:t> </w:t>
            </w:r>
          </w:p>
          <w:p w14:paraId="15068AC4" w14:textId="36FED7D2" w:rsidR="5ECD4EAB" w:rsidRDefault="5B111CF1" w:rsidP="694AC31A">
            <w:pPr>
              <w:rPr>
                <w:rFonts w:ascii="Arial" w:eastAsia="Arial" w:hAnsi="Arial" w:cs="Arial"/>
              </w:rPr>
            </w:pPr>
            <w:r w:rsidRPr="694AC31A">
              <w:rPr>
                <w:rFonts w:ascii="Arial" w:eastAsia="Arial" w:hAnsi="Arial" w:cs="Arial"/>
                <w:lang w:val="es-MX"/>
              </w:rPr>
              <w:t> </w:t>
            </w:r>
          </w:p>
          <w:p w14:paraId="49755A8E" w14:textId="307749CD" w:rsidR="5ECD4EAB" w:rsidRDefault="5B111CF1" w:rsidP="694AC31A">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30F63B9B" w14:textId="3D02E5F5" w:rsidR="5ECD4EAB" w:rsidRDefault="5B111CF1" w:rsidP="694AC31A">
            <w:pPr>
              <w:rPr>
                <w:rFonts w:ascii="Arial" w:eastAsia="Arial" w:hAnsi="Arial" w:cs="Arial"/>
              </w:rPr>
            </w:pPr>
            <w:r w:rsidRPr="694AC31A">
              <w:rPr>
                <w:rFonts w:ascii="Arial" w:eastAsia="Arial" w:hAnsi="Arial" w:cs="Arial"/>
                <w:lang w:val="es-MX"/>
              </w:rPr>
              <w:lastRenderedPageBreak/>
              <w:t xml:space="preserve">Envía la liga para </w:t>
            </w:r>
            <w:r w:rsidRPr="694AC31A">
              <w:rPr>
                <w:rFonts w:ascii="Arial" w:eastAsia="Arial" w:hAnsi="Arial" w:cs="Arial"/>
                <w:lang w:val="es-MX"/>
              </w:rPr>
              <w:lastRenderedPageBreak/>
              <w:t>recuperar la contraseña al correo del usuario </w:t>
            </w:r>
          </w:p>
        </w:tc>
        <w:tc>
          <w:tcPr>
            <w:tcW w:w="1380" w:type="dxa"/>
            <w:tcBorders>
              <w:top w:val="single" w:sz="6" w:space="0" w:color="auto"/>
              <w:left w:val="single" w:sz="6" w:space="0" w:color="auto"/>
              <w:bottom w:val="single" w:sz="6" w:space="0" w:color="auto"/>
              <w:right w:val="single" w:sz="6" w:space="0" w:color="auto"/>
            </w:tcBorders>
          </w:tcPr>
          <w:p w14:paraId="7F2AF023" w14:textId="41412A91" w:rsidR="5ECD4EAB" w:rsidRDefault="5B111CF1" w:rsidP="694AC31A">
            <w:pPr>
              <w:rPr>
                <w:rFonts w:ascii="Arial" w:eastAsia="Arial" w:hAnsi="Arial" w:cs="Arial"/>
              </w:rPr>
            </w:pPr>
            <w:r w:rsidRPr="694AC31A">
              <w:rPr>
                <w:rFonts w:ascii="Arial" w:eastAsia="Arial" w:hAnsi="Arial" w:cs="Arial"/>
                <w:lang w:val="es-MX"/>
              </w:rPr>
              <w:lastRenderedPageBreak/>
              <w:t xml:space="preserve">Si llega la liga al </w:t>
            </w:r>
            <w:r w:rsidRPr="694AC31A">
              <w:rPr>
                <w:rFonts w:ascii="Arial" w:eastAsia="Arial" w:hAnsi="Arial" w:cs="Arial"/>
                <w:lang w:val="es-MX"/>
              </w:rPr>
              <w:lastRenderedPageBreak/>
              <w:t>correo del usuario que lo solicito </w:t>
            </w:r>
          </w:p>
        </w:tc>
        <w:tc>
          <w:tcPr>
            <w:tcW w:w="1515" w:type="dxa"/>
            <w:tcBorders>
              <w:top w:val="single" w:sz="6" w:space="0" w:color="auto"/>
              <w:left w:val="single" w:sz="6" w:space="0" w:color="auto"/>
              <w:bottom w:val="single" w:sz="6" w:space="0" w:color="auto"/>
              <w:right w:val="single" w:sz="6" w:space="0" w:color="auto"/>
            </w:tcBorders>
          </w:tcPr>
          <w:p w14:paraId="6F5CEB73" w14:textId="2897D38C" w:rsidR="5ECD4EAB" w:rsidRDefault="5B111CF1" w:rsidP="694AC31A">
            <w:pPr>
              <w:rPr>
                <w:rFonts w:ascii="Arial" w:eastAsia="Arial" w:hAnsi="Arial" w:cs="Arial"/>
              </w:rPr>
            </w:pPr>
            <w:r w:rsidRPr="694AC31A">
              <w:rPr>
                <w:rFonts w:ascii="Arial" w:eastAsia="Arial" w:hAnsi="Arial" w:cs="Arial"/>
                <w:lang w:val="es-MX"/>
              </w:rPr>
              <w:lastRenderedPageBreak/>
              <w:t> </w:t>
            </w:r>
          </w:p>
        </w:tc>
        <w:tc>
          <w:tcPr>
            <w:tcW w:w="1125" w:type="dxa"/>
            <w:tcBorders>
              <w:top w:val="single" w:sz="6" w:space="0" w:color="auto"/>
              <w:left w:val="single" w:sz="6" w:space="0" w:color="auto"/>
              <w:bottom w:val="single" w:sz="6" w:space="0" w:color="auto"/>
              <w:right w:val="single" w:sz="6" w:space="0" w:color="auto"/>
            </w:tcBorders>
          </w:tcPr>
          <w:p w14:paraId="2B387819" w14:textId="004A3A0B" w:rsidR="5ECD4EAB" w:rsidRDefault="5B111CF1" w:rsidP="694AC31A">
            <w:pPr>
              <w:rPr>
                <w:rFonts w:ascii="Arial" w:eastAsia="Arial" w:hAnsi="Arial" w:cs="Arial"/>
              </w:rPr>
            </w:pPr>
            <w:r w:rsidRPr="694AC31A">
              <w:rPr>
                <w:rFonts w:ascii="Arial" w:eastAsia="Arial" w:hAnsi="Arial" w:cs="Arial"/>
                <w:lang w:val="es-MX"/>
              </w:rPr>
              <w:t> </w:t>
            </w:r>
          </w:p>
        </w:tc>
      </w:tr>
      <w:tr w:rsidR="5ECD4EAB" w14:paraId="70C86A0A" w14:textId="77777777" w:rsidTr="694AC31A">
        <w:trPr>
          <w:trHeight w:val="300"/>
        </w:trPr>
        <w:tc>
          <w:tcPr>
            <w:tcW w:w="1860" w:type="dxa"/>
            <w:tcBorders>
              <w:top w:val="single" w:sz="6" w:space="0" w:color="auto"/>
              <w:left w:val="single" w:sz="6" w:space="0" w:color="auto"/>
              <w:bottom w:val="single" w:sz="6" w:space="0" w:color="auto"/>
              <w:right w:val="single" w:sz="6" w:space="0" w:color="auto"/>
            </w:tcBorders>
          </w:tcPr>
          <w:p w14:paraId="14FCA8BD" w14:textId="6F773779" w:rsidR="5ECD4EAB" w:rsidRDefault="5B111CF1" w:rsidP="694AC31A">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4E447B9B" w14:textId="26DC8CBF" w:rsidR="5ECD4EAB" w:rsidRDefault="5B111CF1" w:rsidP="694AC31A">
            <w:pPr>
              <w:rPr>
                <w:rFonts w:ascii="Arial" w:eastAsia="Arial" w:hAnsi="Arial" w:cs="Arial"/>
              </w:rPr>
            </w:pPr>
            <w:r w:rsidRPr="694AC31A">
              <w:rPr>
                <w:rFonts w:ascii="Arial" w:eastAsia="Arial" w:hAnsi="Arial" w:cs="Arial"/>
                <w:i/>
                <w:iCs/>
                <w:lang w:val="es-MX"/>
              </w:rPr>
              <w:t>5.- Llega la liga de recuperación de contraseña </w:t>
            </w:r>
            <w:r w:rsidRPr="694AC31A">
              <w:rPr>
                <w:rFonts w:ascii="Arial" w:eastAsia="Arial" w:hAnsi="Arial" w:cs="Arial"/>
                <w:lang w:val="es-MX"/>
              </w:rPr>
              <w:t> </w:t>
            </w:r>
          </w:p>
          <w:p w14:paraId="676C1209" w14:textId="00A258F5" w:rsidR="5ECD4EAB" w:rsidRDefault="5B111CF1" w:rsidP="694AC31A">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217AB7F1" w14:textId="09C6FD9E" w:rsidR="5ECD4EAB" w:rsidRDefault="5B111CF1" w:rsidP="694AC31A">
            <w:pPr>
              <w:rPr>
                <w:rFonts w:ascii="Arial" w:eastAsia="Arial" w:hAnsi="Arial" w:cs="Arial"/>
              </w:rPr>
            </w:pPr>
            <w:r w:rsidRPr="694AC31A">
              <w:rPr>
                <w:rFonts w:ascii="Arial" w:eastAsia="Arial" w:hAnsi="Arial" w:cs="Arial"/>
                <w:lang w:val="es-MX"/>
              </w:rPr>
              <w:t>El sistema debe solicitar los datos para la recuperación de la contraseña </w:t>
            </w:r>
          </w:p>
        </w:tc>
        <w:tc>
          <w:tcPr>
            <w:tcW w:w="1380" w:type="dxa"/>
            <w:tcBorders>
              <w:top w:val="single" w:sz="6" w:space="0" w:color="auto"/>
              <w:left w:val="single" w:sz="6" w:space="0" w:color="auto"/>
              <w:bottom w:val="single" w:sz="6" w:space="0" w:color="auto"/>
              <w:right w:val="single" w:sz="6" w:space="0" w:color="auto"/>
            </w:tcBorders>
          </w:tcPr>
          <w:p w14:paraId="74F85196" w14:textId="4F5EC15E" w:rsidR="5ECD4EAB" w:rsidRDefault="5B111CF1" w:rsidP="694AC31A">
            <w:pPr>
              <w:rPr>
                <w:rFonts w:ascii="Arial" w:eastAsia="Arial" w:hAnsi="Arial" w:cs="Arial"/>
              </w:rPr>
            </w:pPr>
            <w:r w:rsidRPr="694AC31A">
              <w:rPr>
                <w:rFonts w:ascii="Arial" w:eastAsia="Arial" w:hAnsi="Arial" w:cs="Arial"/>
                <w:lang w:val="es-MX"/>
              </w:rPr>
              <w:t>La liga no solicita los datos para la recuperación de la contraseña, únicamente redirige a la página de inicio de sesión </w:t>
            </w:r>
          </w:p>
        </w:tc>
        <w:tc>
          <w:tcPr>
            <w:tcW w:w="1515" w:type="dxa"/>
            <w:tcBorders>
              <w:top w:val="single" w:sz="6" w:space="0" w:color="auto"/>
              <w:left w:val="single" w:sz="6" w:space="0" w:color="auto"/>
              <w:bottom w:val="single" w:sz="6" w:space="0" w:color="auto"/>
              <w:right w:val="single" w:sz="6" w:space="0" w:color="auto"/>
            </w:tcBorders>
          </w:tcPr>
          <w:p w14:paraId="7BC6879A" w14:textId="5C6458A6" w:rsidR="5ECD4EAB" w:rsidRDefault="5B111CF1" w:rsidP="694AC31A">
            <w:pPr>
              <w:rPr>
                <w:rFonts w:ascii="Arial" w:eastAsia="Arial" w:hAnsi="Arial" w:cs="Arial"/>
              </w:rPr>
            </w:pPr>
            <w:r w:rsidRPr="694AC31A">
              <w:rPr>
                <w:rFonts w:ascii="Arial" w:eastAsia="Arial" w:hAnsi="Arial" w:cs="Arial"/>
                <w:lang w:val="es-MX"/>
              </w:rPr>
              <w:t>Atender el incidente, que pida los datos para la recuperación de contraseña </w:t>
            </w:r>
          </w:p>
        </w:tc>
        <w:tc>
          <w:tcPr>
            <w:tcW w:w="1125" w:type="dxa"/>
            <w:tcBorders>
              <w:top w:val="single" w:sz="6" w:space="0" w:color="auto"/>
              <w:left w:val="single" w:sz="6" w:space="0" w:color="auto"/>
              <w:bottom w:val="single" w:sz="6" w:space="0" w:color="auto"/>
              <w:right w:val="single" w:sz="6" w:space="0" w:color="auto"/>
            </w:tcBorders>
          </w:tcPr>
          <w:p w14:paraId="151EF9DA" w14:textId="3DFFA620" w:rsidR="5ECD4EAB" w:rsidRDefault="5B111CF1" w:rsidP="694AC31A">
            <w:pPr>
              <w:jc w:val="center"/>
              <w:rPr>
                <w:rFonts w:ascii="Arial" w:eastAsia="Arial" w:hAnsi="Arial" w:cs="Arial"/>
              </w:rPr>
            </w:pPr>
            <w:r w:rsidRPr="694AC31A">
              <w:rPr>
                <w:rFonts w:ascii="Arial" w:eastAsia="Arial" w:hAnsi="Arial" w:cs="Arial"/>
                <w:lang w:val="es-MX"/>
              </w:rPr>
              <w:t>Si </w:t>
            </w:r>
          </w:p>
        </w:tc>
      </w:tr>
      <w:tr w:rsidR="5ECD4EAB" w14:paraId="21AB6D0B" w14:textId="77777777" w:rsidTr="694AC31A">
        <w:trPr>
          <w:trHeight w:val="300"/>
        </w:trPr>
        <w:tc>
          <w:tcPr>
            <w:tcW w:w="1860" w:type="dxa"/>
            <w:tcBorders>
              <w:top w:val="single" w:sz="6" w:space="0" w:color="auto"/>
              <w:left w:val="single" w:sz="6" w:space="0" w:color="auto"/>
              <w:bottom w:val="single" w:sz="6" w:space="0" w:color="auto"/>
              <w:right w:val="single" w:sz="6" w:space="0" w:color="auto"/>
            </w:tcBorders>
          </w:tcPr>
          <w:p w14:paraId="6A9B4028" w14:textId="7E1D6FCD" w:rsidR="5ECD4EAB" w:rsidRDefault="5B111CF1" w:rsidP="694AC31A">
            <w:pPr>
              <w:rPr>
                <w:rFonts w:ascii="Arial" w:eastAsia="Arial" w:hAnsi="Arial" w:cs="Arial"/>
              </w:rPr>
            </w:pPr>
            <w:r w:rsidRPr="694AC31A">
              <w:rPr>
                <w:rFonts w:ascii="Arial" w:eastAsia="Arial" w:hAnsi="Arial" w:cs="Arial"/>
                <w:b/>
                <w:bCs/>
                <w:lang w:val="es-MX"/>
              </w:rPr>
              <w:t>Observación de los desarrolladores</w:t>
            </w: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58E7141B" w14:textId="4E82A3A9" w:rsidR="5ECD4EAB" w:rsidRDefault="5B111CF1" w:rsidP="694AC31A">
            <w:pPr>
              <w:rPr>
                <w:rFonts w:ascii="Arial" w:eastAsia="Arial" w:hAnsi="Arial" w:cs="Arial"/>
              </w:rPr>
            </w:pPr>
            <w:r w:rsidRPr="694AC31A">
              <w:rPr>
                <w:rFonts w:ascii="Arial" w:eastAsia="Arial" w:hAnsi="Arial" w:cs="Arial"/>
                <w:i/>
                <w:iCs/>
                <w:lang w:val="es-MX"/>
              </w:rPr>
              <w:t>Se atendió el incidente realizar la prueba nuevamente por favor </w:t>
            </w: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38BFEC64" w14:textId="5A11C6D5" w:rsidR="5ECD4EAB" w:rsidRDefault="5B111CF1" w:rsidP="694AC31A">
            <w:pPr>
              <w:rPr>
                <w:rFonts w:ascii="Arial" w:eastAsia="Arial" w:hAnsi="Arial" w:cs="Arial"/>
              </w:rPr>
            </w:pPr>
            <w:r w:rsidRPr="694AC31A">
              <w:rPr>
                <w:rFonts w:ascii="Arial" w:eastAsia="Arial" w:hAnsi="Arial" w:cs="Arial"/>
                <w:lang w:val="es-MX"/>
              </w:rPr>
              <w:t> </w:t>
            </w:r>
          </w:p>
        </w:tc>
        <w:tc>
          <w:tcPr>
            <w:tcW w:w="1380" w:type="dxa"/>
            <w:tcBorders>
              <w:top w:val="single" w:sz="6" w:space="0" w:color="auto"/>
              <w:left w:val="single" w:sz="6" w:space="0" w:color="auto"/>
              <w:bottom w:val="single" w:sz="6" w:space="0" w:color="auto"/>
              <w:right w:val="single" w:sz="6" w:space="0" w:color="auto"/>
            </w:tcBorders>
          </w:tcPr>
          <w:p w14:paraId="6A5954BE" w14:textId="49369FFE" w:rsidR="5ECD4EAB" w:rsidRDefault="5B111CF1" w:rsidP="694AC31A">
            <w:pPr>
              <w:rPr>
                <w:rFonts w:ascii="Arial" w:eastAsia="Arial" w:hAnsi="Arial" w:cs="Arial"/>
              </w:rPr>
            </w:pPr>
            <w:r w:rsidRPr="694AC31A">
              <w:rPr>
                <w:rFonts w:ascii="Arial" w:eastAsia="Arial" w:hAnsi="Arial" w:cs="Arial"/>
                <w:lang w:val="es-MX"/>
              </w:rPr>
              <w:t> </w:t>
            </w:r>
          </w:p>
        </w:tc>
        <w:tc>
          <w:tcPr>
            <w:tcW w:w="1515" w:type="dxa"/>
            <w:tcBorders>
              <w:top w:val="single" w:sz="6" w:space="0" w:color="auto"/>
              <w:left w:val="single" w:sz="6" w:space="0" w:color="auto"/>
              <w:bottom w:val="single" w:sz="6" w:space="0" w:color="auto"/>
              <w:right w:val="single" w:sz="6" w:space="0" w:color="auto"/>
            </w:tcBorders>
          </w:tcPr>
          <w:p w14:paraId="25AEE7C3" w14:textId="25697B27" w:rsidR="5ECD4EAB" w:rsidRDefault="5B111CF1" w:rsidP="694AC31A">
            <w:pPr>
              <w:rPr>
                <w:rFonts w:ascii="Arial" w:eastAsia="Arial" w:hAnsi="Arial" w:cs="Arial"/>
              </w:rPr>
            </w:pPr>
            <w:r w:rsidRPr="694AC31A">
              <w:rPr>
                <w:rFonts w:ascii="Arial" w:eastAsia="Arial" w:hAnsi="Arial" w:cs="Arial"/>
                <w:lang w:val="es-MX"/>
              </w:rPr>
              <w:t> </w:t>
            </w:r>
          </w:p>
        </w:tc>
        <w:tc>
          <w:tcPr>
            <w:tcW w:w="1125" w:type="dxa"/>
            <w:tcBorders>
              <w:top w:val="single" w:sz="6" w:space="0" w:color="auto"/>
              <w:left w:val="single" w:sz="6" w:space="0" w:color="auto"/>
              <w:bottom w:val="single" w:sz="6" w:space="0" w:color="auto"/>
              <w:right w:val="single" w:sz="6" w:space="0" w:color="auto"/>
            </w:tcBorders>
          </w:tcPr>
          <w:p w14:paraId="280DBF82" w14:textId="0A00B70E" w:rsidR="5ECD4EAB" w:rsidRDefault="5B111CF1" w:rsidP="694AC31A">
            <w:pPr>
              <w:rPr>
                <w:rFonts w:ascii="Arial" w:eastAsia="Arial" w:hAnsi="Arial" w:cs="Arial"/>
              </w:rPr>
            </w:pPr>
            <w:r w:rsidRPr="694AC31A">
              <w:rPr>
                <w:rFonts w:ascii="Arial" w:eastAsia="Arial" w:hAnsi="Arial" w:cs="Arial"/>
                <w:lang w:val="es-MX"/>
              </w:rPr>
              <w:t> </w:t>
            </w:r>
          </w:p>
        </w:tc>
      </w:tr>
    </w:tbl>
    <w:p w14:paraId="50C89354" w14:textId="46A11943" w:rsidR="0094173A" w:rsidRPr="002F12BF" w:rsidRDefault="0094173A" w:rsidP="0094173A">
      <w:pPr>
        <w:jc w:val="center"/>
        <w:rPr>
          <w:rFonts w:ascii="Arial" w:eastAsia="Arial" w:hAnsi="Arial" w:cs="Arial"/>
          <w:color w:val="212529"/>
          <w:lang w:val="es-MX"/>
        </w:rPr>
      </w:pPr>
      <w:r>
        <w:br/>
      </w:r>
      <w:r>
        <w:rPr>
          <w:rFonts w:ascii="Arial" w:eastAsia="Arial" w:hAnsi="Arial" w:cs="Arial"/>
          <w:color w:val="212529"/>
          <w:lang w:val="es-MX"/>
        </w:rPr>
        <w:t>Tabla</w:t>
      </w:r>
      <w:r w:rsidRPr="002F12BF">
        <w:rPr>
          <w:rFonts w:ascii="Arial" w:eastAsia="Arial" w:hAnsi="Arial" w:cs="Arial"/>
          <w:color w:val="212529"/>
          <w:lang w:val="es-MX"/>
        </w:rPr>
        <w:t xml:space="preserve"> </w:t>
      </w:r>
      <w:r>
        <w:rPr>
          <w:rFonts w:ascii="Arial" w:eastAsia="Arial" w:hAnsi="Arial" w:cs="Arial"/>
          <w:color w:val="212529"/>
          <w:lang w:val="es-MX"/>
        </w:rPr>
        <w:t>1</w:t>
      </w:r>
      <w:r w:rsidRPr="002F12BF">
        <w:rPr>
          <w:rFonts w:ascii="Arial" w:eastAsia="Arial" w:hAnsi="Arial" w:cs="Arial"/>
          <w:color w:val="212529"/>
          <w:lang w:val="es-MX"/>
        </w:rPr>
        <w:t xml:space="preserve">. </w:t>
      </w:r>
      <w:r w:rsidRPr="0094173A">
        <w:rPr>
          <w:rFonts w:ascii="Arial" w:eastAsia="Arial" w:hAnsi="Arial" w:cs="Arial"/>
          <w:color w:val="212529"/>
          <w:lang w:val="es-MX"/>
        </w:rPr>
        <w:t>Ejemplo</w:t>
      </w:r>
      <w:r>
        <w:rPr>
          <w:rFonts w:ascii="Arial" w:eastAsia="Arial" w:hAnsi="Arial" w:cs="Arial"/>
          <w:color w:val="212529"/>
          <w:lang w:val="es-MX"/>
        </w:rPr>
        <w:t xml:space="preserve"> de i</w:t>
      </w:r>
      <w:r w:rsidRPr="0094173A">
        <w:rPr>
          <w:rFonts w:ascii="Arial" w:eastAsia="Arial" w:hAnsi="Arial" w:cs="Arial"/>
          <w:color w:val="212529"/>
          <w:lang w:val="es-MX"/>
        </w:rPr>
        <w:t>nstrumento de documentación de pruebas</w:t>
      </w:r>
    </w:p>
    <w:p w14:paraId="5AEE831E" w14:textId="2A4B71D7" w:rsidR="5EEB3D2F" w:rsidRDefault="5EEB3D2F" w:rsidP="694AC31A">
      <w:pPr>
        <w:rPr>
          <w:rFonts w:ascii="Arial" w:eastAsia="Arial" w:hAnsi="Arial" w:cs="Arial"/>
          <w:b/>
          <w:bCs/>
          <w:color w:val="000000" w:themeColor="text1"/>
          <w:lang w:val="es-MX"/>
        </w:rPr>
      </w:pPr>
    </w:p>
    <w:p w14:paraId="648703EB" w14:textId="77777777" w:rsidR="0094173A" w:rsidRDefault="0094173A" w:rsidP="694AC31A">
      <w:pPr>
        <w:rPr>
          <w:rFonts w:ascii="Arial" w:eastAsia="Arial" w:hAnsi="Arial" w:cs="Arial"/>
          <w:b/>
          <w:bCs/>
          <w:color w:val="000000" w:themeColor="text1"/>
          <w:lang w:val="es-MX"/>
        </w:rPr>
      </w:pPr>
    </w:p>
    <w:p w14:paraId="61C12FA1" w14:textId="315B946A" w:rsidR="5EEB3D2F" w:rsidRDefault="71A70C1F" w:rsidP="694AC31A">
      <w:pPr>
        <w:rPr>
          <w:rFonts w:ascii="Arial" w:eastAsia="Arial" w:hAnsi="Arial" w:cs="Arial"/>
          <w:color w:val="000000" w:themeColor="text1"/>
          <w:lang w:val="es-MX"/>
        </w:rPr>
      </w:pPr>
      <w:r w:rsidRPr="694AC31A">
        <w:rPr>
          <w:rFonts w:ascii="Arial" w:eastAsia="Arial" w:hAnsi="Arial" w:cs="Arial"/>
          <w:b/>
          <w:bCs/>
          <w:color w:val="000000" w:themeColor="text1"/>
          <w:lang w:val="es-MX"/>
        </w:rPr>
        <w:t xml:space="preserve">3.3 Conclusión del desarrollo del sistema </w:t>
      </w:r>
      <w:r w:rsidRPr="694AC31A">
        <w:rPr>
          <w:rFonts w:ascii="Arial" w:eastAsia="Arial" w:hAnsi="Arial" w:cs="Arial"/>
          <w:color w:val="000000" w:themeColor="text1"/>
          <w:lang w:val="es-MX"/>
        </w:rPr>
        <w:t> </w:t>
      </w:r>
    </w:p>
    <w:p w14:paraId="04035AC7" w14:textId="4D1814C5" w:rsidR="5EEB3D2F" w:rsidRDefault="71A70C1F"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977BCBF" w14:textId="36202590"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El equipo de desarrollo inició con el desarrollo de un sistema de información con base en un plan de desarrollo el cual permitió concluir en tiempo y forma el sistema, la conclusión del desarrollo del sistema se considera cuando el sistema de información pasó por todas las pruebas y está libre de errores o incidentes.</w:t>
      </w:r>
    </w:p>
    <w:p w14:paraId="5548E43D" w14:textId="00F6A8B4" w:rsidR="5EEB3D2F" w:rsidRDefault="5EEB3D2F" w:rsidP="694AC31A">
      <w:pPr>
        <w:jc w:val="both"/>
        <w:rPr>
          <w:rFonts w:ascii="Arial" w:eastAsia="Arial" w:hAnsi="Arial" w:cs="Arial"/>
          <w:color w:val="000000" w:themeColor="text1"/>
          <w:lang w:val="es-MX"/>
        </w:rPr>
      </w:pPr>
    </w:p>
    <w:p w14:paraId="3AAAB244" w14:textId="4B7C633E"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Una vez que el sistema cumple con estas condiciones está listo para ser entregado al usuario el sistema, antes de realizar la entrega es necesario hacer una revisión exhaustiva de los entregables, entre ellos que se encuentran:</w:t>
      </w:r>
    </w:p>
    <w:p w14:paraId="0A62D13B" w14:textId="55EB60FF" w:rsidR="5EEB3D2F" w:rsidRDefault="5EEB3D2F" w:rsidP="694AC31A">
      <w:pPr>
        <w:jc w:val="both"/>
        <w:rPr>
          <w:rFonts w:ascii="Arial" w:eastAsia="Arial" w:hAnsi="Arial" w:cs="Arial"/>
          <w:color w:val="000000" w:themeColor="text1"/>
          <w:lang w:val="es-MX"/>
        </w:rPr>
      </w:pPr>
    </w:p>
    <w:p w14:paraId="7774EFF6" w14:textId="48814D20" w:rsidR="5EEB3D2F" w:rsidRDefault="71A70C1F" w:rsidP="005C5DD4">
      <w:pPr>
        <w:pStyle w:val="Prrafodelista"/>
        <w:numPr>
          <w:ilvl w:val="0"/>
          <w:numId w:val="36"/>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La documentación del desarrollo.</w:t>
      </w:r>
    </w:p>
    <w:p w14:paraId="0868D840" w14:textId="1CE160FB" w:rsidR="5EEB3D2F" w:rsidRDefault="71A70C1F" w:rsidP="005C5DD4">
      <w:pPr>
        <w:pStyle w:val="Prrafodelista"/>
        <w:numPr>
          <w:ilvl w:val="0"/>
          <w:numId w:val="36"/>
        </w:numPr>
        <w:jc w:val="both"/>
        <w:rPr>
          <w:rFonts w:ascii="Arial" w:eastAsia="Arial" w:hAnsi="Arial" w:cs="Arial"/>
          <w:color w:val="000000" w:themeColor="text1"/>
          <w:lang w:val="es-MX"/>
        </w:rPr>
      </w:pPr>
      <w:r w:rsidRPr="694AC31A">
        <w:rPr>
          <w:rFonts w:ascii="Arial" w:eastAsia="Arial" w:hAnsi="Arial" w:cs="Arial"/>
          <w:color w:val="000000" w:themeColor="text1"/>
          <w:lang w:val="es-MX"/>
        </w:rPr>
        <w:t>La carpeta con los archivos fuentes del desarrollo.</w:t>
      </w:r>
    </w:p>
    <w:p w14:paraId="24D15820" w14:textId="7A3457CD" w:rsidR="5EEB3D2F" w:rsidRDefault="5EEB3D2F" w:rsidP="694AC31A">
      <w:pPr>
        <w:jc w:val="both"/>
        <w:rPr>
          <w:rFonts w:ascii="Arial" w:eastAsia="Arial" w:hAnsi="Arial" w:cs="Arial"/>
          <w:color w:val="000000" w:themeColor="text1"/>
          <w:lang w:val="es-MX"/>
        </w:rPr>
      </w:pPr>
    </w:p>
    <w:p w14:paraId="7A42377B" w14:textId="76CA31DE"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Al tener estos dos elementos organizados y revisados exhaustivamente, se pasa a la fase de puesta en producción del sistema. </w:t>
      </w:r>
    </w:p>
    <w:p w14:paraId="4DCEB0B1" w14:textId="6D505782"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w:t>
      </w:r>
    </w:p>
    <w:p w14:paraId="55233056" w14:textId="30077FC1" w:rsidR="5EEB3D2F" w:rsidRDefault="71A70C1F" w:rsidP="694AC31A">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3.3.1 Puesta en producción del sistema </w:t>
      </w:r>
      <w:r w:rsidRPr="694AC31A">
        <w:rPr>
          <w:rFonts w:ascii="Arial" w:eastAsia="Arial" w:hAnsi="Arial" w:cs="Arial"/>
          <w:color w:val="000000" w:themeColor="text1"/>
          <w:lang w:val="es-MX"/>
        </w:rPr>
        <w:t> </w:t>
      </w:r>
    </w:p>
    <w:p w14:paraId="7BDE62A8" w14:textId="6AB944F8"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91653EC" w14:textId="5890C7BC"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Una vez que se asegura que el sistema y los manuales correspondientes están listos, debe iniciar con la puesta en producción del sistema. La puesta en producción de un sistema corresponde a realizar el despliegue </w:t>
      </w:r>
      <w:proofErr w:type="gramStart"/>
      <w:r w:rsidRPr="694AC31A">
        <w:rPr>
          <w:rFonts w:ascii="Arial" w:eastAsia="Arial" w:hAnsi="Arial" w:cs="Arial"/>
          <w:color w:val="000000" w:themeColor="text1"/>
          <w:lang w:val="es-MX"/>
        </w:rPr>
        <w:t>del mismo</w:t>
      </w:r>
      <w:proofErr w:type="gramEnd"/>
      <w:r w:rsidRPr="694AC31A">
        <w:rPr>
          <w:rFonts w:ascii="Arial" w:eastAsia="Arial" w:hAnsi="Arial" w:cs="Arial"/>
          <w:color w:val="000000" w:themeColor="text1"/>
          <w:lang w:val="es-MX"/>
        </w:rPr>
        <w:t xml:space="preserve">, esto quiere decir que ha llegado el momento que el sistema sea utilizado en el ambiente real con los usuarios implicados, para lo cual se realiza la instalación en local o la migración en el servidor correspondiente para que el sistema quede operativo. </w:t>
      </w:r>
    </w:p>
    <w:p w14:paraId="2D490CD7" w14:textId="77777777" w:rsidR="005C3F78" w:rsidRDefault="005C3F78" w:rsidP="694AC31A">
      <w:pPr>
        <w:jc w:val="both"/>
        <w:rPr>
          <w:rFonts w:ascii="Arial" w:eastAsia="Arial" w:hAnsi="Arial" w:cs="Arial"/>
          <w:color w:val="000000" w:themeColor="text1"/>
          <w:lang w:val="es-MX"/>
        </w:rPr>
      </w:pPr>
    </w:p>
    <w:p w14:paraId="4AAFB598" w14:textId="25B3E6E7" w:rsidR="00395E7F" w:rsidRDefault="00395E7F" w:rsidP="00395E7F">
      <w:pPr>
        <w:jc w:val="both"/>
        <w:rPr>
          <w:rFonts w:ascii="Arial" w:eastAsia="Arial" w:hAnsi="Arial" w:cs="Arial"/>
          <w:color w:val="000000" w:themeColor="text1"/>
          <w:lang w:val="es-MX"/>
        </w:rPr>
      </w:pPr>
      <w:r w:rsidRPr="00395E7F">
        <w:rPr>
          <w:rFonts w:ascii="Arial" w:eastAsia="Arial" w:hAnsi="Arial" w:cs="Arial"/>
          <w:noProof/>
          <w:color w:val="000000" w:themeColor="text1"/>
          <w:lang w:val="es-MX"/>
        </w:rPr>
        <w:drawing>
          <wp:inline distT="0" distB="0" distL="0" distR="0" wp14:anchorId="6E83A076" wp14:editId="5FAA45D9">
            <wp:extent cx="5612130" cy="3919855"/>
            <wp:effectExtent l="0" t="0" r="7620" b="4445"/>
            <wp:docPr id="78659706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2DA954E7" w14:textId="4C151D86" w:rsidR="00395E7F" w:rsidRPr="00395E7F" w:rsidRDefault="002F39C6" w:rsidP="00395E7F">
      <w:pPr>
        <w:jc w:val="both"/>
        <w:rPr>
          <w:rFonts w:ascii="Arial" w:eastAsia="Arial" w:hAnsi="Arial" w:cs="Arial"/>
          <w:color w:val="000000" w:themeColor="text1"/>
          <w:lang w:val="es-MX"/>
        </w:rPr>
      </w:pPr>
      <w:r>
        <w:rPr>
          <w:rFonts w:ascii="Arial" w:eastAsia="Arial" w:hAnsi="Arial" w:cs="Arial"/>
          <w:color w:val="000000" w:themeColor="text1"/>
          <w:lang w:val="es-MX"/>
        </w:rPr>
        <w:t>Figura 21. Puesta en producción del sistema</w:t>
      </w:r>
    </w:p>
    <w:p w14:paraId="1CE02F1B" w14:textId="77777777" w:rsidR="005C3F78" w:rsidRDefault="005C3F78" w:rsidP="694AC31A">
      <w:pPr>
        <w:jc w:val="both"/>
        <w:rPr>
          <w:rFonts w:ascii="Arial" w:eastAsia="Arial" w:hAnsi="Arial" w:cs="Arial"/>
          <w:color w:val="000000" w:themeColor="text1"/>
          <w:lang w:val="es-MX"/>
        </w:rPr>
      </w:pPr>
    </w:p>
    <w:p w14:paraId="449DA6D8" w14:textId="60E31CE2" w:rsidR="5EEB3D2F" w:rsidRDefault="5EEB3D2F" w:rsidP="694AC31A">
      <w:pPr>
        <w:jc w:val="both"/>
        <w:rPr>
          <w:rFonts w:ascii="Arial" w:eastAsia="Arial" w:hAnsi="Arial" w:cs="Arial"/>
          <w:color w:val="000000" w:themeColor="text1"/>
          <w:lang w:val="es-MX"/>
        </w:rPr>
      </w:pPr>
    </w:p>
    <w:p w14:paraId="520CCD61" w14:textId="7AC4FD50"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Es importante no olvidar que este despliegue debe cuidar las medidas de seguridad.  </w:t>
      </w:r>
    </w:p>
    <w:p w14:paraId="25854CC8" w14:textId="2DB1ED89"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FE22E0D" w14:textId="7EE509B2" w:rsidR="5EEB3D2F" w:rsidRDefault="71A70C1F" w:rsidP="694AC31A">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3.3.2 Presentación ejecutiva</w:t>
      </w:r>
      <w:r w:rsidRPr="694AC31A">
        <w:rPr>
          <w:rFonts w:ascii="Arial" w:eastAsia="Arial" w:hAnsi="Arial" w:cs="Arial"/>
          <w:color w:val="000000" w:themeColor="text1"/>
          <w:lang w:val="es-MX"/>
        </w:rPr>
        <w:t> </w:t>
      </w:r>
    </w:p>
    <w:p w14:paraId="26AFD482" w14:textId="090B52BF"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6426D7DF" w14:textId="739E38E8"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presentación ejecutiva</w:t>
      </w:r>
      <w:r w:rsidRPr="694AC31A">
        <w:rPr>
          <w:rFonts w:ascii="Arial" w:eastAsia="Arial" w:hAnsi="Arial" w:cs="Arial"/>
          <w:color w:val="000000" w:themeColor="text1"/>
          <w:lang w:val="es-MX"/>
        </w:rPr>
        <w:t xml:space="preserve"> es una exposición formal ante las partes interesadas del proyecto para mostrar los resultados obtenidos, las funcionalidades implementadas y los beneficios que el sistema aportará a la organización. </w:t>
      </w:r>
    </w:p>
    <w:p w14:paraId="613437D6" w14:textId="77777777" w:rsidR="00021723" w:rsidRDefault="00021723" w:rsidP="694AC31A">
      <w:pPr>
        <w:jc w:val="both"/>
        <w:rPr>
          <w:rFonts w:ascii="Arial" w:eastAsia="Arial" w:hAnsi="Arial" w:cs="Arial"/>
          <w:color w:val="000000" w:themeColor="text1"/>
          <w:lang w:val="es-MX"/>
        </w:rPr>
      </w:pPr>
    </w:p>
    <w:p w14:paraId="02B2228A" w14:textId="54942842" w:rsidR="00021723" w:rsidRPr="00021723" w:rsidRDefault="00021723" w:rsidP="00021723">
      <w:pPr>
        <w:jc w:val="both"/>
        <w:rPr>
          <w:rFonts w:ascii="Arial" w:eastAsia="Arial" w:hAnsi="Arial" w:cs="Arial"/>
          <w:color w:val="000000" w:themeColor="text1"/>
          <w:lang w:val="es-MX"/>
        </w:rPr>
      </w:pPr>
      <w:r w:rsidRPr="00021723">
        <w:rPr>
          <w:rFonts w:ascii="Arial" w:eastAsia="Arial" w:hAnsi="Arial" w:cs="Arial"/>
          <w:noProof/>
          <w:color w:val="000000" w:themeColor="text1"/>
          <w:lang w:val="es-MX"/>
        </w:rPr>
        <w:lastRenderedPageBreak/>
        <w:drawing>
          <wp:inline distT="0" distB="0" distL="0" distR="0" wp14:anchorId="10A0C4FF" wp14:editId="200AF6C9">
            <wp:extent cx="5612130" cy="3919855"/>
            <wp:effectExtent l="0" t="0" r="7620" b="4445"/>
            <wp:docPr id="67396422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14:paraId="6FEA04F8" w14:textId="0816EE5A" w:rsidR="00021723" w:rsidRDefault="00660C5F" w:rsidP="694AC31A">
      <w:pPr>
        <w:jc w:val="both"/>
        <w:rPr>
          <w:rFonts w:ascii="Arial" w:eastAsia="Arial" w:hAnsi="Arial" w:cs="Arial"/>
          <w:color w:val="000000" w:themeColor="text1"/>
          <w:lang w:val="es-MX"/>
        </w:rPr>
      </w:pPr>
      <w:r>
        <w:rPr>
          <w:rFonts w:ascii="Arial" w:eastAsia="Arial" w:hAnsi="Arial" w:cs="Arial"/>
          <w:color w:val="000000" w:themeColor="text1"/>
          <w:lang w:val="es-MX"/>
        </w:rPr>
        <w:t>Figura 22. Presentación ejecutiva</w:t>
      </w:r>
    </w:p>
    <w:p w14:paraId="4B08DB21" w14:textId="7037A136" w:rsidR="5EEB3D2F" w:rsidRDefault="5EEB3D2F" w:rsidP="694AC31A">
      <w:pPr>
        <w:jc w:val="both"/>
        <w:rPr>
          <w:rFonts w:ascii="Arial" w:eastAsia="Arial" w:hAnsi="Arial" w:cs="Arial"/>
          <w:color w:val="000000" w:themeColor="text1"/>
          <w:lang w:val="es-MX"/>
        </w:rPr>
      </w:pPr>
    </w:p>
    <w:p w14:paraId="1AFB120B" w14:textId="630711F3"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Según </w:t>
      </w:r>
      <w:proofErr w:type="spellStart"/>
      <w:r w:rsidRPr="694AC31A">
        <w:rPr>
          <w:rFonts w:ascii="Arial" w:eastAsia="Arial" w:hAnsi="Arial" w:cs="Arial"/>
          <w:color w:val="000000" w:themeColor="text1"/>
          <w:lang w:val="es-MX"/>
        </w:rPr>
        <w:t>Kerzner</w:t>
      </w:r>
      <w:proofErr w:type="spellEnd"/>
      <w:r w:rsidRPr="694AC31A">
        <w:rPr>
          <w:rFonts w:ascii="Arial" w:eastAsia="Arial" w:hAnsi="Arial" w:cs="Arial"/>
          <w:color w:val="000000" w:themeColor="text1"/>
          <w:lang w:val="es-MX"/>
        </w:rPr>
        <w:t xml:space="preserve"> (2017), esta presentación debe enfocarse en cómo el sistema cumple con los objetivos estratégicos y aporta valor al negocio. </w:t>
      </w:r>
      <w:r w:rsidRPr="694AC31A">
        <w:rPr>
          <w:rFonts w:ascii="Arial" w:eastAsia="Arial" w:hAnsi="Arial" w:cs="Arial"/>
          <w:i/>
          <w:iCs/>
          <w:color w:val="000000" w:themeColor="text1"/>
          <w:lang w:val="es-MX"/>
        </w:rPr>
        <w:t>"La presentación ejecutiva debe resaltar los beneficios del sistema y cómo se alinean con los objetivos del negocio, proporcionando una visión clara del éxito del proyecto".</w:t>
      </w:r>
    </w:p>
    <w:p w14:paraId="4F54F74C" w14:textId="25503508"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D601381" w14:textId="39E01963"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6C66E11" w14:textId="6EB4851C" w:rsidR="5EEB3D2F" w:rsidRDefault="71A70C1F" w:rsidP="694AC31A">
      <w:pPr>
        <w:ind w:left="708"/>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r w:rsidR="386DF051">
        <w:br/>
      </w:r>
      <w:r w:rsidRPr="694AC31A">
        <w:rPr>
          <w:rFonts w:ascii="Arial" w:eastAsia="Arial" w:hAnsi="Arial" w:cs="Arial"/>
          <w:b/>
          <w:bCs/>
          <w:color w:val="000000" w:themeColor="text1"/>
          <w:lang w:val="es-MX"/>
        </w:rPr>
        <w:t>3.3.3 Entrega del software o sistema </w:t>
      </w:r>
      <w:r w:rsidRPr="694AC31A">
        <w:rPr>
          <w:rFonts w:ascii="Arial" w:eastAsia="Arial" w:hAnsi="Arial" w:cs="Arial"/>
          <w:color w:val="000000" w:themeColor="text1"/>
          <w:lang w:val="es-MX"/>
        </w:rPr>
        <w:t> </w:t>
      </w:r>
    </w:p>
    <w:p w14:paraId="58F0F234" w14:textId="013A6A1F"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44C1FEC" w14:textId="029B6BB1"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entrega del software</w:t>
      </w:r>
      <w:r w:rsidRPr="694AC31A">
        <w:rPr>
          <w:rFonts w:ascii="Arial" w:eastAsia="Arial" w:hAnsi="Arial" w:cs="Arial"/>
          <w:color w:val="000000" w:themeColor="text1"/>
          <w:lang w:val="es-MX"/>
        </w:rPr>
        <w:t xml:space="preserve"> se refiere al acto formal de entregar el sistema completo al cliente o usuario final. Este proceso incluye no solo la entrega del código fuente, sino también la configuración de los entornos de producción y las pruebas finales. Según Pressman y </w:t>
      </w:r>
      <w:proofErr w:type="spellStart"/>
      <w:r w:rsidRPr="694AC31A">
        <w:rPr>
          <w:rFonts w:ascii="Arial" w:eastAsia="Arial" w:hAnsi="Arial" w:cs="Arial"/>
          <w:color w:val="000000" w:themeColor="text1"/>
          <w:lang w:val="es-MX"/>
        </w:rPr>
        <w:t>Maxim</w:t>
      </w:r>
      <w:proofErr w:type="spellEnd"/>
      <w:r w:rsidRPr="694AC31A">
        <w:rPr>
          <w:rFonts w:ascii="Arial" w:eastAsia="Arial" w:hAnsi="Arial" w:cs="Arial"/>
          <w:color w:val="000000" w:themeColor="text1"/>
          <w:lang w:val="es-MX"/>
        </w:rPr>
        <w:t xml:space="preserve"> (2014), una entrega bien planificada asegura que el sistema esté listo para su uso inmediato. </w:t>
      </w:r>
      <w:r w:rsidRPr="694AC31A">
        <w:rPr>
          <w:rFonts w:ascii="Arial" w:eastAsia="Arial" w:hAnsi="Arial" w:cs="Arial"/>
          <w:i/>
          <w:iCs/>
          <w:color w:val="000000" w:themeColor="text1"/>
          <w:lang w:val="es-MX"/>
        </w:rPr>
        <w:t>"La entrega del software debe incluir no solo el producto final, sino también toda la infraestructura necesaria para que el sistema funcione en el entorno del cliente"</w:t>
      </w:r>
      <w:r w:rsidRPr="694AC31A">
        <w:rPr>
          <w:rFonts w:ascii="Arial" w:eastAsia="Arial" w:hAnsi="Arial" w:cs="Arial"/>
          <w:color w:val="000000" w:themeColor="text1"/>
          <w:lang w:val="es-MX"/>
        </w:rPr>
        <w:t>. </w:t>
      </w:r>
    </w:p>
    <w:p w14:paraId="792256E1" w14:textId="1917813B"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475510F9" w14:textId="27BD6EF4"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69C7CD1" w14:textId="010C0F55" w:rsidR="5EEB3D2F" w:rsidRDefault="71A70C1F" w:rsidP="694AC31A">
      <w:pPr>
        <w:ind w:left="708"/>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3.3.4 Entrega de documentación </w:t>
      </w:r>
      <w:r w:rsidRPr="694AC31A">
        <w:rPr>
          <w:rFonts w:ascii="Arial" w:eastAsia="Arial" w:hAnsi="Arial" w:cs="Arial"/>
          <w:color w:val="000000" w:themeColor="text1"/>
          <w:lang w:val="es-MX"/>
        </w:rPr>
        <w:t> </w:t>
      </w:r>
    </w:p>
    <w:p w14:paraId="717622EB" w14:textId="6204CF14"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008BB161" w14:textId="17C7486B"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La </w:t>
      </w:r>
      <w:r w:rsidRPr="694AC31A">
        <w:rPr>
          <w:rFonts w:ascii="Arial" w:eastAsia="Arial" w:hAnsi="Arial" w:cs="Arial"/>
          <w:b/>
          <w:bCs/>
          <w:color w:val="000000" w:themeColor="text1"/>
          <w:lang w:val="es-MX"/>
        </w:rPr>
        <w:t>entrega de documentación</w:t>
      </w:r>
      <w:r w:rsidRPr="694AC31A">
        <w:rPr>
          <w:rFonts w:ascii="Arial" w:eastAsia="Arial" w:hAnsi="Arial" w:cs="Arial"/>
          <w:color w:val="000000" w:themeColor="text1"/>
          <w:lang w:val="es-MX"/>
        </w:rPr>
        <w:t xml:space="preserve"> es crucial para asegurar que los usuarios y el equipo de soporte tengan la información necesaria para operar y mantener el </w:t>
      </w:r>
      <w:r w:rsidRPr="694AC31A">
        <w:rPr>
          <w:rFonts w:ascii="Arial" w:eastAsia="Arial" w:hAnsi="Arial" w:cs="Arial"/>
          <w:color w:val="000000" w:themeColor="text1"/>
          <w:lang w:val="es-MX"/>
        </w:rPr>
        <w:lastRenderedPageBreak/>
        <w:t>sistema. Según Sommerville (2016), la documentación debe incluir manuales de usuario, guías de instalación, documentación técnica y cualquier otro material necesario para garantizar la continuidad del soporte. </w:t>
      </w:r>
      <w:r w:rsidRPr="694AC31A">
        <w:rPr>
          <w:rFonts w:ascii="Arial" w:eastAsia="Arial" w:hAnsi="Arial" w:cs="Arial"/>
          <w:i/>
          <w:iCs/>
          <w:color w:val="000000" w:themeColor="text1"/>
          <w:lang w:val="es-MX"/>
        </w:rPr>
        <w:t>"Una adecuada entrega de documentación asegura que el sistema pueda ser mantenido y actualizado correctamente, proporcionando una base sólida para su uso y operación".</w:t>
      </w:r>
      <w:r w:rsidRPr="694AC31A">
        <w:rPr>
          <w:rFonts w:ascii="Arial" w:eastAsia="Arial" w:hAnsi="Arial" w:cs="Arial"/>
          <w:color w:val="000000" w:themeColor="text1"/>
          <w:lang w:val="es-MX"/>
        </w:rPr>
        <w:t> </w:t>
      </w:r>
    </w:p>
    <w:p w14:paraId="168CD700" w14:textId="4983B372" w:rsidR="5EEB3D2F" w:rsidRDefault="71A70C1F"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557A81E6" w14:textId="710258D6" w:rsidR="5EEB3D2F" w:rsidRDefault="26E57DD5" w:rsidP="694AC31A">
      <w:pPr>
        <w:jc w:val="center"/>
        <w:rPr>
          <w:rFonts w:ascii="Arial" w:eastAsia="Arial" w:hAnsi="Arial" w:cs="Arial"/>
          <w:b/>
          <w:bCs/>
          <w:color w:val="005A2F"/>
          <w:lang w:val="es-MX" w:eastAsia="es-MX"/>
        </w:rPr>
      </w:pPr>
      <w:commentRangeStart w:id="17"/>
      <w:r w:rsidRPr="694AC31A">
        <w:rPr>
          <w:rFonts w:ascii="Arial" w:eastAsia="Arial" w:hAnsi="Arial" w:cs="Arial"/>
          <w:b/>
          <w:bCs/>
          <w:color w:val="005A2F"/>
          <w:lang w:val="es-MX" w:eastAsia="es-MX"/>
        </w:rPr>
        <w:t>Actividad de reflexión 3:</w:t>
      </w:r>
    </w:p>
    <w:commentRangeEnd w:id="17"/>
    <w:p w14:paraId="2FFAF373" w14:textId="77777777" w:rsidR="5EEB3D2F" w:rsidRDefault="5EEB3D2F" w:rsidP="694AC31A">
      <w:pPr>
        <w:jc w:val="both"/>
        <w:rPr>
          <w:rFonts w:ascii="Arial" w:eastAsia="Arial" w:hAnsi="Arial" w:cs="Arial"/>
          <w:color w:val="005A2F"/>
          <w:lang w:val="es-MX" w:eastAsia="es-MX"/>
        </w:rPr>
      </w:pPr>
      <w:r>
        <w:commentReference w:id="17"/>
      </w:r>
    </w:p>
    <w:p w14:paraId="589B201B" w14:textId="77777777" w:rsidR="5EEB3D2F" w:rsidRDefault="26E57DD5" w:rsidP="694AC31A">
      <w:pPr>
        <w:jc w:val="center"/>
        <w:rPr>
          <w:rFonts w:ascii="Arial" w:eastAsia="Arial" w:hAnsi="Arial" w:cs="Arial"/>
          <w:color w:val="005A2F"/>
          <w:lang w:val="es-MX" w:eastAsia="es-MX"/>
        </w:rPr>
      </w:pPr>
      <w:r w:rsidRPr="694AC31A">
        <w:rPr>
          <w:rFonts w:ascii="Arial" w:eastAsia="Arial" w:hAnsi="Arial" w:cs="Arial"/>
          <w:color w:val="005A2F"/>
          <w:lang w:val="es-MX" w:eastAsia="es-MX"/>
        </w:rPr>
        <w:t>Título.</w:t>
      </w:r>
    </w:p>
    <w:p w14:paraId="41289674" w14:textId="77777777" w:rsidR="5EEB3D2F" w:rsidRDefault="5EEB3D2F" w:rsidP="694AC31A">
      <w:pPr>
        <w:jc w:val="both"/>
        <w:rPr>
          <w:rFonts w:ascii="Arial" w:eastAsia="Arial" w:hAnsi="Arial" w:cs="Arial"/>
          <w:color w:val="005A2F"/>
          <w:lang w:val="es-MX" w:eastAsia="es-MX"/>
        </w:rPr>
      </w:pPr>
    </w:p>
    <w:p w14:paraId="1CD106FA" w14:textId="77777777" w:rsidR="5EEB3D2F" w:rsidRDefault="26E57DD5" w:rsidP="694AC31A">
      <w:pPr>
        <w:jc w:val="both"/>
        <w:rPr>
          <w:rFonts w:ascii="Arial" w:eastAsia="Arial" w:hAnsi="Arial" w:cs="Arial"/>
          <w:b/>
          <w:bCs/>
          <w:color w:val="005A2F"/>
          <w:lang w:val="es-MX" w:eastAsia="es-MX"/>
        </w:rPr>
      </w:pPr>
      <w:r w:rsidRPr="694AC31A">
        <w:rPr>
          <w:rFonts w:ascii="Arial" w:eastAsia="Arial" w:hAnsi="Arial" w:cs="Arial"/>
          <w:b/>
          <w:bCs/>
          <w:color w:val="005A2F"/>
          <w:lang w:val="es-MX" w:eastAsia="es-MX"/>
        </w:rPr>
        <w:t>Propósito de aprendizaje:</w:t>
      </w:r>
    </w:p>
    <w:p w14:paraId="50916A08" w14:textId="77777777" w:rsidR="5EEB3D2F" w:rsidRDefault="5EEB3D2F" w:rsidP="694AC31A">
      <w:pPr>
        <w:jc w:val="both"/>
        <w:rPr>
          <w:rFonts w:ascii="Arial" w:eastAsia="Arial" w:hAnsi="Arial" w:cs="Arial"/>
          <w:color w:val="005A2F"/>
          <w:highlight w:val="yellow"/>
          <w:lang w:val="es-MX" w:eastAsia="es-MX"/>
        </w:rPr>
      </w:pPr>
      <w:r>
        <w:br/>
      </w:r>
      <w:r w:rsidR="26E57DD5" w:rsidRPr="694AC31A">
        <w:rPr>
          <w:rFonts w:ascii="Arial" w:eastAsia="Arial" w:hAnsi="Arial" w:cs="Arial"/>
          <w:color w:val="005A2F"/>
          <w:highlight w:val="yellow"/>
          <w:lang w:val="es-MX" w:eastAsia="es-MX"/>
        </w:rPr>
        <w:t>Identificar los requerimientos funcionales y no funcionales de un sistema mediante la navegación del sitio web.</w:t>
      </w:r>
    </w:p>
    <w:p w14:paraId="06E5847E" w14:textId="77777777" w:rsidR="5EEB3D2F" w:rsidRDefault="26E57DD5" w:rsidP="005C5DD4">
      <w:pPr>
        <w:numPr>
          <w:ilvl w:val="0"/>
          <w:numId w:val="47"/>
        </w:numPr>
        <w:jc w:val="both"/>
        <w:rPr>
          <w:rFonts w:ascii="Arial" w:eastAsia="Arial" w:hAnsi="Arial" w:cs="Arial"/>
          <w:color w:val="005A2F"/>
          <w:highlight w:val="yellow"/>
          <w:lang w:val="es-MX" w:eastAsia="es-MX"/>
        </w:rPr>
      </w:pPr>
      <w:r w:rsidRPr="694AC31A">
        <w:rPr>
          <w:rFonts w:ascii="Arial" w:eastAsia="Arial" w:hAnsi="Arial" w:cs="Arial"/>
          <w:color w:val="005A2F"/>
          <w:highlight w:val="yellow"/>
          <w:lang w:val="es-MX" w:eastAsia="es-MX"/>
        </w:rPr>
        <w:t>Medita sobre un sistema de información que hayas utilizado en tu día cotidiano, por ejemplo: el sistema para darte de alta en el Sistema de Administración Tributaria (SAT).</w:t>
      </w:r>
    </w:p>
    <w:p w14:paraId="2C3185BE" w14:textId="77777777" w:rsidR="5EEB3D2F" w:rsidRDefault="26E57DD5" w:rsidP="005C5DD4">
      <w:pPr>
        <w:numPr>
          <w:ilvl w:val="0"/>
          <w:numId w:val="47"/>
        </w:numPr>
        <w:jc w:val="both"/>
        <w:rPr>
          <w:rFonts w:ascii="Arial" w:eastAsia="Arial" w:hAnsi="Arial" w:cs="Arial"/>
          <w:color w:val="005A2F"/>
          <w:highlight w:val="yellow"/>
          <w:lang w:val="es-MX" w:eastAsia="es-MX"/>
        </w:rPr>
      </w:pPr>
      <w:r w:rsidRPr="694AC31A">
        <w:rPr>
          <w:rFonts w:ascii="Arial" w:eastAsia="Arial" w:hAnsi="Arial" w:cs="Arial"/>
          <w:color w:val="005A2F"/>
          <w:highlight w:val="yellow"/>
          <w:lang w:val="es-MX" w:eastAsia="es-MX"/>
        </w:rPr>
        <w:t>Identifica cuales son los requerimientos funcionales y no funcionales que tiene el sistema y enlístalos, los comentarás en el grupo durante la clase presencial guiados por tu profesor.</w:t>
      </w:r>
    </w:p>
    <w:p w14:paraId="0AD56CA8" w14:textId="77777777" w:rsidR="5EEB3D2F" w:rsidRDefault="26E57DD5" w:rsidP="694AC31A">
      <w:pPr>
        <w:jc w:val="both"/>
        <w:rPr>
          <w:rFonts w:ascii="Arial" w:eastAsia="Arial" w:hAnsi="Arial" w:cs="Arial"/>
          <w:lang w:val="es-MX"/>
        </w:rPr>
      </w:pPr>
      <w:r w:rsidRPr="694AC31A">
        <w:rPr>
          <w:rFonts w:ascii="Arial" w:eastAsia="Arial" w:hAnsi="Arial" w:cs="Arial"/>
          <w:color w:val="005A2F"/>
          <w:highlight w:val="yellow"/>
          <w:lang w:val="es-MX" w:eastAsia="es-MX"/>
        </w:rPr>
        <w:t>La actividad debes realizarla de manera individual y entregar la evidencia en la sesión presencial, en donde el profesor te dará la retroalimentación y se realizarán actividades de aprendizaje colaborativo.</w:t>
      </w:r>
    </w:p>
    <w:p w14:paraId="070EB5A6" w14:textId="13ABCBB8" w:rsidR="5EEB3D2F" w:rsidRDefault="5EEB3D2F" w:rsidP="694AC31A">
      <w:pPr>
        <w:jc w:val="both"/>
        <w:rPr>
          <w:rFonts w:ascii="Arial" w:eastAsia="Arial" w:hAnsi="Arial" w:cs="Arial"/>
          <w:lang w:val="es-MX"/>
        </w:rPr>
      </w:pPr>
    </w:p>
    <w:p w14:paraId="5658455D" w14:textId="77777777" w:rsidR="009E2F14" w:rsidRDefault="009E2F14" w:rsidP="694AC31A">
      <w:pPr>
        <w:jc w:val="both"/>
        <w:rPr>
          <w:rFonts w:ascii="Arial" w:eastAsia="Arial" w:hAnsi="Arial" w:cs="Arial"/>
          <w:lang w:val="es-MX"/>
        </w:rPr>
      </w:pPr>
    </w:p>
    <w:p w14:paraId="61002642" w14:textId="3293C525" w:rsidR="009E2F14" w:rsidRDefault="185DEA40" w:rsidP="71F4B0C9">
      <w:pPr>
        <w:jc w:val="center"/>
        <w:rPr>
          <w:rFonts w:ascii="Arial" w:eastAsia="Arial" w:hAnsi="Arial" w:cs="Arial"/>
          <w:b/>
          <w:bCs/>
          <w:color w:val="005A2F"/>
          <w:lang w:val="es-MX"/>
        </w:rPr>
      </w:pPr>
      <w:commentRangeStart w:id="18"/>
      <w:r w:rsidRPr="71F4B0C9">
        <w:rPr>
          <w:rFonts w:ascii="Arial" w:eastAsia="Arial" w:hAnsi="Arial" w:cs="Arial"/>
          <w:b/>
          <w:bCs/>
          <w:color w:val="005A2F"/>
        </w:rPr>
        <w:t>Práctica 3.</w:t>
      </w:r>
      <w:commentRangeEnd w:id="18"/>
      <w:r w:rsidR="009E2F14">
        <w:commentReference w:id="18"/>
      </w:r>
    </w:p>
    <w:p w14:paraId="7DBB3623" w14:textId="0B66E4A8" w:rsidR="009E2F14" w:rsidRDefault="009E2F14" w:rsidP="71F4B0C9">
      <w:pPr>
        <w:jc w:val="center"/>
        <w:rPr>
          <w:rFonts w:ascii="Arial" w:eastAsia="Arial" w:hAnsi="Arial" w:cs="Arial"/>
          <w:b/>
          <w:bCs/>
          <w:color w:val="005A2F"/>
        </w:rPr>
      </w:pPr>
    </w:p>
    <w:p w14:paraId="7037894F" w14:textId="79C490A4" w:rsidR="009E2F14" w:rsidRDefault="009E2F14" w:rsidP="71F4B0C9">
      <w:pPr>
        <w:jc w:val="center"/>
        <w:rPr>
          <w:rFonts w:ascii="Arial" w:eastAsia="Arial" w:hAnsi="Arial" w:cs="Arial"/>
          <w:b/>
          <w:bCs/>
          <w:color w:val="005A2F"/>
        </w:rPr>
      </w:pPr>
    </w:p>
    <w:p w14:paraId="2360CBCE" w14:textId="42299482" w:rsidR="009E2F14" w:rsidRDefault="2D527548" w:rsidP="71F4B0C9">
      <w:pPr>
        <w:spacing w:before="120" w:after="120"/>
        <w:jc w:val="both"/>
        <w:rPr>
          <w:rFonts w:ascii="Arial" w:eastAsia="Arial" w:hAnsi="Arial" w:cs="Arial"/>
          <w:color w:val="2E74B5"/>
          <w:lang w:val="es-MX"/>
        </w:rPr>
      </w:pPr>
      <w:commentRangeStart w:id="19"/>
      <w:r w:rsidRPr="71F4B0C9">
        <w:rPr>
          <w:rFonts w:ascii="Arial" w:eastAsia="Arial" w:hAnsi="Arial" w:cs="Arial"/>
          <w:b/>
          <w:bCs/>
          <w:color w:val="000000" w:themeColor="text1"/>
          <w:lang w:val="es-MX"/>
        </w:rPr>
        <w:t>Actividad de aprendizaje 4.</w:t>
      </w:r>
      <w:commentRangeEnd w:id="19"/>
      <w:r w:rsidR="009E2F14">
        <w:commentReference w:id="19"/>
      </w:r>
      <w:r w:rsidRPr="71F4B0C9">
        <w:rPr>
          <w:rFonts w:ascii="Arial" w:eastAsia="Arial" w:hAnsi="Arial" w:cs="Arial"/>
          <w:b/>
          <w:bCs/>
          <w:color w:val="000000" w:themeColor="text1"/>
          <w:lang w:val="es-MX"/>
        </w:rPr>
        <w:t xml:space="preserve"> </w:t>
      </w:r>
      <w:r w:rsidRPr="71F4B0C9">
        <w:rPr>
          <w:rFonts w:ascii="Arial" w:eastAsia="Arial" w:hAnsi="Arial" w:cs="Arial"/>
          <w:b/>
          <w:bCs/>
          <w:color w:val="2E74B5"/>
          <w:lang w:val="es-MX"/>
        </w:rPr>
        <w:t>Vinculación del Front y el Back del sistema.</w:t>
      </w:r>
    </w:p>
    <w:p w14:paraId="2B75C37F" w14:textId="4A9C9B44" w:rsidR="009E2F14" w:rsidRDefault="009E2F14" w:rsidP="71F4B0C9">
      <w:pPr>
        <w:spacing w:before="120" w:after="120"/>
        <w:jc w:val="both"/>
        <w:rPr>
          <w:rFonts w:ascii="Arial" w:eastAsia="Arial" w:hAnsi="Arial" w:cs="Arial"/>
          <w:color w:val="2E74B5"/>
          <w:lang w:val="es-MX"/>
        </w:rPr>
      </w:pPr>
    </w:p>
    <w:p w14:paraId="18BBE541" w14:textId="24EDCE99" w:rsidR="009E2F14" w:rsidRDefault="2D527548"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5DD6D022" w14:textId="33DDFDF3" w:rsidR="009E2F14" w:rsidRDefault="009E2F14" w:rsidP="71F4B0C9">
      <w:pPr>
        <w:rPr>
          <w:rFonts w:ascii="Arial" w:eastAsia="Arial" w:hAnsi="Arial" w:cs="Arial"/>
          <w:color w:val="000000" w:themeColor="text1"/>
          <w:lang w:val="es-MX"/>
        </w:rPr>
      </w:pPr>
    </w:p>
    <w:p w14:paraId="4442EE5F" w14:textId="40FB6144" w:rsidR="009E2F14" w:rsidRDefault="2D527548" w:rsidP="005C5DD4">
      <w:pPr>
        <w:pStyle w:val="Prrafodelista"/>
        <w:numPr>
          <w:ilvl w:val="0"/>
          <w:numId w:val="20"/>
        </w:numPr>
        <w:rPr>
          <w:rFonts w:ascii="Arial" w:eastAsia="Arial" w:hAnsi="Arial" w:cs="Arial"/>
          <w:color w:val="000000" w:themeColor="text1"/>
          <w:lang w:val="es-MX"/>
        </w:rPr>
      </w:pPr>
      <w:r w:rsidRPr="71F4B0C9">
        <w:rPr>
          <w:rFonts w:ascii="Arial" w:eastAsia="Arial" w:hAnsi="Arial" w:cs="Arial"/>
          <w:color w:val="000000" w:themeColor="text1"/>
          <w:lang w:val="es-ES"/>
        </w:rPr>
        <w:t>Video con el funcionamiento del sistema </w:t>
      </w:r>
      <w:r w:rsidRPr="71F4B0C9">
        <w:rPr>
          <w:rFonts w:ascii="Arial" w:eastAsia="Arial" w:hAnsi="Arial" w:cs="Arial"/>
          <w:color w:val="000000" w:themeColor="text1"/>
          <w:lang w:val="es-MX"/>
        </w:rPr>
        <w:t> </w:t>
      </w:r>
    </w:p>
    <w:p w14:paraId="0B410158" w14:textId="78AFC36B" w:rsidR="009E2F14" w:rsidRDefault="2D527548" w:rsidP="005C5DD4">
      <w:pPr>
        <w:pStyle w:val="Prrafodelista"/>
        <w:numPr>
          <w:ilvl w:val="0"/>
          <w:numId w:val="20"/>
        </w:numPr>
        <w:rPr>
          <w:rFonts w:ascii="Arial" w:eastAsia="Arial" w:hAnsi="Arial" w:cs="Arial"/>
          <w:color w:val="000000" w:themeColor="text1"/>
          <w:lang w:val="es-MX"/>
        </w:rPr>
      </w:pPr>
      <w:r w:rsidRPr="71F4B0C9">
        <w:rPr>
          <w:rFonts w:ascii="Arial" w:eastAsia="Arial" w:hAnsi="Arial" w:cs="Arial"/>
          <w:color w:val="000000" w:themeColor="text1"/>
          <w:lang w:val="es-ES"/>
        </w:rPr>
        <w:t>Documentación con primer avance del Apartado IV Conclusión del sistema </w:t>
      </w:r>
    </w:p>
    <w:p w14:paraId="20FBF52B" w14:textId="30A76FA1" w:rsidR="009E2F14" w:rsidRDefault="009E2F14" w:rsidP="71F4B0C9">
      <w:pPr>
        <w:rPr>
          <w:rFonts w:ascii="Arial" w:eastAsia="Arial" w:hAnsi="Arial" w:cs="Arial"/>
          <w:color w:val="000000" w:themeColor="text1"/>
          <w:lang w:val="es-MX"/>
        </w:rPr>
      </w:pPr>
    </w:p>
    <w:p w14:paraId="3F544975" w14:textId="44EBCFD6" w:rsidR="009E2F14" w:rsidRDefault="2D527548"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¿Cómo realizaré la actividad?</w:t>
      </w:r>
    </w:p>
    <w:p w14:paraId="0BDDDBC0" w14:textId="7D938CEC" w:rsidR="009E2F14" w:rsidRDefault="009E2F14" w:rsidP="71F4B0C9">
      <w:pPr>
        <w:rPr>
          <w:rFonts w:ascii="Arial" w:eastAsia="Arial" w:hAnsi="Arial" w:cs="Arial"/>
          <w:color w:val="000000" w:themeColor="text1"/>
          <w:lang w:val="es-MX"/>
        </w:rPr>
      </w:pPr>
    </w:p>
    <w:p w14:paraId="27C51AE5" w14:textId="48DE98BC" w:rsidR="009E2F14" w:rsidRDefault="2D527548" w:rsidP="005C5DD4">
      <w:pPr>
        <w:pStyle w:val="Prrafodelista"/>
        <w:numPr>
          <w:ilvl w:val="0"/>
          <w:numId w:val="19"/>
        </w:numPr>
        <w:jc w:val="both"/>
        <w:rPr>
          <w:rFonts w:ascii="Arial" w:eastAsia="Arial" w:hAnsi="Arial" w:cs="Arial"/>
          <w:color w:val="BF8F00"/>
          <w:lang w:val="es-MX"/>
        </w:rPr>
      </w:pPr>
      <w:r w:rsidRPr="71F4B0C9">
        <w:rPr>
          <w:rStyle w:val="normaltextrun"/>
          <w:rFonts w:ascii="Arial" w:eastAsia="Arial" w:hAnsi="Arial" w:cs="Arial"/>
          <w:color w:val="000000" w:themeColor="text1"/>
          <w:sz w:val="24"/>
          <w:szCs w:val="24"/>
          <w:lang w:val="es-MX"/>
        </w:rPr>
        <w:t xml:space="preserve">Reúnete con tu equipo de trabajo, de manera colaborativa comiencen a organizar la documentación del Apartado IV “Conclusión del sistema” del recurso </w:t>
      </w:r>
      <w:r w:rsidRPr="71F4B0C9">
        <w:rPr>
          <w:rFonts w:ascii="Arial" w:eastAsia="Arial" w:hAnsi="Arial" w:cs="Arial"/>
          <w:b/>
          <w:bCs/>
          <w:color w:val="BF8F00"/>
          <w:u w:val="single"/>
          <w:lang w:val="es-MX"/>
        </w:rPr>
        <w:t>Documentación del desarrollo.</w:t>
      </w:r>
    </w:p>
    <w:p w14:paraId="23A4A341" w14:textId="141EB21D" w:rsidR="009E2F14" w:rsidRDefault="2D527548" w:rsidP="005C5DD4">
      <w:pPr>
        <w:pStyle w:val="Prrafodelista"/>
        <w:numPr>
          <w:ilvl w:val="0"/>
          <w:numId w:val="19"/>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El desarrollo de esta actividad se llevará a cabo durante las semanas 13,14 y 15. </w:t>
      </w:r>
    </w:p>
    <w:p w14:paraId="2A5FCD2D" w14:textId="04B209C7" w:rsidR="009E2F14" w:rsidRDefault="2D527548" w:rsidP="005C5DD4">
      <w:pPr>
        <w:pStyle w:val="Prrafodelista"/>
        <w:numPr>
          <w:ilvl w:val="0"/>
          <w:numId w:val="1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En esta sesión deberás entregar un primer avance. Considera que el apartado IV cuenta con las secciones:</w:t>
      </w:r>
    </w:p>
    <w:p w14:paraId="2593E67E" w14:textId="4CE9916D" w:rsidR="009E2F14" w:rsidRDefault="2D527548" w:rsidP="71F4B0C9">
      <w:pPr>
        <w:ind w:left="1416"/>
        <w:jc w:val="both"/>
        <w:rPr>
          <w:rFonts w:ascii="Arial" w:eastAsia="Arial" w:hAnsi="Arial" w:cs="Arial"/>
          <w:color w:val="000000" w:themeColor="text1"/>
          <w:lang w:val="es-MX"/>
        </w:rPr>
      </w:pPr>
      <w:r w:rsidRPr="71F4B0C9">
        <w:rPr>
          <w:rStyle w:val="normaltextrun"/>
          <w:rFonts w:ascii="Arial" w:eastAsia="Arial" w:hAnsi="Arial" w:cs="Arial"/>
          <w:i/>
          <w:iCs/>
          <w:color w:val="000000" w:themeColor="text1"/>
          <w:sz w:val="24"/>
          <w:szCs w:val="24"/>
          <w:lang w:val="es-MX"/>
        </w:rPr>
        <w:t>4.1 El sistema de información</w:t>
      </w:r>
    </w:p>
    <w:p w14:paraId="4DD9298A" w14:textId="69B21A52" w:rsidR="009E2F14" w:rsidRDefault="2D527548" w:rsidP="71F4B0C9">
      <w:pPr>
        <w:ind w:left="1416"/>
        <w:jc w:val="both"/>
        <w:rPr>
          <w:rFonts w:ascii="Arial" w:eastAsia="Arial" w:hAnsi="Arial" w:cs="Arial"/>
          <w:color w:val="000000" w:themeColor="text1"/>
          <w:lang w:val="es-MX"/>
        </w:rPr>
      </w:pPr>
      <w:r w:rsidRPr="71F4B0C9">
        <w:rPr>
          <w:rStyle w:val="normaltextrun"/>
          <w:rFonts w:ascii="Arial" w:eastAsia="Arial" w:hAnsi="Arial" w:cs="Arial"/>
          <w:i/>
          <w:iCs/>
          <w:color w:val="000000" w:themeColor="text1"/>
          <w:sz w:val="24"/>
          <w:szCs w:val="24"/>
          <w:lang w:val="es-MX"/>
        </w:rPr>
        <w:lastRenderedPageBreak/>
        <w:t xml:space="preserve">      Video del sistema</w:t>
      </w:r>
    </w:p>
    <w:p w14:paraId="0C75C5C9" w14:textId="02AB8820" w:rsidR="009E2F14" w:rsidRDefault="2D527548" w:rsidP="71F4B0C9">
      <w:pPr>
        <w:ind w:left="1416"/>
        <w:jc w:val="both"/>
        <w:rPr>
          <w:rFonts w:ascii="Arial" w:eastAsia="Arial" w:hAnsi="Arial" w:cs="Arial"/>
          <w:color w:val="000000" w:themeColor="text1"/>
          <w:lang w:val="es-MX"/>
        </w:rPr>
      </w:pPr>
      <w:r w:rsidRPr="71F4B0C9">
        <w:rPr>
          <w:rStyle w:val="normaltextrun"/>
          <w:rFonts w:ascii="Arial" w:eastAsia="Arial" w:hAnsi="Arial" w:cs="Arial"/>
          <w:i/>
          <w:iCs/>
          <w:color w:val="000000" w:themeColor="text1"/>
          <w:sz w:val="24"/>
          <w:szCs w:val="24"/>
          <w:lang w:val="es-MX"/>
        </w:rPr>
        <w:t>4.2 Plan de pruebas</w:t>
      </w:r>
    </w:p>
    <w:p w14:paraId="6631744F" w14:textId="7A127AD4" w:rsidR="009E2F14" w:rsidRDefault="2D527548" w:rsidP="71F4B0C9">
      <w:pPr>
        <w:ind w:left="1416"/>
        <w:jc w:val="both"/>
        <w:rPr>
          <w:rFonts w:ascii="Arial" w:eastAsia="Arial" w:hAnsi="Arial" w:cs="Arial"/>
          <w:color w:val="000000" w:themeColor="text1"/>
          <w:lang w:val="es-MX"/>
        </w:rPr>
      </w:pPr>
      <w:r w:rsidRPr="71F4B0C9">
        <w:rPr>
          <w:rStyle w:val="normaltextrun"/>
          <w:rFonts w:ascii="Arial" w:eastAsia="Arial" w:hAnsi="Arial" w:cs="Arial"/>
          <w:i/>
          <w:iCs/>
          <w:color w:val="000000" w:themeColor="text1"/>
          <w:sz w:val="24"/>
          <w:szCs w:val="24"/>
          <w:lang w:val="es-MX"/>
        </w:rPr>
        <w:t xml:space="preserve">     Realización y documentación de las pruebas.</w:t>
      </w:r>
    </w:p>
    <w:p w14:paraId="3BEE2DCD" w14:textId="0AF3CDF3" w:rsidR="009E2F14" w:rsidRDefault="2D527548" w:rsidP="005C5DD4">
      <w:pPr>
        <w:pStyle w:val="Prrafodelista"/>
        <w:numPr>
          <w:ilvl w:val="0"/>
          <w:numId w:val="1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Inicien y documenten la vinculación del Front y el Back utilizando las bibliotecas API que se ajusten al sistema desarrollado.</w:t>
      </w:r>
    </w:p>
    <w:p w14:paraId="10B18587" w14:textId="20B137D7" w:rsidR="009E2F14" w:rsidRDefault="2D527548" w:rsidP="005C5DD4">
      <w:pPr>
        <w:pStyle w:val="Prrafodelista"/>
        <w:numPr>
          <w:ilvl w:val="0"/>
          <w:numId w:val="1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Elaboren y documenten el plan de pruebas.</w:t>
      </w:r>
    </w:p>
    <w:p w14:paraId="73EAF279" w14:textId="266AF752" w:rsidR="009E2F14" w:rsidRDefault="2D527548" w:rsidP="005C5DD4">
      <w:pPr>
        <w:pStyle w:val="Prrafodelista"/>
        <w:numPr>
          <w:ilvl w:val="0"/>
          <w:numId w:val="1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 xml:space="preserve">Conforme sea su avance en la integración de componentes del sistema, realicen las pruebas pertinentes y documenten los elementos necesarios, es necesario también elaborar los instrumentos de registro de las funciones del sistema para los tipos de prueba a realizar según el plan de pruebas, con base en estos elementos </w:t>
      </w:r>
      <w:proofErr w:type="spellStart"/>
      <w:r w:rsidRPr="71F4B0C9">
        <w:rPr>
          <w:rStyle w:val="normaltextrun"/>
          <w:rFonts w:ascii="Arial" w:eastAsia="Arial" w:hAnsi="Arial" w:cs="Arial"/>
          <w:color w:val="000000" w:themeColor="text1"/>
          <w:sz w:val="24"/>
          <w:szCs w:val="24"/>
          <w:lang w:val="es-MX"/>
        </w:rPr>
        <w:t>requisiten</w:t>
      </w:r>
      <w:proofErr w:type="spellEnd"/>
      <w:r w:rsidRPr="71F4B0C9">
        <w:rPr>
          <w:rStyle w:val="normaltextrun"/>
          <w:rFonts w:ascii="Arial" w:eastAsia="Arial" w:hAnsi="Arial" w:cs="Arial"/>
          <w:color w:val="000000" w:themeColor="text1"/>
          <w:sz w:val="24"/>
          <w:szCs w:val="24"/>
          <w:lang w:val="es-MX"/>
        </w:rPr>
        <w:t xml:space="preserve"> la matriz de pruebas.</w:t>
      </w:r>
    </w:p>
    <w:p w14:paraId="0763CAD3" w14:textId="11F0CD75" w:rsidR="009E2F14" w:rsidRDefault="2D527548" w:rsidP="005C5DD4">
      <w:pPr>
        <w:pStyle w:val="Prrafodelista"/>
        <w:numPr>
          <w:ilvl w:val="0"/>
          <w:numId w:val="1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Elaboren un video explicativo que muestre el funcionamiento del sistema, explicando las funciones que se ejecutan, consideren los siguientes elementos para su video:</w:t>
      </w:r>
    </w:p>
    <w:p w14:paraId="15093D22" w14:textId="321FA351" w:rsidR="009E2F14" w:rsidRDefault="2D527548" w:rsidP="71F4B0C9">
      <w:pPr>
        <w:ind w:left="1416"/>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Sobre los integrantes:</w:t>
      </w:r>
    </w:p>
    <w:p w14:paraId="4F8AADAB" w14:textId="56DE7765" w:rsidR="009E2F14" w:rsidRDefault="2D527548" w:rsidP="005C5DD4">
      <w:pPr>
        <w:pStyle w:val="Prrafodelista"/>
        <w:numPr>
          <w:ilvl w:val="0"/>
          <w:numId w:val="18"/>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Todos los miembros del equipo deben participar en la exposición del sistema.</w:t>
      </w:r>
    </w:p>
    <w:p w14:paraId="188A3492" w14:textId="7F2D962A" w:rsidR="009E2F14" w:rsidRDefault="2D527548" w:rsidP="005C5DD4">
      <w:pPr>
        <w:pStyle w:val="Prrafodelista"/>
        <w:numPr>
          <w:ilvl w:val="0"/>
          <w:numId w:val="18"/>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Cada participante tendrá que explicar una parte del sistema, así mismo el video deberá permitir que el profesor-asesor identifique quien está explicando.</w:t>
      </w:r>
    </w:p>
    <w:p w14:paraId="1F9E9573" w14:textId="1A8EDED1" w:rsidR="009E2F14" w:rsidRDefault="2D527548" w:rsidP="71F4B0C9">
      <w:pPr>
        <w:ind w:left="1416"/>
        <w:jc w:val="both"/>
        <w:rPr>
          <w:rFonts w:ascii="Arial" w:eastAsia="Arial" w:hAnsi="Arial" w:cs="Arial"/>
          <w:color w:val="000000" w:themeColor="text1"/>
          <w:lang w:val="es-MX"/>
        </w:rPr>
      </w:pPr>
      <w:r w:rsidRPr="71F4B0C9">
        <w:rPr>
          <w:rFonts w:ascii="Arial" w:eastAsia="Arial" w:hAnsi="Arial" w:cs="Arial"/>
          <w:color w:val="000000" w:themeColor="text1"/>
          <w:lang w:val="es-MX"/>
        </w:rPr>
        <w:t>Sobre el sistema:</w:t>
      </w:r>
    </w:p>
    <w:p w14:paraId="53C8E044" w14:textId="600C0302" w:rsidR="009E2F14" w:rsidRDefault="2D527548" w:rsidP="005C5DD4">
      <w:pPr>
        <w:pStyle w:val="Prrafodelista"/>
        <w:numPr>
          <w:ilvl w:val="0"/>
          <w:numId w:val="1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La interfaz del sistema debe corresponder al modelado de requerimientos.</w:t>
      </w:r>
    </w:p>
    <w:p w14:paraId="0F6620A4" w14:textId="7A446E6D" w:rsidR="009E2F14" w:rsidRDefault="2D527548" w:rsidP="005C5DD4">
      <w:pPr>
        <w:pStyle w:val="Prrafodelista"/>
        <w:numPr>
          <w:ilvl w:val="0"/>
          <w:numId w:val="1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Debe mostrarse y explicarse la interfaz principal del sistema.</w:t>
      </w:r>
    </w:p>
    <w:p w14:paraId="72D7BC7B" w14:textId="309C0581" w:rsidR="009E2F14" w:rsidRDefault="2D527548" w:rsidP="005C5DD4">
      <w:pPr>
        <w:pStyle w:val="Prrafodelista"/>
        <w:numPr>
          <w:ilvl w:val="0"/>
          <w:numId w:val="1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Debe mostrarse y explicarse el acceso al sistema.</w:t>
      </w:r>
    </w:p>
    <w:p w14:paraId="556948A5" w14:textId="016BCC0E" w:rsidR="009E2F14" w:rsidRDefault="2D527548" w:rsidP="005C5DD4">
      <w:pPr>
        <w:pStyle w:val="Prrafodelista"/>
        <w:numPr>
          <w:ilvl w:val="0"/>
          <w:numId w:val="1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Deben explicarse las funciones del sistema y navegar por cada una.</w:t>
      </w:r>
    </w:p>
    <w:p w14:paraId="4A85E691" w14:textId="0555259E" w:rsidR="009E2F14" w:rsidRDefault="2D527548" w:rsidP="005C5DD4">
      <w:pPr>
        <w:pStyle w:val="Prrafodelista"/>
        <w:numPr>
          <w:ilvl w:val="0"/>
          <w:numId w:val="1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Debe mostrarse y explicarse el acceso a cada una de las funciones del sistema.</w:t>
      </w:r>
    </w:p>
    <w:p w14:paraId="445E1396" w14:textId="2BD45227" w:rsidR="009E2F14" w:rsidRDefault="2D527548" w:rsidP="005C5DD4">
      <w:pPr>
        <w:pStyle w:val="Prrafodelista"/>
        <w:numPr>
          <w:ilvl w:val="0"/>
          <w:numId w:val="17"/>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Explica la información que solicita cada función.</w:t>
      </w:r>
    </w:p>
    <w:p w14:paraId="3067A304" w14:textId="12146886" w:rsidR="009E2F14" w:rsidRDefault="2D527548"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Sobre las pruebas del sistema:</w:t>
      </w:r>
    </w:p>
    <w:p w14:paraId="62788F40" w14:textId="4E379F2D" w:rsidR="009E2F14" w:rsidRDefault="2D527548" w:rsidP="005C5DD4">
      <w:pPr>
        <w:pStyle w:val="Prrafodelista"/>
        <w:numPr>
          <w:ilvl w:val="0"/>
          <w:numId w:val="1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Documenta las pruebas en la matriz de pruebas.</w:t>
      </w:r>
    </w:p>
    <w:p w14:paraId="2B3FE0B4" w14:textId="19D5A923" w:rsidR="009E2F14" w:rsidRDefault="2D527548" w:rsidP="005C5DD4">
      <w:pPr>
        <w:pStyle w:val="Prrafodelista"/>
        <w:numPr>
          <w:ilvl w:val="0"/>
          <w:numId w:val="1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Explica el tipo de prueba que se está realizando.</w:t>
      </w:r>
    </w:p>
    <w:p w14:paraId="65FBD599" w14:textId="405AA165" w:rsidR="009E2F14" w:rsidRDefault="2D527548" w:rsidP="005C5DD4">
      <w:pPr>
        <w:pStyle w:val="Prrafodelista"/>
        <w:numPr>
          <w:ilvl w:val="0"/>
          <w:numId w:val="1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Realiza entrada de datos erróneos para identificar que el sistema realiza las validaciones correspondientes.</w:t>
      </w:r>
    </w:p>
    <w:p w14:paraId="2495A8D5" w14:textId="4441C10B" w:rsidR="009E2F14" w:rsidRDefault="2D527548" w:rsidP="005C5DD4">
      <w:pPr>
        <w:pStyle w:val="Prrafodelista"/>
        <w:numPr>
          <w:ilvl w:val="0"/>
          <w:numId w:val="1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Indica el motivo y origen del resultado de cada prueba e indica cómo debería realizar la función el sistema para su atención.</w:t>
      </w:r>
    </w:p>
    <w:p w14:paraId="2818C0D7" w14:textId="4DE0E6A3" w:rsidR="009E2F14" w:rsidRDefault="2D527548" w:rsidP="005C5DD4">
      <w:pPr>
        <w:pStyle w:val="Prrafodelista"/>
        <w:numPr>
          <w:ilvl w:val="0"/>
          <w:numId w:val="1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Se atienden los incidentes detectados en las pruebas.</w:t>
      </w:r>
    </w:p>
    <w:p w14:paraId="7B8EFBCF" w14:textId="5EB8BCB7" w:rsidR="009E2F14" w:rsidRDefault="2D527548" w:rsidP="005C5DD4">
      <w:pPr>
        <w:pStyle w:val="Prrafodelista"/>
        <w:numPr>
          <w:ilvl w:val="0"/>
          <w:numId w:val="1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Se realizan las pruebas después de ser atendidos los incidentes.</w:t>
      </w:r>
    </w:p>
    <w:p w14:paraId="49B64250" w14:textId="651F8EE9" w:rsidR="009E2F14" w:rsidRDefault="2D527548" w:rsidP="005C5DD4">
      <w:pPr>
        <w:pStyle w:val="Prrafodelista"/>
        <w:numPr>
          <w:ilvl w:val="0"/>
          <w:numId w:val="19"/>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Considera que esta será la primera entrega de tu video, por lo que tendrás que rehacerlo en caso de recibir observaciones sobre el mismo, toma las medidas necesarias para evitar un </w:t>
      </w:r>
      <w:proofErr w:type="gramStart"/>
      <w:r w:rsidRPr="71F4B0C9">
        <w:rPr>
          <w:rFonts w:ascii="Arial" w:eastAsia="Arial" w:hAnsi="Arial" w:cs="Arial"/>
          <w:color w:val="000000" w:themeColor="text1"/>
          <w:lang w:val="es-MX"/>
        </w:rPr>
        <w:t>re trabajo</w:t>
      </w:r>
      <w:proofErr w:type="gramEnd"/>
      <w:r w:rsidRPr="71F4B0C9">
        <w:rPr>
          <w:rFonts w:ascii="Arial" w:eastAsia="Arial" w:hAnsi="Arial" w:cs="Arial"/>
          <w:color w:val="000000" w:themeColor="text1"/>
          <w:lang w:val="es-MX"/>
        </w:rPr>
        <w:t>.</w:t>
      </w:r>
    </w:p>
    <w:p w14:paraId="583E7EC3" w14:textId="06CD2AF0" w:rsidR="009E2F14" w:rsidRDefault="2D527548" w:rsidP="005C5DD4">
      <w:pPr>
        <w:pStyle w:val="Prrafodelista"/>
        <w:numPr>
          <w:ilvl w:val="0"/>
          <w:numId w:val="1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Después de que realices lo anterior tendrás 2 productos a entregar, nómbralos con un identificador del proyecto a desarrollar, y con el nombre del producto, considerando estos puntos, el ejemplo que se te presenta sería de la siguiente manera:</w:t>
      </w:r>
      <w:r w:rsidRPr="71F4B0C9">
        <w:rPr>
          <w:rStyle w:val="normaltextrun"/>
          <w:rFonts w:ascii="Arial" w:eastAsia="Arial" w:hAnsi="Arial" w:cs="Arial"/>
          <w:color w:val="000000" w:themeColor="text1"/>
          <w:sz w:val="24"/>
          <w:szCs w:val="24"/>
          <w:lang w:val="es-MX"/>
        </w:rPr>
        <w:t>  </w:t>
      </w:r>
    </w:p>
    <w:p w14:paraId="05194B8A" w14:textId="13A0FF4A" w:rsidR="009E2F14" w:rsidRDefault="2D527548"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lastRenderedPageBreak/>
        <w:t>Ejemplo Documento: </w:t>
      </w:r>
      <w:r w:rsidRPr="71F4B0C9">
        <w:rPr>
          <w:rStyle w:val="eop"/>
          <w:rFonts w:ascii="Arial" w:eastAsia="Arial" w:hAnsi="Arial" w:cs="Arial"/>
          <w:color w:val="000000" w:themeColor="text1"/>
          <w:sz w:val="24"/>
          <w:szCs w:val="24"/>
          <w:lang w:val="es-MX"/>
        </w:rPr>
        <w:t> </w:t>
      </w:r>
    </w:p>
    <w:p w14:paraId="49F1F023" w14:textId="3F23F0EA" w:rsidR="009E2F14" w:rsidRDefault="2D527548" w:rsidP="71F4B0C9">
      <w:pPr>
        <w:ind w:left="405"/>
        <w:jc w:val="center"/>
        <w:rPr>
          <w:rFonts w:ascii="Arial" w:eastAsia="Arial" w:hAnsi="Arial" w:cs="Arial"/>
          <w:color w:val="000000" w:themeColor="text1"/>
          <w:lang w:val="es-MX"/>
        </w:rPr>
      </w:pPr>
      <w:proofErr w:type="spellStart"/>
      <w:r w:rsidRPr="71F4B0C9">
        <w:rPr>
          <w:rStyle w:val="normaltextrun"/>
          <w:rFonts w:ascii="Arial" w:eastAsia="Arial" w:hAnsi="Arial" w:cs="Arial"/>
          <w:color w:val="000000" w:themeColor="text1"/>
          <w:sz w:val="24"/>
          <w:szCs w:val="24"/>
          <w:lang w:val="es-ES"/>
        </w:rPr>
        <w:t>Sistema_Hernandez_Alejandra_U3_Actividad5_Documentación</w:t>
      </w:r>
      <w:proofErr w:type="spellEnd"/>
      <w:r w:rsidRPr="71F4B0C9">
        <w:rPr>
          <w:rStyle w:val="eop"/>
          <w:rFonts w:ascii="Arial" w:eastAsia="Arial" w:hAnsi="Arial" w:cs="Arial"/>
          <w:color w:val="000000" w:themeColor="text1"/>
          <w:sz w:val="24"/>
          <w:szCs w:val="24"/>
          <w:lang w:val="es-MX"/>
        </w:rPr>
        <w:t> </w:t>
      </w:r>
    </w:p>
    <w:p w14:paraId="750F2C79" w14:textId="22EF04D8" w:rsidR="009E2F14" w:rsidRDefault="2D527548" w:rsidP="71F4B0C9">
      <w:pPr>
        <w:ind w:left="405"/>
        <w:jc w:val="center"/>
        <w:rPr>
          <w:rFonts w:ascii="Arial" w:eastAsia="Arial" w:hAnsi="Arial" w:cs="Arial"/>
          <w:color w:val="000000" w:themeColor="text1"/>
          <w:lang w:val="es-MX"/>
        </w:rPr>
      </w:pPr>
      <w:r w:rsidRPr="71F4B0C9">
        <w:rPr>
          <w:rStyle w:val="eop"/>
          <w:rFonts w:ascii="Arial" w:eastAsia="Arial" w:hAnsi="Arial" w:cs="Arial"/>
          <w:color w:val="000000" w:themeColor="text1"/>
          <w:sz w:val="24"/>
          <w:szCs w:val="24"/>
          <w:lang w:val="es-MX"/>
        </w:rPr>
        <w:t> </w:t>
      </w:r>
    </w:p>
    <w:p w14:paraId="40CCFD8D" w14:textId="11898F5D" w:rsidR="009E2F14" w:rsidRDefault="2D527548"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Ejemplo Video: </w:t>
      </w:r>
      <w:r w:rsidRPr="71F4B0C9">
        <w:rPr>
          <w:rStyle w:val="eop"/>
          <w:rFonts w:ascii="Arial" w:eastAsia="Arial" w:hAnsi="Arial" w:cs="Arial"/>
          <w:color w:val="000000" w:themeColor="text1"/>
          <w:sz w:val="24"/>
          <w:szCs w:val="24"/>
          <w:lang w:val="es-MX"/>
        </w:rPr>
        <w:t> </w:t>
      </w:r>
    </w:p>
    <w:p w14:paraId="44B77DCA" w14:textId="37F1BC37" w:rsidR="009E2F14" w:rsidRDefault="2D527548" w:rsidP="71F4B0C9">
      <w:pPr>
        <w:jc w:val="center"/>
        <w:rPr>
          <w:rFonts w:ascii="Arial" w:eastAsia="Arial" w:hAnsi="Arial" w:cs="Arial"/>
          <w:color w:val="000000" w:themeColor="text1"/>
          <w:lang w:val="es-MX"/>
        </w:rPr>
      </w:pPr>
      <w:proofErr w:type="spellStart"/>
      <w:r w:rsidRPr="71F4B0C9">
        <w:rPr>
          <w:rStyle w:val="normaltextrun"/>
          <w:rFonts w:ascii="Arial" w:eastAsia="Arial" w:hAnsi="Arial" w:cs="Arial"/>
          <w:color w:val="000000" w:themeColor="text1"/>
          <w:sz w:val="24"/>
          <w:szCs w:val="24"/>
          <w:lang w:val="es-ES"/>
        </w:rPr>
        <w:t>Sistema_Hernandez_Alejandra_U3_Actividad5_video.AVI</w:t>
      </w:r>
      <w:proofErr w:type="spellEnd"/>
      <w:r w:rsidRPr="71F4B0C9">
        <w:rPr>
          <w:rStyle w:val="eop"/>
          <w:rFonts w:ascii="Arial" w:eastAsia="Arial" w:hAnsi="Arial" w:cs="Arial"/>
          <w:color w:val="000000" w:themeColor="text1"/>
          <w:sz w:val="24"/>
          <w:szCs w:val="24"/>
          <w:lang w:val="es-MX"/>
        </w:rPr>
        <w:t> </w:t>
      </w:r>
    </w:p>
    <w:p w14:paraId="49B26EEC" w14:textId="12F3DEB4" w:rsidR="009E2F14" w:rsidRDefault="009E2F14" w:rsidP="71F4B0C9">
      <w:pPr>
        <w:jc w:val="both"/>
        <w:rPr>
          <w:rFonts w:ascii="Arial" w:eastAsia="Arial" w:hAnsi="Arial" w:cs="Arial"/>
          <w:color w:val="000000" w:themeColor="text1"/>
          <w:lang w:val="es-MX"/>
        </w:rPr>
      </w:pPr>
    </w:p>
    <w:p w14:paraId="02B4C914" w14:textId="75FDEA8E" w:rsidR="009E2F14" w:rsidRDefault="2D527548" w:rsidP="005C5DD4">
      <w:pPr>
        <w:pStyle w:val="Prrafodelista"/>
        <w:numPr>
          <w:ilvl w:val="0"/>
          <w:numId w:val="1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los archivos en plataforma en el espacio correspondiente. Cada uno de los integrantes del equipo tendrá que nombrar el documento con su información y subirlo en el espacio correspondiente.</w:t>
      </w:r>
    </w:p>
    <w:p w14:paraId="07878B1D" w14:textId="387E5DDF" w:rsidR="009E2F14" w:rsidRDefault="009E2F14" w:rsidP="71F4B0C9">
      <w:pPr>
        <w:jc w:val="both"/>
        <w:rPr>
          <w:rFonts w:ascii="Arial" w:eastAsia="Arial" w:hAnsi="Arial" w:cs="Arial"/>
          <w:color w:val="000000" w:themeColor="text1"/>
          <w:lang w:val="es-MX"/>
        </w:rPr>
      </w:pPr>
    </w:p>
    <w:p w14:paraId="657ADEE1" w14:textId="14E06300" w:rsidR="009E2F14" w:rsidRDefault="2D52754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Valor de la actividad: Formativa / Requisito de acreditación.</w:t>
      </w:r>
    </w:p>
    <w:p w14:paraId="21485C6D" w14:textId="36161326" w:rsidR="009E2F14" w:rsidRDefault="009E2F14" w:rsidP="71F4B0C9">
      <w:pPr>
        <w:jc w:val="both"/>
        <w:rPr>
          <w:rFonts w:ascii="Arial" w:eastAsia="Arial" w:hAnsi="Arial" w:cs="Arial"/>
          <w:color w:val="000000" w:themeColor="text1"/>
          <w:lang w:val="es-MX"/>
        </w:rPr>
      </w:pPr>
    </w:p>
    <w:p w14:paraId="07E1427D" w14:textId="6A181B97" w:rsidR="009E2F14" w:rsidRDefault="2D527548"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4AC2CF28" w14:textId="2AEAA7BF" w:rsidR="009E2F14" w:rsidRDefault="2D52754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Esta actividad no tiene ponderación, pero es parte del sistema que deberás entregar y que equivale al 100% de tu calificación, es un requisito de acreditación y de carácter obligatorio para continuar con el desarrollo del proyecto y para la evaluación final. </w:t>
      </w:r>
    </w:p>
    <w:p w14:paraId="1E3627AF" w14:textId="33FE560E" w:rsidR="009E2F14" w:rsidRDefault="2D52754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realizará la revisión de tu actividad en la evidencia a entregar en esta sesión y su versión concluida en la sesión 16, considera la lista de cotejo que te ayudará a identificar en qué grado cumples la entrega de la documentación, si observas que falta algún elemento, corrige tu trabajo antes de enviarlo.</w:t>
      </w:r>
    </w:p>
    <w:p w14:paraId="7BFB6561" w14:textId="7A14A194" w:rsidR="009E2F14" w:rsidRDefault="2D527548"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Lista de cotejo_</w:t>
      </w:r>
      <w:r w:rsidRPr="71F4B0C9">
        <w:rPr>
          <w:rFonts w:ascii="Arial" w:eastAsia="Arial" w:hAnsi="Arial" w:cs="Arial"/>
          <w:b/>
          <w:bCs/>
          <w:color w:val="2E74B5"/>
          <w:lang w:val="es-MX"/>
        </w:rPr>
        <w:t xml:space="preserve"> Vinculación del Front y el Back del sistema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15"/>
        <w:gridCol w:w="6240"/>
        <w:gridCol w:w="450"/>
        <w:gridCol w:w="600"/>
      </w:tblGrid>
      <w:tr w:rsidR="71F4B0C9" w14:paraId="77504493"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33206FFE" w14:textId="20D3C66C"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6240" w:type="dxa"/>
            <w:tcBorders>
              <w:top w:val="single" w:sz="6" w:space="0" w:color="auto"/>
              <w:left w:val="single" w:sz="6" w:space="0" w:color="auto"/>
              <w:bottom w:val="single" w:sz="6" w:space="0" w:color="auto"/>
              <w:right w:val="single" w:sz="6" w:space="0" w:color="auto"/>
            </w:tcBorders>
            <w:shd w:val="clear" w:color="auto" w:fill="E2EFD9"/>
            <w:vAlign w:val="center"/>
          </w:tcPr>
          <w:p w14:paraId="7C7DCA51" w14:textId="54792C15"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450" w:type="dxa"/>
            <w:tcBorders>
              <w:top w:val="single" w:sz="6" w:space="0" w:color="auto"/>
              <w:left w:val="single" w:sz="6" w:space="0" w:color="auto"/>
              <w:bottom w:val="single" w:sz="6" w:space="0" w:color="auto"/>
              <w:right w:val="single" w:sz="6" w:space="0" w:color="auto"/>
            </w:tcBorders>
            <w:shd w:val="clear" w:color="auto" w:fill="E2EFD9"/>
            <w:vAlign w:val="center"/>
          </w:tcPr>
          <w:p w14:paraId="2C148BB9" w14:textId="20799571"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600" w:type="dxa"/>
            <w:tcBorders>
              <w:top w:val="single" w:sz="6" w:space="0" w:color="auto"/>
              <w:left w:val="single" w:sz="6" w:space="0" w:color="auto"/>
              <w:bottom w:val="single" w:sz="6" w:space="0" w:color="auto"/>
              <w:right w:val="single" w:sz="6" w:space="0" w:color="auto"/>
            </w:tcBorders>
            <w:shd w:val="clear" w:color="auto" w:fill="E2EFD9"/>
            <w:vAlign w:val="center"/>
          </w:tcPr>
          <w:p w14:paraId="7ADF1A67" w14:textId="720A6BB8"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r>
      <w:tr w:rsidR="71F4B0C9" w14:paraId="73A7FCFD"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1E76A001" w14:textId="54992033"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Estructura</w:t>
            </w:r>
          </w:p>
        </w:tc>
        <w:tc>
          <w:tcPr>
            <w:tcW w:w="6240" w:type="dxa"/>
            <w:tcBorders>
              <w:top w:val="single" w:sz="6" w:space="0" w:color="auto"/>
              <w:left w:val="single" w:sz="6" w:space="0" w:color="auto"/>
              <w:bottom w:val="single" w:sz="6" w:space="0" w:color="auto"/>
              <w:right w:val="single" w:sz="6" w:space="0" w:color="auto"/>
            </w:tcBorders>
            <w:vAlign w:val="center"/>
          </w:tcPr>
          <w:p w14:paraId="2423A4CB" w14:textId="787464C3"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450" w:type="dxa"/>
            <w:tcBorders>
              <w:top w:val="single" w:sz="6" w:space="0" w:color="auto"/>
              <w:left w:val="single" w:sz="6" w:space="0" w:color="auto"/>
              <w:bottom w:val="single" w:sz="6" w:space="0" w:color="auto"/>
              <w:right w:val="single" w:sz="6" w:space="0" w:color="auto"/>
            </w:tcBorders>
            <w:vAlign w:val="center"/>
          </w:tcPr>
          <w:p w14:paraId="7EF86B6E" w14:textId="4B29171B"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4A7FD3AF" w14:textId="7DFADE06" w:rsidR="71F4B0C9" w:rsidRDefault="71F4B0C9" w:rsidP="71F4B0C9">
            <w:pPr>
              <w:jc w:val="center"/>
              <w:rPr>
                <w:rFonts w:ascii="Segoe UI" w:eastAsia="Segoe UI" w:hAnsi="Segoe UI" w:cs="Segoe UI"/>
                <w:sz w:val="18"/>
                <w:szCs w:val="18"/>
              </w:rPr>
            </w:pPr>
          </w:p>
        </w:tc>
      </w:tr>
      <w:tr w:rsidR="71F4B0C9" w14:paraId="75A9AEE2" w14:textId="77777777" w:rsidTr="71F4B0C9">
        <w:trPr>
          <w:trHeight w:val="300"/>
        </w:trPr>
        <w:tc>
          <w:tcPr>
            <w:tcW w:w="1515" w:type="dxa"/>
            <w:vMerge/>
            <w:tcBorders>
              <w:left w:val="single" w:sz="0" w:space="0" w:color="auto"/>
              <w:right w:val="single" w:sz="0" w:space="0" w:color="auto"/>
            </w:tcBorders>
            <w:vAlign w:val="center"/>
          </w:tcPr>
          <w:p w14:paraId="293E7FE1"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CE8C694" w14:textId="52B499FD"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1CFEB9DC" w14:textId="62B5E99C"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51EBA85D" w14:textId="29C30719" w:rsidR="71F4B0C9" w:rsidRDefault="71F4B0C9" w:rsidP="71F4B0C9">
            <w:pPr>
              <w:jc w:val="center"/>
              <w:rPr>
                <w:rFonts w:ascii="Segoe UI" w:eastAsia="Segoe UI" w:hAnsi="Segoe UI" w:cs="Segoe UI"/>
                <w:sz w:val="18"/>
                <w:szCs w:val="18"/>
              </w:rPr>
            </w:pPr>
          </w:p>
        </w:tc>
      </w:tr>
      <w:tr w:rsidR="71F4B0C9" w14:paraId="1AA6AE3A"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31A07AD0" w14:textId="31DAEB50"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1.1</w:t>
            </w:r>
          </w:p>
        </w:tc>
        <w:tc>
          <w:tcPr>
            <w:tcW w:w="6240" w:type="dxa"/>
            <w:tcBorders>
              <w:top w:val="single" w:sz="6" w:space="0" w:color="auto"/>
              <w:left w:val="single" w:sz="6" w:space="0" w:color="auto"/>
              <w:bottom w:val="single" w:sz="6" w:space="0" w:color="auto"/>
              <w:right w:val="single" w:sz="6" w:space="0" w:color="auto"/>
            </w:tcBorders>
            <w:vAlign w:val="center"/>
          </w:tcPr>
          <w:p w14:paraId="1B781619" w14:textId="688F07BD"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450" w:type="dxa"/>
            <w:tcBorders>
              <w:top w:val="single" w:sz="6" w:space="0" w:color="auto"/>
              <w:left w:val="single" w:sz="6" w:space="0" w:color="auto"/>
              <w:bottom w:val="single" w:sz="6" w:space="0" w:color="auto"/>
              <w:right w:val="single" w:sz="6" w:space="0" w:color="auto"/>
            </w:tcBorders>
            <w:vAlign w:val="center"/>
          </w:tcPr>
          <w:p w14:paraId="0BCF7F5A" w14:textId="1A15FF5C"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3C1F2F2C" w14:textId="5622089B" w:rsidR="71F4B0C9" w:rsidRDefault="71F4B0C9" w:rsidP="71F4B0C9">
            <w:pPr>
              <w:jc w:val="center"/>
              <w:rPr>
                <w:rFonts w:ascii="Segoe UI" w:eastAsia="Segoe UI" w:hAnsi="Segoe UI" w:cs="Segoe UI"/>
                <w:sz w:val="18"/>
                <w:szCs w:val="18"/>
              </w:rPr>
            </w:pPr>
          </w:p>
        </w:tc>
      </w:tr>
      <w:tr w:rsidR="71F4B0C9" w14:paraId="11CBDFFE" w14:textId="77777777" w:rsidTr="71F4B0C9">
        <w:trPr>
          <w:trHeight w:val="300"/>
        </w:trPr>
        <w:tc>
          <w:tcPr>
            <w:tcW w:w="1515" w:type="dxa"/>
            <w:tcBorders>
              <w:top w:val="single" w:sz="6" w:space="0" w:color="auto"/>
              <w:left w:val="single" w:sz="6" w:space="0" w:color="auto"/>
              <w:right w:val="single" w:sz="6" w:space="0" w:color="auto"/>
            </w:tcBorders>
            <w:shd w:val="clear" w:color="auto" w:fill="E2EFD9"/>
            <w:vAlign w:val="center"/>
          </w:tcPr>
          <w:p w14:paraId="3A329A50" w14:textId="7C8DE5FD" w:rsidR="71F4B0C9" w:rsidRDefault="71F4B0C9" w:rsidP="71F4B0C9">
            <w:pPr>
              <w:jc w:val="center"/>
              <w:rPr>
                <w:rFonts w:ascii="Arial" w:eastAsia="Arial" w:hAnsi="Arial" w:cs="Arial"/>
              </w:rPr>
            </w:pPr>
            <w:r w:rsidRPr="71F4B0C9">
              <w:rPr>
                <w:rFonts w:ascii="Arial" w:eastAsia="Arial" w:hAnsi="Arial" w:cs="Arial"/>
                <w:lang w:val="es-ES"/>
              </w:rPr>
              <w:t>1.2</w:t>
            </w:r>
          </w:p>
        </w:tc>
        <w:tc>
          <w:tcPr>
            <w:tcW w:w="6240" w:type="dxa"/>
            <w:tcBorders>
              <w:top w:val="single" w:sz="6" w:space="0" w:color="auto"/>
              <w:left w:val="single" w:sz="6" w:space="0" w:color="auto"/>
              <w:bottom w:val="single" w:sz="6" w:space="0" w:color="auto"/>
              <w:right w:val="single" w:sz="6" w:space="0" w:color="auto"/>
            </w:tcBorders>
            <w:vAlign w:val="center"/>
          </w:tcPr>
          <w:p w14:paraId="0024772B" w14:textId="69231969"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450" w:type="dxa"/>
            <w:tcBorders>
              <w:top w:val="single" w:sz="6" w:space="0" w:color="auto"/>
              <w:left w:val="single" w:sz="6" w:space="0" w:color="auto"/>
              <w:bottom w:val="single" w:sz="6" w:space="0" w:color="auto"/>
              <w:right w:val="single" w:sz="6" w:space="0" w:color="auto"/>
            </w:tcBorders>
            <w:vAlign w:val="center"/>
          </w:tcPr>
          <w:p w14:paraId="36002B21" w14:textId="2D095C1E"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42EDC622" w14:textId="67D7B9A1" w:rsidR="71F4B0C9" w:rsidRDefault="71F4B0C9" w:rsidP="71F4B0C9">
            <w:pPr>
              <w:jc w:val="center"/>
              <w:rPr>
                <w:rFonts w:ascii="Segoe UI" w:eastAsia="Segoe UI" w:hAnsi="Segoe UI" w:cs="Segoe UI"/>
                <w:sz w:val="18"/>
                <w:szCs w:val="18"/>
              </w:rPr>
            </w:pPr>
          </w:p>
        </w:tc>
      </w:tr>
      <w:tr w:rsidR="71F4B0C9" w14:paraId="403E6597"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044A7918" w14:textId="2CC65723" w:rsidR="71F4B0C9" w:rsidRDefault="71F4B0C9" w:rsidP="71F4B0C9">
            <w:pPr>
              <w:jc w:val="center"/>
              <w:rPr>
                <w:rFonts w:ascii="Arial" w:eastAsia="Arial" w:hAnsi="Arial" w:cs="Arial"/>
              </w:rPr>
            </w:pPr>
            <w:r w:rsidRPr="71F4B0C9">
              <w:rPr>
                <w:rFonts w:ascii="Arial" w:eastAsia="Arial" w:hAnsi="Arial" w:cs="Arial"/>
                <w:lang w:val="es-ES"/>
              </w:rPr>
              <w:t>1.3</w:t>
            </w:r>
          </w:p>
        </w:tc>
        <w:tc>
          <w:tcPr>
            <w:tcW w:w="6240" w:type="dxa"/>
            <w:tcBorders>
              <w:top w:val="single" w:sz="6" w:space="0" w:color="auto"/>
              <w:left w:val="single" w:sz="6" w:space="0" w:color="auto"/>
              <w:bottom w:val="single" w:sz="6" w:space="0" w:color="auto"/>
              <w:right w:val="single" w:sz="6" w:space="0" w:color="auto"/>
            </w:tcBorders>
            <w:vAlign w:val="center"/>
          </w:tcPr>
          <w:p w14:paraId="6A540492" w14:textId="2EBEEF97"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450" w:type="dxa"/>
            <w:tcBorders>
              <w:top w:val="single" w:sz="6" w:space="0" w:color="auto"/>
              <w:left w:val="single" w:sz="6" w:space="0" w:color="auto"/>
              <w:bottom w:val="single" w:sz="6" w:space="0" w:color="auto"/>
              <w:right w:val="single" w:sz="6" w:space="0" w:color="auto"/>
            </w:tcBorders>
            <w:vAlign w:val="center"/>
          </w:tcPr>
          <w:p w14:paraId="2195DC68" w14:textId="1DB1CBE3"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130971A3" w14:textId="091FACE2" w:rsidR="71F4B0C9" w:rsidRDefault="71F4B0C9" w:rsidP="71F4B0C9">
            <w:pPr>
              <w:jc w:val="center"/>
              <w:rPr>
                <w:rFonts w:ascii="Segoe UI" w:eastAsia="Segoe UI" w:hAnsi="Segoe UI" w:cs="Segoe UI"/>
                <w:sz w:val="18"/>
                <w:szCs w:val="18"/>
              </w:rPr>
            </w:pPr>
          </w:p>
        </w:tc>
      </w:tr>
      <w:tr w:rsidR="71F4B0C9" w14:paraId="56BE670E"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785C6590" w14:textId="694B73EF" w:rsidR="71F4B0C9" w:rsidRDefault="71F4B0C9" w:rsidP="71F4B0C9">
            <w:pPr>
              <w:jc w:val="center"/>
              <w:rPr>
                <w:rFonts w:ascii="Arial" w:eastAsia="Arial" w:hAnsi="Arial" w:cs="Arial"/>
              </w:rPr>
            </w:pPr>
            <w:r w:rsidRPr="71F4B0C9">
              <w:rPr>
                <w:rFonts w:ascii="Arial" w:eastAsia="Arial" w:hAnsi="Arial" w:cs="Arial"/>
                <w:lang w:val="es-ES"/>
              </w:rPr>
              <w:t>1.4</w:t>
            </w:r>
          </w:p>
        </w:tc>
        <w:tc>
          <w:tcPr>
            <w:tcW w:w="6240" w:type="dxa"/>
            <w:tcBorders>
              <w:top w:val="single" w:sz="6" w:space="0" w:color="auto"/>
              <w:left w:val="single" w:sz="6" w:space="0" w:color="auto"/>
              <w:bottom w:val="single" w:sz="6" w:space="0" w:color="auto"/>
              <w:right w:val="single" w:sz="6" w:space="0" w:color="auto"/>
            </w:tcBorders>
            <w:vAlign w:val="center"/>
          </w:tcPr>
          <w:p w14:paraId="1042E1A9" w14:textId="12464941"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73D9CBFF" w14:textId="72F6015E" w:rsidR="71F4B0C9" w:rsidRDefault="71F4B0C9" w:rsidP="71F4B0C9">
            <w:pPr>
              <w:jc w:val="center"/>
              <w:rPr>
                <w:rFonts w:ascii="Segoe UI" w:eastAsia="Segoe UI" w:hAnsi="Segoe UI" w:cs="Segoe UI"/>
                <w:sz w:val="18"/>
                <w:szCs w:val="18"/>
              </w:rPr>
            </w:pPr>
          </w:p>
        </w:tc>
        <w:tc>
          <w:tcPr>
            <w:tcW w:w="600" w:type="dxa"/>
            <w:tcBorders>
              <w:top w:val="single" w:sz="6" w:space="0" w:color="auto"/>
              <w:left w:val="single" w:sz="6" w:space="0" w:color="auto"/>
              <w:bottom w:val="single" w:sz="6" w:space="0" w:color="auto"/>
              <w:right w:val="single" w:sz="6" w:space="0" w:color="auto"/>
            </w:tcBorders>
            <w:vAlign w:val="center"/>
          </w:tcPr>
          <w:p w14:paraId="35E7C4A0" w14:textId="31FAE846" w:rsidR="71F4B0C9" w:rsidRDefault="71F4B0C9" w:rsidP="71F4B0C9">
            <w:pPr>
              <w:jc w:val="center"/>
              <w:rPr>
                <w:rFonts w:ascii="Segoe UI" w:eastAsia="Segoe UI" w:hAnsi="Segoe UI" w:cs="Segoe UI"/>
                <w:sz w:val="18"/>
                <w:szCs w:val="18"/>
              </w:rPr>
            </w:pPr>
          </w:p>
        </w:tc>
      </w:tr>
      <w:tr w:rsidR="71F4B0C9" w14:paraId="0416D226" w14:textId="77777777" w:rsidTr="71F4B0C9">
        <w:trPr>
          <w:trHeight w:val="300"/>
        </w:trPr>
        <w:tc>
          <w:tcPr>
            <w:tcW w:w="1515" w:type="dxa"/>
            <w:vMerge/>
            <w:tcBorders>
              <w:left w:val="single" w:sz="0" w:space="0" w:color="auto"/>
              <w:bottom w:val="single" w:sz="0" w:space="0" w:color="auto"/>
              <w:right w:val="single" w:sz="0" w:space="0" w:color="auto"/>
            </w:tcBorders>
            <w:vAlign w:val="center"/>
          </w:tcPr>
          <w:p w14:paraId="59BCE72A"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4DF8FABA" w14:textId="52021969"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450" w:type="dxa"/>
            <w:tcBorders>
              <w:top w:val="single" w:sz="6" w:space="0" w:color="auto"/>
              <w:left w:val="single" w:sz="6" w:space="0" w:color="auto"/>
              <w:bottom w:val="single" w:sz="6" w:space="0" w:color="auto"/>
              <w:right w:val="single" w:sz="6" w:space="0" w:color="auto"/>
            </w:tcBorders>
            <w:vAlign w:val="center"/>
          </w:tcPr>
          <w:p w14:paraId="20AE7FA6" w14:textId="2BD1D9FC"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2C578A9" w14:textId="746C36C9" w:rsidR="71F4B0C9" w:rsidRDefault="71F4B0C9" w:rsidP="71F4B0C9">
            <w:pPr>
              <w:jc w:val="center"/>
              <w:rPr>
                <w:rFonts w:ascii="Arial" w:eastAsia="Arial" w:hAnsi="Arial" w:cs="Arial"/>
                <w:color w:val="000000" w:themeColor="text1"/>
              </w:rPr>
            </w:pPr>
          </w:p>
        </w:tc>
      </w:tr>
      <w:tr w:rsidR="71F4B0C9" w14:paraId="225CB7E2"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70CC8089" w14:textId="5BC76045" w:rsidR="71F4B0C9" w:rsidRDefault="71F4B0C9" w:rsidP="71F4B0C9">
            <w:pPr>
              <w:jc w:val="center"/>
              <w:rPr>
                <w:rFonts w:ascii="Arial" w:eastAsia="Arial" w:hAnsi="Arial" w:cs="Arial"/>
              </w:rPr>
            </w:pPr>
            <w:r w:rsidRPr="71F4B0C9">
              <w:rPr>
                <w:rFonts w:ascii="Arial" w:eastAsia="Arial" w:hAnsi="Arial" w:cs="Arial"/>
                <w:lang w:val="es-ES"/>
              </w:rPr>
              <w:t>1.5</w:t>
            </w:r>
          </w:p>
        </w:tc>
        <w:tc>
          <w:tcPr>
            <w:tcW w:w="6240" w:type="dxa"/>
            <w:tcBorders>
              <w:top w:val="single" w:sz="6" w:space="0" w:color="auto"/>
              <w:left w:val="single" w:sz="6" w:space="0" w:color="auto"/>
              <w:bottom w:val="single" w:sz="6" w:space="0" w:color="auto"/>
              <w:right w:val="single" w:sz="6" w:space="0" w:color="auto"/>
            </w:tcBorders>
            <w:vAlign w:val="center"/>
          </w:tcPr>
          <w:p w14:paraId="12986E75" w14:textId="7744E8A8"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0F918036" w14:textId="21F94B2C"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E2143BD" w14:textId="56D9BA6A" w:rsidR="71F4B0C9" w:rsidRDefault="71F4B0C9" w:rsidP="71F4B0C9">
            <w:pPr>
              <w:jc w:val="center"/>
              <w:rPr>
                <w:rFonts w:ascii="Arial" w:eastAsia="Arial" w:hAnsi="Arial" w:cs="Arial"/>
                <w:color w:val="000000" w:themeColor="text1"/>
              </w:rPr>
            </w:pPr>
          </w:p>
        </w:tc>
      </w:tr>
      <w:tr w:rsidR="71F4B0C9" w14:paraId="3A004A39"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46A07268" w14:textId="0BE250B0" w:rsidR="71F4B0C9" w:rsidRDefault="71F4B0C9" w:rsidP="71F4B0C9">
            <w:pPr>
              <w:jc w:val="center"/>
              <w:rPr>
                <w:rFonts w:ascii="Arial" w:eastAsia="Arial" w:hAnsi="Arial" w:cs="Arial"/>
              </w:rPr>
            </w:pPr>
            <w:r w:rsidRPr="71F4B0C9">
              <w:rPr>
                <w:rFonts w:ascii="Arial" w:eastAsia="Arial" w:hAnsi="Arial" w:cs="Arial"/>
                <w:lang w:val="es-ES"/>
              </w:rPr>
              <w:t>1.6</w:t>
            </w:r>
          </w:p>
        </w:tc>
        <w:tc>
          <w:tcPr>
            <w:tcW w:w="6240" w:type="dxa"/>
            <w:tcBorders>
              <w:top w:val="single" w:sz="6" w:space="0" w:color="auto"/>
              <w:left w:val="single" w:sz="6" w:space="0" w:color="auto"/>
              <w:bottom w:val="single" w:sz="6" w:space="0" w:color="auto"/>
              <w:right w:val="single" w:sz="6" w:space="0" w:color="auto"/>
            </w:tcBorders>
            <w:vAlign w:val="center"/>
          </w:tcPr>
          <w:p w14:paraId="63B7CB66" w14:textId="4B95EDA6"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450" w:type="dxa"/>
            <w:tcBorders>
              <w:top w:val="single" w:sz="6" w:space="0" w:color="auto"/>
              <w:left w:val="single" w:sz="6" w:space="0" w:color="auto"/>
              <w:bottom w:val="single" w:sz="6" w:space="0" w:color="auto"/>
              <w:right w:val="single" w:sz="6" w:space="0" w:color="auto"/>
            </w:tcBorders>
            <w:vAlign w:val="center"/>
          </w:tcPr>
          <w:p w14:paraId="499BE9BD" w14:textId="588FF3F0"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58D6937" w14:textId="6B82C24E" w:rsidR="71F4B0C9" w:rsidRDefault="71F4B0C9" w:rsidP="71F4B0C9">
            <w:pPr>
              <w:jc w:val="center"/>
              <w:rPr>
                <w:rFonts w:ascii="Arial" w:eastAsia="Arial" w:hAnsi="Arial" w:cs="Arial"/>
                <w:color w:val="000000" w:themeColor="text1"/>
              </w:rPr>
            </w:pPr>
          </w:p>
        </w:tc>
      </w:tr>
      <w:tr w:rsidR="71F4B0C9" w14:paraId="50FDF191" w14:textId="77777777" w:rsidTr="71F4B0C9">
        <w:trPr>
          <w:trHeight w:val="300"/>
        </w:trPr>
        <w:tc>
          <w:tcPr>
            <w:tcW w:w="1515" w:type="dxa"/>
            <w:vMerge/>
            <w:tcBorders>
              <w:left w:val="single" w:sz="0" w:space="0" w:color="auto"/>
              <w:right w:val="single" w:sz="0" w:space="0" w:color="auto"/>
            </w:tcBorders>
            <w:vAlign w:val="center"/>
          </w:tcPr>
          <w:p w14:paraId="172E68FF"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3156D485" w14:textId="2850DF19"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450" w:type="dxa"/>
            <w:tcBorders>
              <w:top w:val="single" w:sz="6" w:space="0" w:color="auto"/>
              <w:left w:val="single" w:sz="6" w:space="0" w:color="auto"/>
              <w:bottom w:val="single" w:sz="6" w:space="0" w:color="auto"/>
              <w:right w:val="single" w:sz="6" w:space="0" w:color="auto"/>
            </w:tcBorders>
            <w:vAlign w:val="center"/>
          </w:tcPr>
          <w:p w14:paraId="02BB5548" w14:textId="047AF7A1"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F20955B" w14:textId="3D76D73A" w:rsidR="71F4B0C9" w:rsidRDefault="71F4B0C9" w:rsidP="71F4B0C9">
            <w:pPr>
              <w:jc w:val="center"/>
              <w:rPr>
                <w:rFonts w:ascii="Arial" w:eastAsia="Arial" w:hAnsi="Arial" w:cs="Arial"/>
                <w:color w:val="000000" w:themeColor="text1"/>
              </w:rPr>
            </w:pPr>
          </w:p>
        </w:tc>
      </w:tr>
      <w:tr w:rsidR="71F4B0C9" w14:paraId="2B2F9C84" w14:textId="77777777" w:rsidTr="71F4B0C9">
        <w:trPr>
          <w:trHeight w:val="300"/>
        </w:trPr>
        <w:tc>
          <w:tcPr>
            <w:tcW w:w="1515" w:type="dxa"/>
            <w:vMerge/>
            <w:tcBorders>
              <w:left w:val="single" w:sz="0" w:space="0" w:color="auto"/>
              <w:right w:val="single" w:sz="0" w:space="0" w:color="auto"/>
            </w:tcBorders>
            <w:vAlign w:val="center"/>
          </w:tcPr>
          <w:p w14:paraId="692A991B"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0E4DED3F" w14:textId="68E17D95"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450" w:type="dxa"/>
            <w:tcBorders>
              <w:top w:val="single" w:sz="6" w:space="0" w:color="auto"/>
              <w:left w:val="single" w:sz="6" w:space="0" w:color="auto"/>
              <w:bottom w:val="single" w:sz="6" w:space="0" w:color="auto"/>
              <w:right w:val="single" w:sz="6" w:space="0" w:color="auto"/>
            </w:tcBorders>
            <w:vAlign w:val="center"/>
          </w:tcPr>
          <w:p w14:paraId="796A6651" w14:textId="419D1204"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77749451" w14:textId="5C566B6F" w:rsidR="71F4B0C9" w:rsidRDefault="71F4B0C9" w:rsidP="71F4B0C9">
            <w:pPr>
              <w:jc w:val="center"/>
              <w:rPr>
                <w:rFonts w:ascii="Arial" w:eastAsia="Arial" w:hAnsi="Arial" w:cs="Arial"/>
                <w:color w:val="000000" w:themeColor="text1"/>
              </w:rPr>
            </w:pPr>
          </w:p>
        </w:tc>
      </w:tr>
      <w:tr w:rsidR="71F4B0C9" w14:paraId="7FFBED08" w14:textId="77777777" w:rsidTr="71F4B0C9">
        <w:trPr>
          <w:trHeight w:val="300"/>
        </w:trPr>
        <w:tc>
          <w:tcPr>
            <w:tcW w:w="1515" w:type="dxa"/>
            <w:vMerge/>
            <w:tcBorders>
              <w:left w:val="single" w:sz="0" w:space="0" w:color="auto"/>
              <w:right w:val="single" w:sz="0" w:space="0" w:color="auto"/>
            </w:tcBorders>
            <w:vAlign w:val="center"/>
          </w:tcPr>
          <w:p w14:paraId="308DD52C"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E6980E7" w14:textId="0B415647"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450" w:type="dxa"/>
            <w:tcBorders>
              <w:top w:val="single" w:sz="6" w:space="0" w:color="auto"/>
              <w:left w:val="single" w:sz="6" w:space="0" w:color="auto"/>
              <w:bottom w:val="single" w:sz="6" w:space="0" w:color="auto"/>
              <w:right w:val="single" w:sz="6" w:space="0" w:color="auto"/>
            </w:tcBorders>
            <w:vAlign w:val="center"/>
          </w:tcPr>
          <w:p w14:paraId="12470C7A" w14:textId="0C33DCEB"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0DD8C80" w14:textId="664A4BED" w:rsidR="71F4B0C9" w:rsidRDefault="71F4B0C9" w:rsidP="71F4B0C9">
            <w:pPr>
              <w:jc w:val="center"/>
              <w:rPr>
                <w:rFonts w:ascii="Arial" w:eastAsia="Arial" w:hAnsi="Arial" w:cs="Arial"/>
                <w:color w:val="000000" w:themeColor="text1"/>
              </w:rPr>
            </w:pPr>
          </w:p>
        </w:tc>
      </w:tr>
      <w:tr w:rsidR="71F4B0C9" w14:paraId="63267670" w14:textId="77777777" w:rsidTr="71F4B0C9">
        <w:trPr>
          <w:trHeight w:val="300"/>
        </w:trPr>
        <w:tc>
          <w:tcPr>
            <w:tcW w:w="1515" w:type="dxa"/>
            <w:vMerge/>
            <w:tcBorders>
              <w:left w:val="single" w:sz="0" w:space="0" w:color="auto"/>
              <w:right w:val="single" w:sz="0" w:space="0" w:color="auto"/>
            </w:tcBorders>
            <w:vAlign w:val="center"/>
          </w:tcPr>
          <w:p w14:paraId="02A7A8E9"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2BDCDBA9" w14:textId="4DD5A8E5"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450" w:type="dxa"/>
            <w:tcBorders>
              <w:top w:val="single" w:sz="6" w:space="0" w:color="auto"/>
              <w:left w:val="single" w:sz="6" w:space="0" w:color="auto"/>
              <w:bottom w:val="single" w:sz="6" w:space="0" w:color="auto"/>
              <w:right w:val="single" w:sz="6" w:space="0" w:color="auto"/>
            </w:tcBorders>
            <w:vAlign w:val="center"/>
          </w:tcPr>
          <w:p w14:paraId="09ECE53F" w14:textId="5749336E"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58C4FF3" w14:textId="40A51B20" w:rsidR="71F4B0C9" w:rsidRDefault="71F4B0C9" w:rsidP="71F4B0C9">
            <w:pPr>
              <w:jc w:val="center"/>
              <w:rPr>
                <w:rFonts w:ascii="Arial" w:eastAsia="Arial" w:hAnsi="Arial" w:cs="Arial"/>
                <w:color w:val="000000" w:themeColor="text1"/>
              </w:rPr>
            </w:pPr>
          </w:p>
        </w:tc>
      </w:tr>
      <w:tr w:rsidR="71F4B0C9" w14:paraId="70340FD9" w14:textId="77777777" w:rsidTr="71F4B0C9">
        <w:trPr>
          <w:trHeight w:val="300"/>
        </w:trPr>
        <w:tc>
          <w:tcPr>
            <w:tcW w:w="1515" w:type="dxa"/>
            <w:vMerge/>
            <w:tcBorders>
              <w:left w:val="single" w:sz="0" w:space="0" w:color="auto"/>
              <w:right w:val="single" w:sz="0" w:space="0" w:color="auto"/>
            </w:tcBorders>
            <w:vAlign w:val="center"/>
          </w:tcPr>
          <w:p w14:paraId="47436860"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B98F311" w14:textId="0FB847B3"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450" w:type="dxa"/>
            <w:tcBorders>
              <w:top w:val="single" w:sz="6" w:space="0" w:color="auto"/>
              <w:left w:val="single" w:sz="6" w:space="0" w:color="auto"/>
              <w:bottom w:val="single" w:sz="6" w:space="0" w:color="auto"/>
              <w:right w:val="single" w:sz="6" w:space="0" w:color="auto"/>
            </w:tcBorders>
            <w:vAlign w:val="center"/>
          </w:tcPr>
          <w:p w14:paraId="76CA6964" w14:textId="11B3BEE4"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F0EE16D" w14:textId="27309958" w:rsidR="71F4B0C9" w:rsidRDefault="71F4B0C9" w:rsidP="71F4B0C9">
            <w:pPr>
              <w:jc w:val="center"/>
              <w:rPr>
                <w:rFonts w:ascii="Arial" w:eastAsia="Arial" w:hAnsi="Arial" w:cs="Arial"/>
                <w:color w:val="000000" w:themeColor="text1"/>
              </w:rPr>
            </w:pPr>
          </w:p>
        </w:tc>
      </w:tr>
      <w:tr w:rsidR="71F4B0C9" w14:paraId="33926E41" w14:textId="77777777" w:rsidTr="71F4B0C9">
        <w:trPr>
          <w:trHeight w:val="300"/>
        </w:trPr>
        <w:tc>
          <w:tcPr>
            <w:tcW w:w="1515" w:type="dxa"/>
            <w:vMerge/>
            <w:tcBorders>
              <w:left w:val="single" w:sz="0" w:space="0" w:color="auto"/>
              <w:bottom w:val="single" w:sz="0" w:space="0" w:color="auto"/>
              <w:right w:val="single" w:sz="0" w:space="0" w:color="auto"/>
            </w:tcBorders>
            <w:vAlign w:val="center"/>
          </w:tcPr>
          <w:p w14:paraId="361B22DE"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63E27155" w14:textId="15AC8632"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450" w:type="dxa"/>
            <w:tcBorders>
              <w:top w:val="single" w:sz="6" w:space="0" w:color="auto"/>
              <w:left w:val="single" w:sz="6" w:space="0" w:color="auto"/>
              <w:bottom w:val="single" w:sz="6" w:space="0" w:color="auto"/>
              <w:right w:val="single" w:sz="6" w:space="0" w:color="auto"/>
            </w:tcBorders>
            <w:vAlign w:val="center"/>
          </w:tcPr>
          <w:p w14:paraId="392F5644" w14:textId="560DE38E"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0A8601ED" w14:textId="46E2BCE1" w:rsidR="71F4B0C9" w:rsidRDefault="71F4B0C9" w:rsidP="71F4B0C9">
            <w:pPr>
              <w:jc w:val="center"/>
              <w:rPr>
                <w:rFonts w:ascii="Arial" w:eastAsia="Arial" w:hAnsi="Arial" w:cs="Arial"/>
                <w:color w:val="000000" w:themeColor="text1"/>
              </w:rPr>
            </w:pPr>
          </w:p>
        </w:tc>
      </w:tr>
      <w:tr w:rsidR="71F4B0C9" w14:paraId="33F918E1"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4ED84A94" w14:textId="087E5BA8" w:rsidR="71F4B0C9" w:rsidRDefault="71F4B0C9" w:rsidP="71F4B0C9">
            <w:pPr>
              <w:jc w:val="center"/>
              <w:rPr>
                <w:rFonts w:ascii="Arial" w:eastAsia="Arial" w:hAnsi="Arial" w:cs="Arial"/>
              </w:rPr>
            </w:pPr>
            <w:r w:rsidRPr="71F4B0C9">
              <w:rPr>
                <w:rFonts w:ascii="Arial" w:eastAsia="Arial" w:hAnsi="Arial" w:cs="Arial"/>
                <w:lang w:val="es-ES"/>
              </w:rPr>
              <w:t>2.1</w:t>
            </w:r>
          </w:p>
        </w:tc>
        <w:tc>
          <w:tcPr>
            <w:tcW w:w="6240" w:type="dxa"/>
            <w:tcBorders>
              <w:top w:val="single" w:sz="6" w:space="0" w:color="auto"/>
              <w:left w:val="single" w:sz="6" w:space="0" w:color="auto"/>
              <w:bottom w:val="single" w:sz="6" w:space="0" w:color="auto"/>
              <w:right w:val="single" w:sz="6" w:space="0" w:color="auto"/>
            </w:tcBorders>
            <w:vAlign w:val="center"/>
          </w:tcPr>
          <w:p w14:paraId="5DD575C0" w14:textId="78B3BD37" w:rsidR="71F4B0C9" w:rsidRDefault="71F4B0C9" w:rsidP="71F4B0C9">
            <w:pPr>
              <w:rPr>
                <w:rFonts w:ascii="Arial" w:eastAsia="Arial" w:hAnsi="Arial" w:cs="Arial"/>
              </w:rPr>
            </w:pPr>
            <w:r w:rsidRPr="71F4B0C9">
              <w:rPr>
                <w:rFonts w:ascii="Arial" w:eastAsia="Arial" w:hAnsi="Arial" w:cs="Arial"/>
                <w:lang w:val="es-ES"/>
              </w:rPr>
              <w:t>Presenta los instrumentos de recopilación de requerimientos y sus resultados</w:t>
            </w:r>
          </w:p>
        </w:tc>
        <w:tc>
          <w:tcPr>
            <w:tcW w:w="450" w:type="dxa"/>
            <w:tcBorders>
              <w:top w:val="single" w:sz="6" w:space="0" w:color="auto"/>
              <w:left w:val="single" w:sz="6" w:space="0" w:color="auto"/>
              <w:bottom w:val="single" w:sz="6" w:space="0" w:color="auto"/>
              <w:right w:val="single" w:sz="6" w:space="0" w:color="auto"/>
            </w:tcBorders>
            <w:vAlign w:val="center"/>
          </w:tcPr>
          <w:p w14:paraId="16CD52FB" w14:textId="608088E5"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39D449A" w14:textId="78A54CB5" w:rsidR="71F4B0C9" w:rsidRDefault="71F4B0C9" w:rsidP="71F4B0C9">
            <w:pPr>
              <w:jc w:val="center"/>
              <w:rPr>
                <w:rFonts w:ascii="Arial" w:eastAsia="Arial" w:hAnsi="Arial" w:cs="Arial"/>
                <w:color w:val="000000" w:themeColor="text1"/>
              </w:rPr>
            </w:pPr>
          </w:p>
        </w:tc>
      </w:tr>
      <w:tr w:rsidR="71F4B0C9" w14:paraId="3FB81580" w14:textId="77777777" w:rsidTr="71F4B0C9">
        <w:trPr>
          <w:trHeight w:val="300"/>
        </w:trPr>
        <w:tc>
          <w:tcPr>
            <w:tcW w:w="1515" w:type="dxa"/>
            <w:vMerge/>
            <w:tcBorders>
              <w:left w:val="single" w:sz="0" w:space="0" w:color="auto"/>
              <w:right w:val="single" w:sz="0" w:space="0" w:color="auto"/>
            </w:tcBorders>
            <w:vAlign w:val="center"/>
          </w:tcPr>
          <w:p w14:paraId="61E959F0"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309F5255" w14:textId="5E77AADE" w:rsidR="71F4B0C9" w:rsidRDefault="71F4B0C9" w:rsidP="71F4B0C9">
            <w:pPr>
              <w:rPr>
                <w:rFonts w:ascii="Arial" w:eastAsia="Arial" w:hAnsi="Arial" w:cs="Arial"/>
              </w:rPr>
            </w:pPr>
            <w:r w:rsidRPr="71F4B0C9">
              <w:rPr>
                <w:rFonts w:ascii="Arial" w:eastAsia="Arial" w:hAnsi="Arial" w:cs="Arial"/>
                <w:lang w:val="es-ES"/>
              </w:rPr>
              <w:t>Presenta las historias de usuario</w:t>
            </w:r>
          </w:p>
        </w:tc>
        <w:tc>
          <w:tcPr>
            <w:tcW w:w="450" w:type="dxa"/>
            <w:tcBorders>
              <w:top w:val="single" w:sz="6" w:space="0" w:color="auto"/>
              <w:left w:val="single" w:sz="6" w:space="0" w:color="auto"/>
              <w:bottom w:val="single" w:sz="6" w:space="0" w:color="auto"/>
              <w:right w:val="single" w:sz="6" w:space="0" w:color="auto"/>
            </w:tcBorders>
            <w:vAlign w:val="center"/>
          </w:tcPr>
          <w:p w14:paraId="1018D209" w14:textId="51BDFC7E"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EACA0B1" w14:textId="4AF1D0EB" w:rsidR="71F4B0C9" w:rsidRDefault="71F4B0C9" w:rsidP="71F4B0C9">
            <w:pPr>
              <w:jc w:val="center"/>
              <w:rPr>
                <w:rFonts w:ascii="Arial" w:eastAsia="Arial" w:hAnsi="Arial" w:cs="Arial"/>
                <w:color w:val="000000" w:themeColor="text1"/>
              </w:rPr>
            </w:pPr>
          </w:p>
        </w:tc>
      </w:tr>
      <w:tr w:rsidR="71F4B0C9" w14:paraId="2D8DFE44"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44BC1D2C" w14:textId="2B23EB04" w:rsidR="71F4B0C9" w:rsidRDefault="71F4B0C9" w:rsidP="71F4B0C9">
            <w:pPr>
              <w:jc w:val="center"/>
              <w:rPr>
                <w:rFonts w:ascii="Arial" w:eastAsia="Arial" w:hAnsi="Arial" w:cs="Arial"/>
              </w:rPr>
            </w:pPr>
            <w:r w:rsidRPr="71F4B0C9">
              <w:rPr>
                <w:rFonts w:ascii="Arial" w:eastAsia="Arial" w:hAnsi="Arial" w:cs="Arial"/>
                <w:lang w:val="es-ES"/>
              </w:rPr>
              <w:t>2.2</w:t>
            </w:r>
          </w:p>
        </w:tc>
        <w:tc>
          <w:tcPr>
            <w:tcW w:w="6240" w:type="dxa"/>
            <w:tcBorders>
              <w:top w:val="single" w:sz="6" w:space="0" w:color="auto"/>
              <w:left w:val="single" w:sz="6" w:space="0" w:color="auto"/>
              <w:bottom w:val="single" w:sz="6" w:space="0" w:color="auto"/>
              <w:right w:val="single" w:sz="6" w:space="0" w:color="auto"/>
            </w:tcBorders>
            <w:vAlign w:val="center"/>
          </w:tcPr>
          <w:p w14:paraId="3FF798A7" w14:textId="5AEA5F54" w:rsidR="71F4B0C9" w:rsidRDefault="71F4B0C9" w:rsidP="71F4B0C9">
            <w:pPr>
              <w:rPr>
                <w:rFonts w:ascii="Arial" w:eastAsia="Arial" w:hAnsi="Arial" w:cs="Arial"/>
              </w:rPr>
            </w:pPr>
            <w:r w:rsidRPr="71F4B0C9">
              <w:rPr>
                <w:rFonts w:ascii="Arial" w:eastAsia="Arial" w:hAnsi="Arial" w:cs="Arial"/>
                <w:lang w:val="es-ES"/>
              </w:rPr>
              <w:t>Presenta el diagrama de casos de uso</w:t>
            </w:r>
          </w:p>
        </w:tc>
        <w:tc>
          <w:tcPr>
            <w:tcW w:w="450" w:type="dxa"/>
            <w:tcBorders>
              <w:top w:val="single" w:sz="6" w:space="0" w:color="auto"/>
              <w:left w:val="single" w:sz="6" w:space="0" w:color="auto"/>
              <w:bottom w:val="single" w:sz="6" w:space="0" w:color="auto"/>
              <w:right w:val="single" w:sz="6" w:space="0" w:color="auto"/>
            </w:tcBorders>
            <w:vAlign w:val="center"/>
          </w:tcPr>
          <w:p w14:paraId="5655E658" w14:textId="0FF1D396"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15E29AA" w14:textId="7EBB5B58" w:rsidR="71F4B0C9" w:rsidRDefault="71F4B0C9" w:rsidP="71F4B0C9">
            <w:pPr>
              <w:jc w:val="center"/>
              <w:rPr>
                <w:rFonts w:ascii="Arial" w:eastAsia="Arial" w:hAnsi="Arial" w:cs="Arial"/>
                <w:color w:val="000000" w:themeColor="text1"/>
              </w:rPr>
            </w:pPr>
          </w:p>
        </w:tc>
      </w:tr>
      <w:tr w:rsidR="71F4B0C9" w14:paraId="5F29E09A" w14:textId="77777777" w:rsidTr="71F4B0C9">
        <w:trPr>
          <w:trHeight w:val="300"/>
        </w:trPr>
        <w:tc>
          <w:tcPr>
            <w:tcW w:w="1515" w:type="dxa"/>
            <w:vMerge/>
            <w:tcBorders>
              <w:left w:val="single" w:sz="0" w:space="0" w:color="auto"/>
              <w:right w:val="single" w:sz="0" w:space="0" w:color="auto"/>
            </w:tcBorders>
            <w:vAlign w:val="center"/>
          </w:tcPr>
          <w:p w14:paraId="2339910A"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13A0EDE" w14:textId="2B190935" w:rsidR="71F4B0C9" w:rsidRDefault="71F4B0C9" w:rsidP="71F4B0C9">
            <w:pPr>
              <w:rPr>
                <w:rFonts w:ascii="Arial" w:eastAsia="Arial" w:hAnsi="Arial" w:cs="Arial"/>
              </w:rPr>
            </w:pPr>
            <w:r w:rsidRPr="71F4B0C9">
              <w:rPr>
                <w:rFonts w:ascii="Arial" w:eastAsia="Arial" w:hAnsi="Arial" w:cs="Arial"/>
                <w:lang w:val="es-ES"/>
              </w:rPr>
              <w:t>Presenta el diagrama de clase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03A503A6" w14:textId="7CD4DF55"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059D12F" w14:textId="18CA1D58" w:rsidR="71F4B0C9" w:rsidRDefault="71F4B0C9" w:rsidP="71F4B0C9">
            <w:pPr>
              <w:jc w:val="center"/>
              <w:rPr>
                <w:rFonts w:ascii="Arial" w:eastAsia="Arial" w:hAnsi="Arial" w:cs="Arial"/>
                <w:color w:val="000000" w:themeColor="text1"/>
              </w:rPr>
            </w:pPr>
          </w:p>
        </w:tc>
      </w:tr>
      <w:tr w:rsidR="71F4B0C9" w14:paraId="180F0BD6" w14:textId="77777777" w:rsidTr="71F4B0C9">
        <w:trPr>
          <w:trHeight w:val="300"/>
        </w:trPr>
        <w:tc>
          <w:tcPr>
            <w:tcW w:w="1515" w:type="dxa"/>
            <w:vMerge/>
            <w:tcBorders>
              <w:left w:val="single" w:sz="0" w:space="0" w:color="auto"/>
              <w:right w:val="single" w:sz="0" w:space="0" w:color="auto"/>
            </w:tcBorders>
            <w:vAlign w:val="center"/>
          </w:tcPr>
          <w:p w14:paraId="2DC59787"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622D3595" w14:textId="48F94E11" w:rsidR="71F4B0C9" w:rsidRDefault="71F4B0C9" w:rsidP="71F4B0C9">
            <w:pPr>
              <w:rPr>
                <w:rFonts w:ascii="Arial" w:eastAsia="Arial" w:hAnsi="Arial" w:cs="Arial"/>
              </w:rPr>
            </w:pPr>
            <w:r w:rsidRPr="71F4B0C9">
              <w:rPr>
                <w:rFonts w:ascii="Arial" w:eastAsia="Arial" w:hAnsi="Arial" w:cs="Arial"/>
                <w:lang w:val="es-ES"/>
              </w:rPr>
              <w:t>Presenta el diagrama de actividades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33F92825" w14:textId="4ABCEB3C"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349F363" w14:textId="5296EFFA" w:rsidR="71F4B0C9" w:rsidRDefault="71F4B0C9" w:rsidP="71F4B0C9">
            <w:pPr>
              <w:jc w:val="center"/>
              <w:rPr>
                <w:rFonts w:ascii="Arial" w:eastAsia="Arial" w:hAnsi="Arial" w:cs="Arial"/>
                <w:color w:val="000000" w:themeColor="text1"/>
              </w:rPr>
            </w:pPr>
          </w:p>
        </w:tc>
      </w:tr>
      <w:tr w:rsidR="71F4B0C9" w14:paraId="6AFAA606" w14:textId="77777777" w:rsidTr="71F4B0C9">
        <w:trPr>
          <w:trHeight w:val="300"/>
        </w:trPr>
        <w:tc>
          <w:tcPr>
            <w:tcW w:w="1515" w:type="dxa"/>
            <w:vMerge/>
            <w:tcBorders>
              <w:left w:val="single" w:sz="0" w:space="0" w:color="auto"/>
              <w:right w:val="single" w:sz="0" w:space="0" w:color="auto"/>
            </w:tcBorders>
            <w:vAlign w:val="center"/>
          </w:tcPr>
          <w:p w14:paraId="549FE356"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64C57EC0" w14:textId="2BF7FE99" w:rsidR="71F4B0C9" w:rsidRDefault="71F4B0C9" w:rsidP="71F4B0C9">
            <w:pPr>
              <w:rPr>
                <w:rFonts w:ascii="Arial" w:eastAsia="Arial" w:hAnsi="Arial" w:cs="Arial"/>
              </w:rPr>
            </w:pPr>
            <w:r w:rsidRPr="71F4B0C9">
              <w:rPr>
                <w:rFonts w:ascii="Arial" w:eastAsia="Arial" w:hAnsi="Arial" w:cs="Arial"/>
                <w:lang w:val="es-ES"/>
              </w:rPr>
              <w:t>Presenta el diagrama de secuencia y es correcto</w:t>
            </w:r>
          </w:p>
        </w:tc>
        <w:tc>
          <w:tcPr>
            <w:tcW w:w="450" w:type="dxa"/>
            <w:tcBorders>
              <w:top w:val="single" w:sz="6" w:space="0" w:color="auto"/>
              <w:left w:val="single" w:sz="6" w:space="0" w:color="auto"/>
              <w:bottom w:val="single" w:sz="6" w:space="0" w:color="auto"/>
              <w:right w:val="single" w:sz="6" w:space="0" w:color="auto"/>
            </w:tcBorders>
            <w:vAlign w:val="center"/>
          </w:tcPr>
          <w:p w14:paraId="195DA638" w14:textId="4FB6C09C"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7A4626B" w14:textId="7C59C707" w:rsidR="71F4B0C9" w:rsidRDefault="71F4B0C9" w:rsidP="71F4B0C9">
            <w:pPr>
              <w:jc w:val="center"/>
              <w:rPr>
                <w:rFonts w:ascii="Arial" w:eastAsia="Arial" w:hAnsi="Arial" w:cs="Arial"/>
                <w:color w:val="000000" w:themeColor="text1"/>
              </w:rPr>
            </w:pPr>
          </w:p>
        </w:tc>
      </w:tr>
      <w:tr w:rsidR="71F4B0C9" w14:paraId="0C178E94"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2B2DB1AC" w14:textId="6CA4133C" w:rsidR="71F4B0C9" w:rsidRDefault="71F4B0C9" w:rsidP="71F4B0C9">
            <w:pPr>
              <w:jc w:val="center"/>
              <w:rPr>
                <w:rFonts w:ascii="Arial" w:eastAsia="Arial" w:hAnsi="Arial" w:cs="Arial"/>
              </w:rPr>
            </w:pPr>
            <w:r w:rsidRPr="71F4B0C9">
              <w:rPr>
                <w:rFonts w:ascii="Arial" w:eastAsia="Arial" w:hAnsi="Arial" w:cs="Arial"/>
                <w:lang w:val="es-ES"/>
              </w:rPr>
              <w:t>3.1</w:t>
            </w:r>
          </w:p>
        </w:tc>
        <w:tc>
          <w:tcPr>
            <w:tcW w:w="6240" w:type="dxa"/>
            <w:tcBorders>
              <w:top w:val="single" w:sz="6" w:space="0" w:color="auto"/>
              <w:left w:val="single" w:sz="6" w:space="0" w:color="auto"/>
              <w:bottom w:val="single" w:sz="6" w:space="0" w:color="auto"/>
              <w:right w:val="single" w:sz="6" w:space="0" w:color="auto"/>
            </w:tcBorders>
            <w:vAlign w:val="center"/>
          </w:tcPr>
          <w:p w14:paraId="0CC594AA" w14:textId="4B2ABDE6" w:rsidR="71F4B0C9" w:rsidRDefault="71F4B0C9" w:rsidP="71F4B0C9">
            <w:pPr>
              <w:rPr>
                <w:rFonts w:ascii="Arial" w:eastAsia="Arial" w:hAnsi="Arial" w:cs="Arial"/>
              </w:rPr>
            </w:pPr>
            <w:r w:rsidRPr="71F4B0C9">
              <w:rPr>
                <w:rFonts w:ascii="Arial" w:eastAsia="Arial" w:hAnsi="Arial" w:cs="Arial"/>
                <w:lang w:val="es-ES"/>
              </w:rPr>
              <w:t>Presenta la interfaz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10D7D1C6" w14:textId="2D0D86C1"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6168E66" w14:textId="2C9B987E" w:rsidR="71F4B0C9" w:rsidRDefault="71F4B0C9" w:rsidP="71F4B0C9">
            <w:pPr>
              <w:jc w:val="center"/>
              <w:rPr>
                <w:rFonts w:ascii="Arial" w:eastAsia="Arial" w:hAnsi="Arial" w:cs="Arial"/>
                <w:color w:val="000000" w:themeColor="text1"/>
              </w:rPr>
            </w:pPr>
          </w:p>
        </w:tc>
      </w:tr>
      <w:tr w:rsidR="71F4B0C9" w14:paraId="74AB6124" w14:textId="77777777" w:rsidTr="71F4B0C9">
        <w:trPr>
          <w:trHeight w:val="300"/>
        </w:trPr>
        <w:tc>
          <w:tcPr>
            <w:tcW w:w="1515" w:type="dxa"/>
            <w:vMerge/>
            <w:tcBorders>
              <w:left w:val="single" w:sz="0" w:space="0" w:color="auto"/>
              <w:right w:val="single" w:sz="0" w:space="0" w:color="auto"/>
            </w:tcBorders>
            <w:vAlign w:val="center"/>
          </w:tcPr>
          <w:p w14:paraId="3F597249"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5CCFE38B" w14:textId="40DB1773" w:rsidR="71F4B0C9" w:rsidRDefault="71F4B0C9" w:rsidP="71F4B0C9">
            <w:pPr>
              <w:rPr>
                <w:rFonts w:ascii="Arial" w:eastAsia="Arial" w:hAnsi="Arial" w:cs="Arial"/>
              </w:rPr>
            </w:pPr>
            <w:r w:rsidRPr="71F4B0C9">
              <w:rPr>
                <w:rFonts w:ascii="Arial" w:eastAsia="Arial" w:hAnsi="Arial" w:cs="Arial"/>
                <w:lang w:val="es-ES"/>
              </w:rPr>
              <w:t>Integra todas las pantallas desarrolladas</w:t>
            </w:r>
          </w:p>
        </w:tc>
        <w:tc>
          <w:tcPr>
            <w:tcW w:w="450" w:type="dxa"/>
            <w:tcBorders>
              <w:top w:val="single" w:sz="6" w:space="0" w:color="auto"/>
              <w:left w:val="single" w:sz="6" w:space="0" w:color="auto"/>
              <w:bottom w:val="single" w:sz="6" w:space="0" w:color="auto"/>
              <w:right w:val="single" w:sz="6" w:space="0" w:color="auto"/>
            </w:tcBorders>
            <w:vAlign w:val="center"/>
          </w:tcPr>
          <w:p w14:paraId="775320A8" w14:textId="1C1CDF30"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74C3561" w14:textId="3EAE7982" w:rsidR="71F4B0C9" w:rsidRDefault="71F4B0C9" w:rsidP="71F4B0C9">
            <w:pPr>
              <w:jc w:val="center"/>
              <w:rPr>
                <w:rFonts w:ascii="Arial" w:eastAsia="Arial" w:hAnsi="Arial" w:cs="Arial"/>
                <w:color w:val="000000" w:themeColor="text1"/>
              </w:rPr>
            </w:pPr>
          </w:p>
        </w:tc>
      </w:tr>
      <w:tr w:rsidR="71F4B0C9" w14:paraId="606D0631" w14:textId="77777777" w:rsidTr="71F4B0C9">
        <w:trPr>
          <w:trHeight w:val="300"/>
        </w:trPr>
        <w:tc>
          <w:tcPr>
            <w:tcW w:w="1515" w:type="dxa"/>
            <w:vMerge/>
            <w:tcBorders>
              <w:left w:val="single" w:sz="0" w:space="0" w:color="auto"/>
              <w:right w:val="single" w:sz="0" w:space="0" w:color="auto"/>
            </w:tcBorders>
            <w:vAlign w:val="center"/>
          </w:tcPr>
          <w:p w14:paraId="626F4332"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0C2F3867" w14:textId="1DBC7C15" w:rsidR="71F4B0C9" w:rsidRDefault="71F4B0C9" w:rsidP="71F4B0C9">
            <w:pPr>
              <w:rPr>
                <w:rFonts w:ascii="Arial" w:eastAsia="Arial" w:hAnsi="Arial" w:cs="Arial"/>
              </w:rPr>
            </w:pPr>
            <w:r w:rsidRPr="71F4B0C9">
              <w:rPr>
                <w:rFonts w:ascii="Arial" w:eastAsia="Arial" w:hAnsi="Arial" w:cs="Arial"/>
                <w:lang w:val="es-ES"/>
              </w:rPr>
              <w:t>Responde para cada pantalla ¿Qué cubre según el modelado?</w:t>
            </w:r>
          </w:p>
        </w:tc>
        <w:tc>
          <w:tcPr>
            <w:tcW w:w="450" w:type="dxa"/>
            <w:tcBorders>
              <w:top w:val="single" w:sz="6" w:space="0" w:color="auto"/>
              <w:left w:val="single" w:sz="6" w:space="0" w:color="auto"/>
              <w:bottom w:val="single" w:sz="6" w:space="0" w:color="auto"/>
              <w:right w:val="single" w:sz="6" w:space="0" w:color="auto"/>
            </w:tcBorders>
            <w:vAlign w:val="center"/>
          </w:tcPr>
          <w:p w14:paraId="076BF715" w14:textId="439DDB70"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50C84825" w14:textId="6DA66157" w:rsidR="71F4B0C9" w:rsidRDefault="71F4B0C9" w:rsidP="71F4B0C9">
            <w:pPr>
              <w:jc w:val="center"/>
              <w:rPr>
                <w:rFonts w:ascii="Arial" w:eastAsia="Arial" w:hAnsi="Arial" w:cs="Arial"/>
                <w:color w:val="000000" w:themeColor="text1"/>
              </w:rPr>
            </w:pPr>
          </w:p>
        </w:tc>
      </w:tr>
      <w:tr w:rsidR="71F4B0C9" w14:paraId="0007192A" w14:textId="77777777" w:rsidTr="71F4B0C9">
        <w:trPr>
          <w:trHeight w:val="300"/>
        </w:trPr>
        <w:tc>
          <w:tcPr>
            <w:tcW w:w="151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6AC600AA" w14:textId="269701FE" w:rsidR="71F4B0C9" w:rsidRDefault="71F4B0C9" w:rsidP="71F4B0C9">
            <w:pPr>
              <w:jc w:val="center"/>
              <w:rPr>
                <w:rFonts w:ascii="Arial" w:eastAsia="Arial" w:hAnsi="Arial" w:cs="Arial"/>
              </w:rPr>
            </w:pPr>
            <w:r w:rsidRPr="71F4B0C9">
              <w:rPr>
                <w:rFonts w:ascii="Arial" w:eastAsia="Arial" w:hAnsi="Arial" w:cs="Arial"/>
                <w:lang w:val="es-ES"/>
              </w:rPr>
              <w:t>4.1</w:t>
            </w:r>
          </w:p>
        </w:tc>
        <w:tc>
          <w:tcPr>
            <w:tcW w:w="6240" w:type="dxa"/>
            <w:tcBorders>
              <w:top w:val="single" w:sz="6" w:space="0" w:color="auto"/>
              <w:left w:val="single" w:sz="6" w:space="0" w:color="auto"/>
              <w:bottom w:val="single" w:sz="6" w:space="0" w:color="auto"/>
              <w:right w:val="single" w:sz="6" w:space="0" w:color="auto"/>
            </w:tcBorders>
            <w:vAlign w:val="center"/>
          </w:tcPr>
          <w:p w14:paraId="2DD3C6CE" w14:textId="1F679D9A" w:rsidR="71F4B0C9" w:rsidRDefault="71F4B0C9" w:rsidP="71F4B0C9">
            <w:pPr>
              <w:rPr>
                <w:rFonts w:ascii="Arial" w:eastAsia="Arial" w:hAnsi="Arial" w:cs="Arial"/>
              </w:rPr>
            </w:pPr>
            <w:r w:rsidRPr="71F4B0C9">
              <w:rPr>
                <w:rFonts w:ascii="Arial" w:eastAsia="Arial" w:hAnsi="Arial" w:cs="Arial"/>
                <w:lang w:val="es-ES"/>
              </w:rPr>
              <w:t>Integra el video del sistema (su evaluación específica se detalla en el instrumento II. Lista de cotejo para el video)</w:t>
            </w:r>
          </w:p>
        </w:tc>
        <w:tc>
          <w:tcPr>
            <w:tcW w:w="450" w:type="dxa"/>
            <w:tcBorders>
              <w:top w:val="single" w:sz="6" w:space="0" w:color="auto"/>
              <w:left w:val="single" w:sz="6" w:space="0" w:color="auto"/>
              <w:bottom w:val="single" w:sz="6" w:space="0" w:color="auto"/>
              <w:right w:val="single" w:sz="6" w:space="0" w:color="auto"/>
            </w:tcBorders>
            <w:vAlign w:val="center"/>
          </w:tcPr>
          <w:p w14:paraId="51AD8605" w14:textId="4DDDE426"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E842181" w14:textId="10110B38" w:rsidR="71F4B0C9" w:rsidRDefault="71F4B0C9" w:rsidP="71F4B0C9">
            <w:pPr>
              <w:jc w:val="center"/>
              <w:rPr>
                <w:rFonts w:ascii="Arial" w:eastAsia="Arial" w:hAnsi="Arial" w:cs="Arial"/>
                <w:color w:val="000000" w:themeColor="text1"/>
              </w:rPr>
            </w:pPr>
          </w:p>
        </w:tc>
      </w:tr>
      <w:tr w:rsidR="71F4B0C9" w14:paraId="03DF66C8" w14:textId="77777777" w:rsidTr="71F4B0C9">
        <w:trPr>
          <w:trHeight w:val="300"/>
        </w:trPr>
        <w:tc>
          <w:tcPr>
            <w:tcW w:w="1515" w:type="dxa"/>
            <w:vMerge/>
            <w:tcBorders>
              <w:top w:val="single" w:sz="0" w:space="0" w:color="auto"/>
              <w:left w:val="single" w:sz="0" w:space="0" w:color="auto"/>
              <w:bottom w:val="single" w:sz="0" w:space="0" w:color="auto"/>
              <w:right w:val="single" w:sz="0" w:space="0" w:color="auto"/>
            </w:tcBorders>
            <w:vAlign w:val="center"/>
          </w:tcPr>
          <w:p w14:paraId="73FEAE53"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12DFB764" w14:textId="14EB27D9" w:rsidR="71F4B0C9" w:rsidRDefault="71F4B0C9" w:rsidP="71F4B0C9">
            <w:pPr>
              <w:rPr>
                <w:rFonts w:ascii="Arial" w:eastAsia="Arial" w:hAnsi="Arial" w:cs="Arial"/>
              </w:rPr>
            </w:pPr>
            <w:r w:rsidRPr="71F4B0C9">
              <w:rPr>
                <w:rFonts w:ascii="Arial" w:eastAsia="Arial" w:hAnsi="Arial" w:cs="Arial"/>
                <w:lang w:val="es-ES"/>
              </w:rPr>
              <w:t>Integra el Plan de pruebas (Su evaluación específica se detalla en el instrumento II. Lista de cotejo para el video)</w:t>
            </w:r>
          </w:p>
        </w:tc>
        <w:tc>
          <w:tcPr>
            <w:tcW w:w="450" w:type="dxa"/>
            <w:tcBorders>
              <w:top w:val="single" w:sz="6" w:space="0" w:color="auto"/>
              <w:left w:val="single" w:sz="6" w:space="0" w:color="auto"/>
              <w:bottom w:val="single" w:sz="6" w:space="0" w:color="auto"/>
              <w:right w:val="single" w:sz="6" w:space="0" w:color="auto"/>
            </w:tcBorders>
            <w:vAlign w:val="center"/>
          </w:tcPr>
          <w:p w14:paraId="3E3614EB" w14:textId="702E53E5"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3288941F" w14:textId="50B5A80D" w:rsidR="71F4B0C9" w:rsidRDefault="71F4B0C9" w:rsidP="71F4B0C9">
            <w:pPr>
              <w:jc w:val="center"/>
              <w:rPr>
                <w:rFonts w:ascii="Arial" w:eastAsia="Arial" w:hAnsi="Arial" w:cs="Arial"/>
                <w:color w:val="000000" w:themeColor="text1"/>
              </w:rPr>
            </w:pPr>
          </w:p>
        </w:tc>
      </w:tr>
    </w:tbl>
    <w:p w14:paraId="18FCE6E4" w14:textId="400BE53B" w:rsidR="009E2F14" w:rsidRDefault="009E2F14" w:rsidP="71F4B0C9">
      <w:pPr>
        <w:jc w:val="center"/>
        <w:rPr>
          <w:rFonts w:ascii="Arial" w:eastAsia="Arial" w:hAnsi="Arial" w:cs="Arial"/>
          <w:color w:val="2E74B5"/>
          <w:lang w:val="es-MX"/>
        </w:rPr>
      </w:pPr>
    </w:p>
    <w:p w14:paraId="02749F9C" w14:textId="3F894A16" w:rsidR="009E2F14" w:rsidRDefault="2D52754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Instrumento II. Lista de cotejo para el video.</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15"/>
        <w:gridCol w:w="6240"/>
        <w:gridCol w:w="450"/>
        <w:gridCol w:w="600"/>
      </w:tblGrid>
      <w:tr w:rsidR="71F4B0C9" w14:paraId="3F8440EE" w14:textId="77777777" w:rsidTr="71F4B0C9">
        <w:trPr>
          <w:trHeight w:val="300"/>
        </w:trPr>
        <w:tc>
          <w:tcPr>
            <w:tcW w:w="1515" w:type="dxa"/>
            <w:tcBorders>
              <w:top w:val="single" w:sz="6" w:space="0" w:color="auto"/>
              <w:left w:val="single" w:sz="6" w:space="0" w:color="auto"/>
              <w:bottom w:val="single" w:sz="6" w:space="0" w:color="auto"/>
              <w:right w:val="single" w:sz="6" w:space="0" w:color="auto"/>
            </w:tcBorders>
            <w:shd w:val="clear" w:color="auto" w:fill="E2EFD9"/>
            <w:vAlign w:val="center"/>
          </w:tcPr>
          <w:p w14:paraId="7482FBB0" w14:textId="6F315F0D"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6240" w:type="dxa"/>
            <w:tcBorders>
              <w:top w:val="single" w:sz="6" w:space="0" w:color="auto"/>
              <w:left w:val="single" w:sz="6" w:space="0" w:color="auto"/>
              <w:bottom w:val="single" w:sz="6" w:space="0" w:color="auto"/>
              <w:right w:val="single" w:sz="6" w:space="0" w:color="auto"/>
            </w:tcBorders>
            <w:shd w:val="clear" w:color="auto" w:fill="E2EFD9"/>
            <w:vAlign w:val="center"/>
          </w:tcPr>
          <w:p w14:paraId="65131E25" w14:textId="4302A4E9"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450" w:type="dxa"/>
            <w:tcBorders>
              <w:top w:val="single" w:sz="6" w:space="0" w:color="auto"/>
              <w:left w:val="single" w:sz="6" w:space="0" w:color="auto"/>
              <w:bottom w:val="single" w:sz="6" w:space="0" w:color="auto"/>
              <w:right w:val="single" w:sz="6" w:space="0" w:color="auto"/>
            </w:tcBorders>
            <w:shd w:val="clear" w:color="auto" w:fill="E2EFD9"/>
            <w:vAlign w:val="center"/>
          </w:tcPr>
          <w:p w14:paraId="15631B59" w14:textId="1589EEE4"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600" w:type="dxa"/>
            <w:tcBorders>
              <w:top w:val="single" w:sz="6" w:space="0" w:color="auto"/>
              <w:left w:val="single" w:sz="6" w:space="0" w:color="auto"/>
              <w:bottom w:val="single" w:sz="6" w:space="0" w:color="auto"/>
              <w:right w:val="single" w:sz="6" w:space="0" w:color="auto"/>
            </w:tcBorders>
            <w:shd w:val="clear" w:color="auto" w:fill="E2EFD9"/>
            <w:vAlign w:val="center"/>
          </w:tcPr>
          <w:p w14:paraId="5DAC63F3" w14:textId="1FED4DE1"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r>
      <w:tr w:rsidR="71F4B0C9" w14:paraId="35A88F6B"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35628BA2" w14:textId="00832E76"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Integrantes</w:t>
            </w:r>
          </w:p>
        </w:tc>
        <w:tc>
          <w:tcPr>
            <w:tcW w:w="6240" w:type="dxa"/>
            <w:tcBorders>
              <w:top w:val="single" w:sz="6" w:space="0" w:color="auto"/>
              <w:left w:val="single" w:sz="6" w:space="0" w:color="auto"/>
              <w:bottom w:val="single" w:sz="6" w:space="0" w:color="auto"/>
              <w:right w:val="single" w:sz="6" w:space="0" w:color="auto"/>
            </w:tcBorders>
            <w:vAlign w:val="center"/>
          </w:tcPr>
          <w:p w14:paraId="68A73F6B" w14:textId="5BCDB274" w:rsidR="71F4B0C9" w:rsidRDefault="71F4B0C9" w:rsidP="71F4B0C9">
            <w:pPr>
              <w:rPr>
                <w:rFonts w:ascii="Arial" w:eastAsia="Arial" w:hAnsi="Arial" w:cs="Arial"/>
              </w:rPr>
            </w:pPr>
            <w:r w:rsidRPr="71F4B0C9">
              <w:rPr>
                <w:rFonts w:ascii="Arial" w:eastAsia="Arial" w:hAnsi="Arial" w:cs="Arial"/>
                <w:lang w:val="es-MX"/>
              </w:rPr>
              <w:t>Participan todos los integrantes</w:t>
            </w:r>
          </w:p>
        </w:tc>
        <w:tc>
          <w:tcPr>
            <w:tcW w:w="450" w:type="dxa"/>
            <w:tcBorders>
              <w:top w:val="single" w:sz="6" w:space="0" w:color="auto"/>
              <w:left w:val="single" w:sz="6" w:space="0" w:color="auto"/>
              <w:bottom w:val="single" w:sz="6" w:space="0" w:color="auto"/>
              <w:right w:val="single" w:sz="6" w:space="0" w:color="auto"/>
            </w:tcBorders>
            <w:vAlign w:val="center"/>
          </w:tcPr>
          <w:p w14:paraId="4373A248" w14:textId="6AB0257C" w:rsidR="71F4B0C9" w:rsidRDefault="71F4B0C9" w:rsidP="71F4B0C9">
            <w:pPr>
              <w:jc w:val="center"/>
              <w:rPr>
                <w:rFonts w:ascii="Arial" w:eastAsia="Arial" w:hAnsi="Arial" w:cs="Arial"/>
              </w:rPr>
            </w:pPr>
          </w:p>
        </w:tc>
        <w:tc>
          <w:tcPr>
            <w:tcW w:w="600" w:type="dxa"/>
            <w:tcBorders>
              <w:top w:val="single" w:sz="6" w:space="0" w:color="auto"/>
              <w:left w:val="single" w:sz="6" w:space="0" w:color="auto"/>
              <w:bottom w:val="single" w:sz="6" w:space="0" w:color="auto"/>
              <w:right w:val="single" w:sz="6" w:space="0" w:color="auto"/>
            </w:tcBorders>
            <w:vAlign w:val="center"/>
          </w:tcPr>
          <w:p w14:paraId="626DF7BF" w14:textId="4F2F5EBB" w:rsidR="71F4B0C9" w:rsidRDefault="71F4B0C9" w:rsidP="71F4B0C9">
            <w:pPr>
              <w:jc w:val="center"/>
              <w:rPr>
                <w:rFonts w:ascii="Arial" w:eastAsia="Arial" w:hAnsi="Arial" w:cs="Arial"/>
              </w:rPr>
            </w:pPr>
          </w:p>
        </w:tc>
      </w:tr>
      <w:tr w:rsidR="71F4B0C9" w14:paraId="0A5DBC01" w14:textId="77777777" w:rsidTr="71F4B0C9">
        <w:trPr>
          <w:trHeight w:val="300"/>
        </w:trPr>
        <w:tc>
          <w:tcPr>
            <w:tcW w:w="1515" w:type="dxa"/>
            <w:vMerge/>
            <w:tcBorders>
              <w:left w:val="single" w:sz="0" w:space="0" w:color="auto"/>
              <w:right w:val="single" w:sz="0" w:space="0" w:color="auto"/>
            </w:tcBorders>
            <w:vAlign w:val="center"/>
          </w:tcPr>
          <w:p w14:paraId="79FA9C95"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06591892" w14:textId="46FDEB6A" w:rsidR="71F4B0C9" w:rsidRDefault="71F4B0C9" w:rsidP="71F4B0C9">
            <w:pPr>
              <w:rPr>
                <w:rFonts w:ascii="Arial" w:eastAsia="Arial" w:hAnsi="Arial" w:cs="Arial"/>
              </w:rPr>
            </w:pPr>
            <w:r w:rsidRPr="71F4B0C9">
              <w:rPr>
                <w:rFonts w:ascii="Arial" w:eastAsia="Arial" w:hAnsi="Arial" w:cs="Arial"/>
                <w:lang w:val="es-MX"/>
              </w:rPr>
              <w:t>Cada participante explica una parte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262E3662" w14:textId="49296E9C" w:rsidR="71F4B0C9" w:rsidRDefault="71F4B0C9" w:rsidP="71F4B0C9">
            <w:pPr>
              <w:jc w:val="center"/>
              <w:rPr>
                <w:rFonts w:ascii="Arial" w:eastAsia="Arial" w:hAnsi="Arial" w:cs="Arial"/>
              </w:rPr>
            </w:pPr>
          </w:p>
        </w:tc>
        <w:tc>
          <w:tcPr>
            <w:tcW w:w="600" w:type="dxa"/>
            <w:tcBorders>
              <w:top w:val="single" w:sz="6" w:space="0" w:color="auto"/>
              <w:left w:val="single" w:sz="6" w:space="0" w:color="auto"/>
              <w:bottom w:val="single" w:sz="6" w:space="0" w:color="auto"/>
              <w:right w:val="single" w:sz="6" w:space="0" w:color="auto"/>
            </w:tcBorders>
            <w:vAlign w:val="center"/>
          </w:tcPr>
          <w:p w14:paraId="3B408662" w14:textId="28006E39" w:rsidR="71F4B0C9" w:rsidRDefault="71F4B0C9" w:rsidP="71F4B0C9">
            <w:pPr>
              <w:jc w:val="center"/>
              <w:rPr>
                <w:rFonts w:ascii="Arial" w:eastAsia="Arial" w:hAnsi="Arial" w:cs="Arial"/>
              </w:rPr>
            </w:pPr>
          </w:p>
        </w:tc>
      </w:tr>
      <w:tr w:rsidR="71F4B0C9" w14:paraId="40BF0CFF" w14:textId="77777777" w:rsidTr="71F4B0C9">
        <w:trPr>
          <w:trHeight w:val="300"/>
        </w:trPr>
        <w:tc>
          <w:tcPr>
            <w:tcW w:w="1515" w:type="dxa"/>
            <w:vMerge/>
            <w:tcBorders>
              <w:left w:val="single" w:sz="0" w:space="0" w:color="auto"/>
              <w:right w:val="single" w:sz="0" w:space="0" w:color="auto"/>
            </w:tcBorders>
            <w:vAlign w:val="center"/>
          </w:tcPr>
          <w:p w14:paraId="33909E1A"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3752B528" w14:textId="515A025D" w:rsidR="71F4B0C9" w:rsidRDefault="71F4B0C9" w:rsidP="71F4B0C9">
            <w:pPr>
              <w:rPr>
                <w:rFonts w:ascii="Arial" w:eastAsia="Arial" w:hAnsi="Arial" w:cs="Arial"/>
              </w:rPr>
            </w:pPr>
            <w:r w:rsidRPr="71F4B0C9">
              <w:rPr>
                <w:rFonts w:ascii="Arial" w:eastAsia="Arial" w:hAnsi="Arial" w:cs="Arial"/>
                <w:lang w:val="es-MX"/>
              </w:rPr>
              <w:t>La explicación de todos los integrantes es fluida, entendible y correcta</w:t>
            </w:r>
          </w:p>
        </w:tc>
        <w:tc>
          <w:tcPr>
            <w:tcW w:w="450" w:type="dxa"/>
            <w:tcBorders>
              <w:top w:val="single" w:sz="6" w:space="0" w:color="auto"/>
              <w:left w:val="single" w:sz="6" w:space="0" w:color="auto"/>
              <w:bottom w:val="single" w:sz="6" w:space="0" w:color="auto"/>
              <w:right w:val="single" w:sz="6" w:space="0" w:color="auto"/>
            </w:tcBorders>
            <w:vAlign w:val="center"/>
          </w:tcPr>
          <w:p w14:paraId="5A8611C3" w14:textId="22F5A71B" w:rsidR="71F4B0C9" w:rsidRDefault="71F4B0C9" w:rsidP="71F4B0C9">
            <w:pPr>
              <w:jc w:val="center"/>
              <w:rPr>
                <w:rFonts w:ascii="Arial" w:eastAsia="Arial" w:hAnsi="Arial" w:cs="Arial"/>
              </w:rPr>
            </w:pPr>
          </w:p>
        </w:tc>
        <w:tc>
          <w:tcPr>
            <w:tcW w:w="600" w:type="dxa"/>
            <w:tcBorders>
              <w:top w:val="single" w:sz="6" w:space="0" w:color="auto"/>
              <w:left w:val="single" w:sz="6" w:space="0" w:color="auto"/>
              <w:bottom w:val="single" w:sz="6" w:space="0" w:color="auto"/>
              <w:right w:val="single" w:sz="6" w:space="0" w:color="auto"/>
            </w:tcBorders>
            <w:vAlign w:val="center"/>
          </w:tcPr>
          <w:p w14:paraId="2B96FB30" w14:textId="412889F5" w:rsidR="71F4B0C9" w:rsidRDefault="71F4B0C9" w:rsidP="71F4B0C9">
            <w:pPr>
              <w:jc w:val="center"/>
              <w:rPr>
                <w:rFonts w:ascii="Arial" w:eastAsia="Arial" w:hAnsi="Arial" w:cs="Arial"/>
              </w:rPr>
            </w:pPr>
          </w:p>
        </w:tc>
      </w:tr>
      <w:tr w:rsidR="71F4B0C9" w14:paraId="511AA538" w14:textId="77777777" w:rsidTr="71F4B0C9">
        <w:trPr>
          <w:trHeight w:val="300"/>
        </w:trPr>
        <w:tc>
          <w:tcPr>
            <w:tcW w:w="1515" w:type="dxa"/>
            <w:vMerge w:val="restart"/>
            <w:tcBorders>
              <w:top w:val="single" w:sz="6" w:space="0" w:color="auto"/>
              <w:left w:val="single" w:sz="6" w:space="0" w:color="auto"/>
              <w:right w:val="single" w:sz="6" w:space="0" w:color="auto"/>
            </w:tcBorders>
            <w:shd w:val="clear" w:color="auto" w:fill="E2EFD9"/>
            <w:vAlign w:val="center"/>
          </w:tcPr>
          <w:p w14:paraId="079E9D34" w14:textId="5BCBF52B"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Del sistema</w:t>
            </w:r>
          </w:p>
        </w:tc>
        <w:tc>
          <w:tcPr>
            <w:tcW w:w="6240" w:type="dxa"/>
            <w:tcBorders>
              <w:top w:val="single" w:sz="6" w:space="0" w:color="auto"/>
              <w:left w:val="single" w:sz="6" w:space="0" w:color="auto"/>
              <w:bottom w:val="single" w:sz="6" w:space="0" w:color="auto"/>
              <w:right w:val="single" w:sz="6" w:space="0" w:color="auto"/>
            </w:tcBorders>
            <w:vAlign w:val="center"/>
          </w:tcPr>
          <w:p w14:paraId="720F6252" w14:textId="2D8B2222" w:rsidR="71F4B0C9" w:rsidRDefault="71F4B0C9" w:rsidP="71F4B0C9">
            <w:pPr>
              <w:rPr>
                <w:rFonts w:ascii="Arial" w:eastAsia="Arial" w:hAnsi="Arial" w:cs="Arial"/>
                <w:color w:val="333333"/>
              </w:rPr>
            </w:pPr>
            <w:r w:rsidRPr="71F4B0C9">
              <w:rPr>
                <w:rFonts w:ascii="Arial" w:eastAsia="Arial" w:hAnsi="Arial" w:cs="Arial"/>
                <w:color w:val="333333"/>
                <w:lang w:val="es-MX"/>
              </w:rPr>
              <w:t>Presenta una interfaz de acorde al modelado de requerimientos</w:t>
            </w:r>
          </w:p>
        </w:tc>
        <w:tc>
          <w:tcPr>
            <w:tcW w:w="450" w:type="dxa"/>
            <w:tcBorders>
              <w:top w:val="single" w:sz="6" w:space="0" w:color="auto"/>
              <w:left w:val="single" w:sz="6" w:space="0" w:color="auto"/>
              <w:bottom w:val="single" w:sz="6" w:space="0" w:color="auto"/>
              <w:right w:val="single" w:sz="6" w:space="0" w:color="auto"/>
            </w:tcBorders>
            <w:vAlign w:val="center"/>
          </w:tcPr>
          <w:p w14:paraId="583EFFC1" w14:textId="507A338A" w:rsidR="71F4B0C9" w:rsidRDefault="71F4B0C9" w:rsidP="71F4B0C9">
            <w:pPr>
              <w:jc w:val="center"/>
              <w:rPr>
                <w:rFonts w:ascii="Arial" w:eastAsia="Arial" w:hAnsi="Arial" w:cs="Arial"/>
              </w:rPr>
            </w:pPr>
          </w:p>
        </w:tc>
        <w:tc>
          <w:tcPr>
            <w:tcW w:w="600" w:type="dxa"/>
            <w:tcBorders>
              <w:top w:val="single" w:sz="6" w:space="0" w:color="auto"/>
              <w:left w:val="single" w:sz="6" w:space="0" w:color="auto"/>
              <w:bottom w:val="single" w:sz="6" w:space="0" w:color="auto"/>
              <w:right w:val="single" w:sz="6" w:space="0" w:color="auto"/>
            </w:tcBorders>
            <w:vAlign w:val="center"/>
          </w:tcPr>
          <w:p w14:paraId="7E782977" w14:textId="24753E8A" w:rsidR="71F4B0C9" w:rsidRDefault="71F4B0C9" w:rsidP="71F4B0C9">
            <w:pPr>
              <w:jc w:val="center"/>
              <w:rPr>
                <w:rFonts w:ascii="Arial" w:eastAsia="Arial" w:hAnsi="Arial" w:cs="Arial"/>
              </w:rPr>
            </w:pPr>
          </w:p>
        </w:tc>
      </w:tr>
      <w:tr w:rsidR="71F4B0C9" w14:paraId="598DE690" w14:textId="77777777" w:rsidTr="71F4B0C9">
        <w:trPr>
          <w:trHeight w:val="300"/>
        </w:trPr>
        <w:tc>
          <w:tcPr>
            <w:tcW w:w="1515" w:type="dxa"/>
            <w:vMerge/>
            <w:tcBorders>
              <w:left w:val="single" w:sz="0" w:space="0" w:color="auto"/>
              <w:right w:val="single" w:sz="0" w:space="0" w:color="auto"/>
            </w:tcBorders>
            <w:vAlign w:val="center"/>
          </w:tcPr>
          <w:p w14:paraId="7180DA0B"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2035B974" w14:textId="6B125671" w:rsidR="71F4B0C9" w:rsidRDefault="71F4B0C9" w:rsidP="71F4B0C9">
            <w:pPr>
              <w:rPr>
                <w:rFonts w:ascii="Arial" w:eastAsia="Arial" w:hAnsi="Arial" w:cs="Arial"/>
              </w:rPr>
            </w:pPr>
            <w:r w:rsidRPr="71F4B0C9">
              <w:rPr>
                <w:rFonts w:ascii="Arial" w:eastAsia="Arial" w:hAnsi="Arial" w:cs="Arial"/>
                <w:lang w:val="es-MX"/>
              </w:rPr>
              <w:t>Muestra y explica la interfaz principal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565CF2F7" w14:textId="04B14625" w:rsidR="71F4B0C9" w:rsidRDefault="71F4B0C9" w:rsidP="71F4B0C9">
            <w:pPr>
              <w:jc w:val="center"/>
              <w:rPr>
                <w:rFonts w:ascii="Arial" w:eastAsia="Arial" w:hAnsi="Arial" w:cs="Arial"/>
              </w:rPr>
            </w:pPr>
          </w:p>
        </w:tc>
        <w:tc>
          <w:tcPr>
            <w:tcW w:w="600" w:type="dxa"/>
            <w:tcBorders>
              <w:top w:val="single" w:sz="6" w:space="0" w:color="auto"/>
              <w:left w:val="single" w:sz="6" w:space="0" w:color="auto"/>
              <w:bottom w:val="single" w:sz="6" w:space="0" w:color="auto"/>
              <w:right w:val="single" w:sz="6" w:space="0" w:color="auto"/>
            </w:tcBorders>
            <w:vAlign w:val="center"/>
          </w:tcPr>
          <w:p w14:paraId="24460BAB" w14:textId="711D7D66" w:rsidR="71F4B0C9" w:rsidRDefault="71F4B0C9" w:rsidP="71F4B0C9">
            <w:pPr>
              <w:jc w:val="center"/>
              <w:rPr>
                <w:rFonts w:ascii="Arial" w:eastAsia="Arial" w:hAnsi="Arial" w:cs="Arial"/>
              </w:rPr>
            </w:pPr>
          </w:p>
        </w:tc>
      </w:tr>
      <w:tr w:rsidR="71F4B0C9" w14:paraId="4B0F9287" w14:textId="77777777" w:rsidTr="71F4B0C9">
        <w:trPr>
          <w:trHeight w:val="300"/>
        </w:trPr>
        <w:tc>
          <w:tcPr>
            <w:tcW w:w="1515" w:type="dxa"/>
            <w:vMerge/>
            <w:tcBorders>
              <w:left w:val="single" w:sz="0" w:space="0" w:color="auto"/>
              <w:right w:val="single" w:sz="0" w:space="0" w:color="auto"/>
            </w:tcBorders>
            <w:vAlign w:val="center"/>
          </w:tcPr>
          <w:p w14:paraId="55A2D7A8"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0DFE5C6B" w14:textId="2836FBCF" w:rsidR="71F4B0C9" w:rsidRDefault="71F4B0C9" w:rsidP="71F4B0C9">
            <w:pPr>
              <w:rPr>
                <w:rFonts w:ascii="Arial" w:eastAsia="Arial" w:hAnsi="Arial" w:cs="Arial"/>
              </w:rPr>
            </w:pPr>
            <w:r w:rsidRPr="71F4B0C9">
              <w:rPr>
                <w:rFonts w:ascii="Arial" w:eastAsia="Arial" w:hAnsi="Arial" w:cs="Arial"/>
                <w:lang w:val="es-MX"/>
              </w:rPr>
              <w:t>Muestra y explica el acceso al sistema</w:t>
            </w:r>
          </w:p>
        </w:tc>
        <w:tc>
          <w:tcPr>
            <w:tcW w:w="450" w:type="dxa"/>
            <w:tcBorders>
              <w:top w:val="single" w:sz="6" w:space="0" w:color="auto"/>
              <w:left w:val="single" w:sz="6" w:space="0" w:color="auto"/>
              <w:bottom w:val="single" w:sz="6" w:space="0" w:color="auto"/>
              <w:right w:val="single" w:sz="6" w:space="0" w:color="auto"/>
            </w:tcBorders>
            <w:vAlign w:val="center"/>
          </w:tcPr>
          <w:p w14:paraId="661A3D8B" w14:textId="26809F0C" w:rsidR="71F4B0C9" w:rsidRDefault="71F4B0C9" w:rsidP="71F4B0C9">
            <w:pPr>
              <w:jc w:val="center"/>
              <w:rPr>
                <w:rFonts w:ascii="Arial" w:eastAsia="Arial" w:hAnsi="Arial" w:cs="Arial"/>
              </w:rPr>
            </w:pPr>
          </w:p>
        </w:tc>
        <w:tc>
          <w:tcPr>
            <w:tcW w:w="600" w:type="dxa"/>
            <w:tcBorders>
              <w:top w:val="single" w:sz="6" w:space="0" w:color="auto"/>
              <w:left w:val="single" w:sz="6" w:space="0" w:color="auto"/>
              <w:bottom w:val="single" w:sz="6" w:space="0" w:color="auto"/>
              <w:right w:val="single" w:sz="6" w:space="0" w:color="auto"/>
            </w:tcBorders>
            <w:vAlign w:val="center"/>
          </w:tcPr>
          <w:p w14:paraId="0B283376" w14:textId="7F0EDDFA" w:rsidR="71F4B0C9" w:rsidRDefault="71F4B0C9" w:rsidP="71F4B0C9">
            <w:pPr>
              <w:jc w:val="center"/>
              <w:rPr>
                <w:rFonts w:ascii="Arial" w:eastAsia="Arial" w:hAnsi="Arial" w:cs="Arial"/>
              </w:rPr>
            </w:pPr>
          </w:p>
        </w:tc>
      </w:tr>
      <w:tr w:rsidR="71F4B0C9" w14:paraId="2E694578" w14:textId="77777777" w:rsidTr="71F4B0C9">
        <w:trPr>
          <w:trHeight w:val="300"/>
        </w:trPr>
        <w:tc>
          <w:tcPr>
            <w:tcW w:w="1515" w:type="dxa"/>
            <w:vMerge/>
            <w:tcBorders>
              <w:left w:val="single" w:sz="0" w:space="0" w:color="auto"/>
              <w:right w:val="single" w:sz="0" w:space="0" w:color="auto"/>
            </w:tcBorders>
            <w:vAlign w:val="center"/>
          </w:tcPr>
          <w:p w14:paraId="0EDAF6E2"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7BCB356C" w14:textId="06B6004D" w:rsidR="71F4B0C9" w:rsidRDefault="71F4B0C9" w:rsidP="71F4B0C9">
            <w:pPr>
              <w:rPr>
                <w:rFonts w:ascii="Arial" w:eastAsia="Arial" w:hAnsi="Arial" w:cs="Arial"/>
              </w:rPr>
            </w:pPr>
            <w:r w:rsidRPr="71F4B0C9">
              <w:rPr>
                <w:rFonts w:ascii="Arial" w:eastAsia="Arial" w:hAnsi="Arial" w:cs="Arial"/>
                <w:lang w:val="es-ES"/>
              </w:rPr>
              <w:t>Explica las funciones del sistema y navega por cada una de ellas</w:t>
            </w:r>
          </w:p>
        </w:tc>
        <w:tc>
          <w:tcPr>
            <w:tcW w:w="450" w:type="dxa"/>
            <w:tcBorders>
              <w:top w:val="single" w:sz="6" w:space="0" w:color="auto"/>
              <w:left w:val="single" w:sz="6" w:space="0" w:color="auto"/>
              <w:bottom w:val="single" w:sz="6" w:space="0" w:color="auto"/>
              <w:right w:val="single" w:sz="6" w:space="0" w:color="auto"/>
            </w:tcBorders>
            <w:vAlign w:val="center"/>
          </w:tcPr>
          <w:p w14:paraId="37E9AB22" w14:textId="374C8B5C" w:rsidR="71F4B0C9" w:rsidRDefault="71F4B0C9" w:rsidP="71F4B0C9">
            <w:pPr>
              <w:jc w:val="center"/>
              <w:rPr>
                <w:rFonts w:ascii="Arial" w:eastAsia="Arial" w:hAnsi="Arial" w:cs="Arial"/>
              </w:rPr>
            </w:pPr>
          </w:p>
        </w:tc>
        <w:tc>
          <w:tcPr>
            <w:tcW w:w="600" w:type="dxa"/>
            <w:tcBorders>
              <w:top w:val="single" w:sz="6" w:space="0" w:color="auto"/>
              <w:left w:val="single" w:sz="6" w:space="0" w:color="auto"/>
              <w:bottom w:val="single" w:sz="6" w:space="0" w:color="auto"/>
              <w:right w:val="single" w:sz="6" w:space="0" w:color="auto"/>
            </w:tcBorders>
            <w:vAlign w:val="center"/>
          </w:tcPr>
          <w:p w14:paraId="21417446" w14:textId="538436BF" w:rsidR="71F4B0C9" w:rsidRDefault="71F4B0C9" w:rsidP="71F4B0C9">
            <w:pPr>
              <w:jc w:val="center"/>
              <w:rPr>
                <w:rFonts w:ascii="Arial" w:eastAsia="Arial" w:hAnsi="Arial" w:cs="Arial"/>
              </w:rPr>
            </w:pPr>
          </w:p>
        </w:tc>
      </w:tr>
      <w:tr w:rsidR="71F4B0C9" w14:paraId="1737CB66" w14:textId="77777777" w:rsidTr="71F4B0C9">
        <w:trPr>
          <w:trHeight w:val="300"/>
        </w:trPr>
        <w:tc>
          <w:tcPr>
            <w:tcW w:w="1515" w:type="dxa"/>
            <w:vMerge/>
            <w:tcBorders>
              <w:left w:val="single" w:sz="0" w:space="0" w:color="auto"/>
              <w:right w:val="single" w:sz="0" w:space="0" w:color="auto"/>
            </w:tcBorders>
            <w:vAlign w:val="center"/>
          </w:tcPr>
          <w:p w14:paraId="65353DFB"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0E1D6DD0" w14:textId="213CAB4D" w:rsidR="71F4B0C9" w:rsidRDefault="71F4B0C9" w:rsidP="71F4B0C9">
            <w:pPr>
              <w:rPr>
                <w:rFonts w:ascii="Arial" w:eastAsia="Arial" w:hAnsi="Arial" w:cs="Arial"/>
              </w:rPr>
            </w:pPr>
            <w:r w:rsidRPr="71F4B0C9">
              <w:rPr>
                <w:rFonts w:ascii="Arial" w:eastAsia="Arial" w:hAnsi="Arial" w:cs="Arial"/>
                <w:lang w:val="es-ES"/>
              </w:rPr>
              <w:t>Muestra y Explica el acceso a cada una de las funciones del sistema</w:t>
            </w:r>
          </w:p>
        </w:tc>
        <w:tc>
          <w:tcPr>
            <w:tcW w:w="450" w:type="dxa"/>
            <w:tcBorders>
              <w:top w:val="single" w:sz="6" w:space="0" w:color="auto"/>
              <w:left w:val="single" w:sz="6" w:space="0" w:color="auto"/>
              <w:bottom w:val="single" w:sz="6" w:space="0" w:color="auto"/>
              <w:right w:val="single" w:sz="6" w:space="0" w:color="auto"/>
            </w:tcBorders>
            <w:vAlign w:val="center"/>
          </w:tcPr>
          <w:p w14:paraId="26C62FF3" w14:textId="5F654558"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08D7C6A" w14:textId="7CA85901" w:rsidR="71F4B0C9" w:rsidRDefault="71F4B0C9" w:rsidP="71F4B0C9">
            <w:pPr>
              <w:jc w:val="center"/>
              <w:rPr>
                <w:rFonts w:ascii="Arial" w:eastAsia="Arial" w:hAnsi="Arial" w:cs="Arial"/>
                <w:color w:val="000000" w:themeColor="text1"/>
              </w:rPr>
            </w:pPr>
          </w:p>
        </w:tc>
      </w:tr>
      <w:tr w:rsidR="71F4B0C9" w14:paraId="2E55712E" w14:textId="77777777" w:rsidTr="71F4B0C9">
        <w:trPr>
          <w:trHeight w:val="300"/>
        </w:trPr>
        <w:tc>
          <w:tcPr>
            <w:tcW w:w="1515" w:type="dxa"/>
            <w:vMerge/>
            <w:tcBorders>
              <w:left w:val="single" w:sz="0" w:space="0" w:color="auto"/>
              <w:right w:val="single" w:sz="0" w:space="0" w:color="auto"/>
            </w:tcBorders>
            <w:vAlign w:val="center"/>
          </w:tcPr>
          <w:p w14:paraId="38BA3996"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vAlign w:val="center"/>
          </w:tcPr>
          <w:p w14:paraId="22F78D18" w14:textId="52E88F9E" w:rsidR="71F4B0C9" w:rsidRDefault="71F4B0C9" w:rsidP="71F4B0C9">
            <w:pPr>
              <w:jc w:val="both"/>
              <w:rPr>
                <w:rFonts w:ascii="Arial" w:eastAsia="Arial" w:hAnsi="Arial" w:cs="Arial"/>
              </w:rPr>
            </w:pPr>
            <w:r w:rsidRPr="71F4B0C9">
              <w:rPr>
                <w:rFonts w:ascii="Arial" w:eastAsia="Arial" w:hAnsi="Arial" w:cs="Arial"/>
                <w:lang w:val="es-MX"/>
              </w:rPr>
              <w:t>Explica la información que solicita cada función.</w:t>
            </w:r>
          </w:p>
        </w:tc>
        <w:tc>
          <w:tcPr>
            <w:tcW w:w="450" w:type="dxa"/>
            <w:tcBorders>
              <w:top w:val="single" w:sz="6" w:space="0" w:color="auto"/>
              <w:left w:val="single" w:sz="6" w:space="0" w:color="auto"/>
              <w:bottom w:val="single" w:sz="6" w:space="0" w:color="auto"/>
              <w:right w:val="single" w:sz="6" w:space="0" w:color="auto"/>
            </w:tcBorders>
            <w:vAlign w:val="center"/>
          </w:tcPr>
          <w:p w14:paraId="3B590B9A" w14:textId="23D3F82A"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26A1816" w14:textId="3EEDE865" w:rsidR="71F4B0C9" w:rsidRDefault="71F4B0C9" w:rsidP="71F4B0C9">
            <w:pPr>
              <w:jc w:val="center"/>
              <w:rPr>
                <w:rFonts w:ascii="Arial" w:eastAsia="Arial" w:hAnsi="Arial" w:cs="Arial"/>
                <w:color w:val="000000" w:themeColor="text1"/>
              </w:rPr>
            </w:pPr>
          </w:p>
        </w:tc>
      </w:tr>
      <w:tr w:rsidR="71F4B0C9" w14:paraId="2F60622C" w14:textId="77777777" w:rsidTr="71F4B0C9">
        <w:trPr>
          <w:trHeight w:val="300"/>
        </w:trPr>
        <w:tc>
          <w:tcPr>
            <w:tcW w:w="15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36258C98" w14:textId="6F0593FF" w:rsidR="71F4B0C9" w:rsidRDefault="71F4B0C9" w:rsidP="71F4B0C9">
            <w:pPr>
              <w:jc w:val="center"/>
              <w:rPr>
                <w:rFonts w:ascii="Arial" w:eastAsia="Arial" w:hAnsi="Arial" w:cs="Arial"/>
              </w:rPr>
            </w:pPr>
            <w:r w:rsidRPr="71F4B0C9">
              <w:rPr>
                <w:rFonts w:ascii="Arial" w:eastAsia="Arial" w:hAnsi="Arial" w:cs="Arial"/>
                <w:lang w:val="es-ES"/>
              </w:rPr>
              <w:t>De las pruebas del sistema</w:t>
            </w:r>
          </w:p>
        </w:tc>
        <w:tc>
          <w:tcPr>
            <w:tcW w:w="6240" w:type="dxa"/>
            <w:tcBorders>
              <w:top w:val="single" w:sz="6" w:space="0" w:color="auto"/>
              <w:left w:val="single" w:sz="6" w:space="0" w:color="auto"/>
              <w:bottom w:val="single" w:sz="6" w:space="0" w:color="auto"/>
              <w:right w:val="single" w:sz="6" w:space="0" w:color="auto"/>
            </w:tcBorders>
          </w:tcPr>
          <w:p w14:paraId="77D12062" w14:textId="7201136E" w:rsidR="71F4B0C9" w:rsidRDefault="71F4B0C9" w:rsidP="71F4B0C9">
            <w:pPr>
              <w:rPr>
                <w:rFonts w:ascii="Arial" w:eastAsia="Arial" w:hAnsi="Arial" w:cs="Arial"/>
              </w:rPr>
            </w:pPr>
            <w:r w:rsidRPr="71F4B0C9">
              <w:rPr>
                <w:rFonts w:ascii="Arial" w:eastAsia="Arial" w:hAnsi="Arial" w:cs="Arial"/>
                <w:lang w:val="es-MX"/>
              </w:rPr>
              <w:t>Documenta las pruebas en la matriz de pruebas.</w:t>
            </w:r>
          </w:p>
        </w:tc>
        <w:tc>
          <w:tcPr>
            <w:tcW w:w="450" w:type="dxa"/>
            <w:tcBorders>
              <w:top w:val="single" w:sz="6" w:space="0" w:color="auto"/>
              <w:left w:val="single" w:sz="6" w:space="0" w:color="auto"/>
              <w:bottom w:val="single" w:sz="6" w:space="0" w:color="auto"/>
              <w:right w:val="single" w:sz="6" w:space="0" w:color="auto"/>
            </w:tcBorders>
            <w:vAlign w:val="center"/>
          </w:tcPr>
          <w:p w14:paraId="0BA362A9" w14:textId="10EAB058"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154C2ED0" w14:textId="30A5F242" w:rsidR="71F4B0C9" w:rsidRDefault="71F4B0C9" w:rsidP="71F4B0C9">
            <w:pPr>
              <w:jc w:val="center"/>
              <w:rPr>
                <w:rFonts w:ascii="Arial" w:eastAsia="Arial" w:hAnsi="Arial" w:cs="Arial"/>
                <w:color w:val="000000" w:themeColor="text1"/>
              </w:rPr>
            </w:pPr>
          </w:p>
        </w:tc>
      </w:tr>
      <w:tr w:rsidR="71F4B0C9" w14:paraId="20099C43" w14:textId="77777777" w:rsidTr="71F4B0C9">
        <w:trPr>
          <w:trHeight w:val="300"/>
        </w:trPr>
        <w:tc>
          <w:tcPr>
            <w:tcW w:w="1515" w:type="dxa"/>
            <w:vMerge/>
            <w:tcBorders>
              <w:left w:val="single" w:sz="0" w:space="0" w:color="auto"/>
              <w:right w:val="single" w:sz="0" w:space="0" w:color="auto"/>
            </w:tcBorders>
            <w:vAlign w:val="center"/>
          </w:tcPr>
          <w:p w14:paraId="17C7B7FB"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tcPr>
          <w:p w14:paraId="1AA13533" w14:textId="19FDFDB8" w:rsidR="71F4B0C9" w:rsidRDefault="71F4B0C9" w:rsidP="71F4B0C9">
            <w:pPr>
              <w:rPr>
                <w:rFonts w:ascii="Arial" w:eastAsia="Arial" w:hAnsi="Arial" w:cs="Arial"/>
              </w:rPr>
            </w:pPr>
            <w:r w:rsidRPr="71F4B0C9">
              <w:rPr>
                <w:rFonts w:ascii="Arial" w:eastAsia="Arial" w:hAnsi="Arial" w:cs="Arial"/>
                <w:lang w:val="es-MX"/>
              </w:rPr>
              <w:t>Explica el tipo de prueba que se está realizando.</w:t>
            </w:r>
          </w:p>
        </w:tc>
        <w:tc>
          <w:tcPr>
            <w:tcW w:w="450" w:type="dxa"/>
            <w:tcBorders>
              <w:top w:val="single" w:sz="6" w:space="0" w:color="auto"/>
              <w:left w:val="single" w:sz="6" w:space="0" w:color="auto"/>
              <w:bottom w:val="single" w:sz="6" w:space="0" w:color="auto"/>
              <w:right w:val="single" w:sz="6" w:space="0" w:color="auto"/>
            </w:tcBorders>
            <w:vAlign w:val="center"/>
          </w:tcPr>
          <w:p w14:paraId="49AEAABA" w14:textId="2966B1D0"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720D89EA" w14:textId="46C05A94" w:rsidR="71F4B0C9" w:rsidRDefault="71F4B0C9" w:rsidP="71F4B0C9">
            <w:pPr>
              <w:jc w:val="center"/>
              <w:rPr>
                <w:rFonts w:ascii="Arial" w:eastAsia="Arial" w:hAnsi="Arial" w:cs="Arial"/>
                <w:color w:val="000000" w:themeColor="text1"/>
              </w:rPr>
            </w:pPr>
          </w:p>
        </w:tc>
      </w:tr>
      <w:tr w:rsidR="71F4B0C9" w14:paraId="7403B5F6" w14:textId="77777777" w:rsidTr="71F4B0C9">
        <w:trPr>
          <w:trHeight w:val="300"/>
        </w:trPr>
        <w:tc>
          <w:tcPr>
            <w:tcW w:w="1515" w:type="dxa"/>
            <w:vMerge/>
            <w:tcBorders>
              <w:left w:val="single" w:sz="0" w:space="0" w:color="auto"/>
              <w:right w:val="single" w:sz="0" w:space="0" w:color="auto"/>
            </w:tcBorders>
            <w:vAlign w:val="center"/>
          </w:tcPr>
          <w:p w14:paraId="17A38059"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tcPr>
          <w:p w14:paraId="26D5E0A4" w14:textId="1E7EB0C2" w:rsidR="71F4B0C9" w:rsidRDefault="71F4B0C9" w:rsidP="71F4B0C9">
            <w:pPr>
              <w:rPr>
                <w:rFonts w:ascii="Arial" w:eastAsia="Arial" w:hAnsi="Arial" w:cs="Arial"/>
              </w:rPr>
            </w:pPr>
            <w:r w:rsidRPr="71F4B0C9">
              <w:rPr>
                <w:rFonts w:ascii="Arial" w:eastAsia="Arial" w:hAnsi="Arial" w:cs="Arial"/>
                <w:lang w:val="es-MX"/>
              </w:rPr>
              <w:t>Realiza entrada de datos erróneos para identificar que el sistema realiza las validaciones correspondientes.</w:t>
            </w:r>
          </w:p>
        </w:tc>
        <w:tc>
          <w:tcPr>
            <w:tcW w:w="450" w:type="dxa"/>
            <w:tcBorders>
              <w:top w:val="single" w:sz="6" w:space="0" w:color="auto"/>
              <w:left w:val="single" w:sz="6" w:space="0" w:color="auto"/>
              <w:bottom w:val="single" w:sz="6" w:space="0" w:color="auto"/>
              <w:right w:val="single" w:sz="6" w:space="0" w:color="auto"/>
            </w:tcBorders>
            <w:vAlign w:val="center"/>
          </w:tcPr>
          <w:p w14:paraId="37B53218" w14:textId="12AC3B7C"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6ACCB0F6" w14:textId="445A2B33" w:rsidR="71F4B0C9" w:rsidRDefault="71F4B0C9" w:rsidP="71F4B0C9">
            <w:pPr>
              <w:jc w:val="center"/>
              <w:rPr>
                <w:rFonts w:ascii="Arial" w:eastAsia="Arial" w:hAnsi="Arial" w:cs="Arial"/>
                <w:color w:val="000000" w:themeColor="text1"/>
              </w:rPr>
            </w:pPr>
          </w:p>
        </w:tc>
      </w:tr>
      <w:tr w:rsidR="71F4B0C9" w14:paraId="32109DCC" w14:textId="77777777" w:rsidTr="71F4B0C9">
        <w:trPr>
          <w:trHeight w:val="300"/>
        </w:trPr>
        <w:tc>
          <w:tcPr>
            <w:tcW w:w="1515" w:type="dxa"/>
            <w:vMerge/>
            <w:tcBorders>
              <w:left w:val="single" w:sz="0" w:space="0" w:color="auto"/>
              <w:right w:val="single" w:sz="0" w:space="0" w:color="auto"/>
            </w:tcBorders>
            <w:vAlign w:val="center"/>
          </w:tcPr>
          <w:p w14:paraId="40ED2D19"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tcPr>
          <w:p w14:paraId="0FE5E118" w14:textId="36542328" w:rsidR="71F4B0C9" w:rsidRDefault="71F4B0C9" w:rsidP="71F4B0C9">
            <w:pPr>
              <w:rPr>
                <w:rFonts w:ascii="Arial" w:eastAsia="Arial" w:hAnsi="Arial" w:cs="Arial"/>
              </w:rPr>
            </w:pPr>
            <w:r w:rsidRPr="71F4B0C9">
              <w:rPr>
                <w:rFonts w:ascii="Arial" w:eastAsia="Arial" w:hAnsi="Arial" w:cs="Arial"/>
                <w:lang w:val="es-MX"/>
              </w:rPr>
              <w:t>Indica el motivo y origen del resultado de cada prueba e indica cómo debería realizar la función el sistema para su atención.</w:t>
            </w:r>
          </w:p>
        </w:tc>
        <w:tc>
          <w:tcPr>
            <w:tcW w:w="450" w:type="dxa"/>
            <w:tcBorders>
              <w:top w:val="single" w:sz="6" w:space="0" w:color="auto"/>
              <w:left w:val="single" w:sz="6" w:space="0" w:color="auto"/>
              <w:bottom w:val="single" w:sz="6" w:space="0" w:color="auto"/>
              <w:right w:val="single" w:sz="6" w:space="0" w:color="auto"/>
            </w:tcBorders>
            <w:vAlign w:val="center"/>
          </w:tcPr>
          <w:p w14:paraId="1BFE209D" w14:textId="160595D6"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4021D60C" w14:textId="7E0CDA78" w:rsidR="71F4B0C9" w:rsidRDefault="71F4B0C9" w:rsidP="71F4B0C9">
            <w:pPr>
              <w:jc w:val="center"/>
              <w:rPr>
                <w:rFonts w:ascii="Arial" w:eastAsia="Arial" w:hAnsi="Arial" w:cs="Arial"/>
                <w:color w:val="000000" w:themeColor="text1"/>
              </w:rPr>
            </w:pPr>
          </w:p>
        </w:tc>
      </w:tr>
      <w:tr w:rsidR="71F4B0C9" w14:paraId="5B44453A" w14:textId="77777777" w:rsidTr="71F4B0C9">
        <w:trPr>
          <w:trHeight w:val="300"/>
        </w:trPr>
        <w:tc>
          <w:tcPr>
            <w:tcW w:w="1515" w:type="dxa"/>
            <w:vMerge/>
            <w:tcBorders>
              <w:left w:val="single" w:sz="0" w:space="0" w:color="auto"/>
              <w:right w:val="single" w:sz="0" w:space="0" w:color="auto"/>
            </w:tcBorders>
            <w:vAlign w:val="center"/>
          </w:tcPr>
          <w:p w14:paraId="7107CA74"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tcPr>
          <w:p w14:paraId="39938E38" w14:textId="38DB3AA7" w:rsidR="71F4B0C9" w:rsidRDefault="71F4B0C9" w:rsidP="71F4B0C9">
            <w:pPr>
              <w:rPr>
                <w:rFonts w:ascii="Arial" w:eastAsia="Arial" w:hAnsi="Arial" w:cs="Arial"/>
              </w:rPr>
            </w:pPr>
            <w:r w:rsidRPr="71F4B0C9">
              <w:rPr>
                <w:rFonts w:ascii="Arial" w:eastAsia="Arial" w:hAnsi="Arial" w:cs="Arial"/>
                <w:lang w:val="es-MX"/>
              </w:rPr>
              <w:t>Se atienden los incidentes detectados en las pruebas.</w:t>
            </w:r>
          </w:p>
        </w:tc>
        <w:tc>
          <w:tcPr>
            <w:tcW w:w="450" w:type="dxa"/>
            <w:tcBorders>
              <w:top w:val="single" w:sz="6" w:space="0" w:color="auto"/>
              <w:left w:val="single" w:sz="6" w:space="0" w:color="auto"/>
              <w:bottom w:val="single" w:sz="6" w:space="0" w:color="auto"/>
              <w:right w:val="single" w:sz="6" w:space="0" w:color="auto"/>
            </w:tcBorders>
            <w:vAlign w:val="center"/>
          </w:tcPr>
          <w:p w14:paraId="0DCC3EA8" w14:textId="7C7911FB"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F613721" w14:textId="053C60D9" w:rsidR="71F4B0C9" w:rsidRDefault="71F4B0C9" w:rsidP="71F4B0C9">
            <w:pPr>
              <w:jc w:val="center"/>
              <w:rPr>
                <w:rFonts w:ascii="Arial" w:eastAsia="Arial" w:hAnsi="Arial" w:cs="Arial"/>
                <w:color w:val="000000" w:themeColor="text1"/>
              </w:rPr>
            </w:pPr>
          </w:p>
        </w:tc>
      </w:tr>
      <w:tr w:rsidR="71F4B0C9" w14:paraId="6A994607" w14:textId="77777777" w:rsidTr="71F4B0C9">
        <w:trPr>
          <w:trHeight w:val="300"/>
        </w:trPr>
        <w:tc>
          <w:tcPr>
            <w:tcW w:w="1515" w:type="dxa"/>
            <w:vMerge/>
            <w:tcBorders>
              <w:top w:val="single" w:sz="0" w:space="0" w:color="auto"/>
              <w:left w:val="single" w:sz="0" w:space="0" w:color="auto"/>
              <w:bottom w:val="outset" w:sz="0" w:space="0" w:color="auto"/>
              <w:right w:val="single" w:sz="0" w:space="0" w:color="auto"/>
            </w:tcBorders>
            <w:vAlign w:val="center"/>
          </w:tcPr>
          <w:p w14:paraId="1C6E9055" w14:textId="77777777" w:rsidR="00FE720D" w:rsidRDefault="00FE720D"/>
        </w:tc>
        <w:tc>
          <w:tcPr>
            <w:tcW w:w="6240" w:type="dxa"/>
            <w:tcBorders>
              <w:top w:val="single" w:sz="6" w:space="0" w:color="auto"/>
              <w:left w:val="single" w:sz="6" w:space="0" w:color="auto"/>
              <w:bottom w:val="single" w:sz="6" w:space="0" w:color="auto"/>
              <w:right w:val="single" w:sz="6" w:space="0" w:color="auto"/>
            </w:tcBorders>
          </w:tcPr>
          <w:p w14:paraId="05B0FD77" w14:textId="4E75A392" w:rsidR="71F4B0C9" w:rsidRDefault="71F4B0C9" w:rsidP="71F4B0C9">
            <w:pPr>
              <w:rPr>
                <w:rFonts w:ascii="Arial" w:eastAsia="Arial" w:hAnsi="Arial" w:cs="Arial"/>
              </w:rPr>
            </w:pPr>
            <w:r w:rsidRPr="71F4B0C9">
              <w:rPr>
                <w:rFonts w:ascii="Arial" w:eastAsia="Arial" w:hAnsi="Arial" w:cs="Arial"/>
                <w:lang w:val="es-MX"/>
              </w:rPr>
              <w:t>Se realizan las pruebas después de ser atendidos los incidentes.</w:t>
            </w:r>
          </w:p>
        </w:tc>
        <w:tc>
          <w:tcPr>
            <w:tcW w:w="450" w:type="dxa"/>
            <w:tcBorders>
              <w:top w:val="single" w:sz="6" w:space="0" w:color="auto"/>
              <w:left w:val="single" w:sz="6" w:space="0" w:color="auto"/>
              <w:bottom w:val="single" w:sz="6" w:space="0" w:color="auto"/>
              <w:right w:val="single" w:sz="6" w:space="0" w:color="auto"/>
            </w:tcBorders>
            <w:vAlign w:val="center"/>
          </w:tcPr>
          <w:p w14:paraId="1ED2D873" w14:textId="7613A2C3" w:rsidR="71F4B0C9" w:rsidRDefault="71F4B0C9" w:rsidP="71F4B0C9">
            <w:pPr>
              <w:jc w:val="center"/>
              <w:rPr>
                <w:rFonts w:ascii="Arial" w:eastAsia="Arial" w:hAnsi="Arial" w:cs="Arial"/>
                <w:color w:val="000000" w:themeColor="text1"/>
              </w:rPr>
            </w:pPr>
          </w:p>
        </w:tc>
        <w:tc>
          <w:tcPr>
            <w:tcW w:w="600" w:type="dxa"/>
            <w:tcBorders>
              <w:top w:val="single" w:sz="6" w:space="0" w:color="auto"/>
              <w:left w:val="single" w:sz="6" w:space="0" w:color="auto"/>
              <w:bottom w:val="single" w:sz="6" w:space="0" w:color="auto"/>
              <w:right w:val="single" w:sz="6" w:space="0" w:color="auto"/>
            </w:tcBorders>
            <w:vAlign w:val="center"/>
          </w:tcPr>
          <w:p w14:paraId="2FABE4CD" w14:textId="3CCC31C0" w:rsidR="71F4B0C9" w:rsidRDefault="71F4B0C9" w:rsidP="71F4B0C9">
            <w:pPr>
              <w:jc w:val="center"/>
              <w:rPr>
                <w:rFonts w:ascii="Arial" w:eastAsia="Arial" w:hAnsi="Arial" w:cs="Arial"/>
                <w:color w:val="000000" w:themeColor="text1"/>
              </w:rPr>
            </w:pPr>
          </w:p>
        </w:tc>
      </w:tr>
    </w:tbl>
    <w:p w14:paraId="1C144210" w14:textId="79E53C6F" w:rsidR="009E2F14" w:rsidRDefault="009E2F14" w:rsidP="71F4B0C9">
      <w:pPr>
        <w:jc w:val="both"/>
        <w:rPr>
          <w:rFonts w:ascii="Arial" w:eastAsia="Arial" w:hAnsi="Arial" w:cs="Arial"/>
          <w:color w:val="000000" w:themeColor="text1"/>
          <w:lang w:val="es-MX"/>
        </w:rPr>
      </w:pPr>
    </w:p>
    <w:p w14:paraId="742C85A0" w14:textId="3F1F8901" w:rsidR="009E2F14" w:rsidRDefault="009E2F14" w:rsidP="694AC31A">
      <w:pPr>
        <w:jc w:val="both"/>
        <w:rPr>
          <w:rFonts w:ascii="Arial" w:eastAsia="Arial" w:hAnsi="Arial" w:cs="Arial"/>
          <w:lang w:val="es-MX"/>
        </w:rPr>
      </w:pPr>
    </w:p>
    <w:p w14:paraId="24DB7F06" w14:textId="1A61013C" w:rsidR="009E2F14" w:rsidRDefault="009E2F14" w:rsidP="71F4B0C9">
      <w:pPr>
        <w:jc w:val="both"/>
        <w:rPr>
          <w:rFonts w:ascii="Arial" w:eastAsia="Arial" w:hAnsi="Arial" w:cs="Arial"/>
          <w:color w:val="000000" w:themeColor="text1"/>
          <w:lang w:val="es-MX"/>
        </w:rPr>
      </w:pPr>
    </w:p>
    <w:p w14:paraId="3B3C6F8C" w14:textId="007C00DE" w:rsidR="009E2F14" w:rsidRDefault="77809EF2" w:rsidP="71F4B0C9">
      <w:pPr>
        <w:spacing w:before="120" w:after="120"/>
        <w:jc w:val="both"/>
        <w:rPr>
          <w:rFonts w:ascii="Arial" w:eastAsia="Arial" w:hAnsi="Arial" w:cs="Arial"/>
          <w:color w:val="2E74B5"/>
          <w:lang w:val="es-MX"/>
        </w:rPr>
      </w:pPr>
      <w:commentRangeStart w:id="20"/>
      <w:r w:rsidRPr="71F4B0C9">
        <w:rPr>
          <w:rFonts w:ascii="Arial" w:eastAsia="Arial" w:hAnsi="Arial" w:cs="Arial"/>
          <w:b/>
          <w:bCs/>
          <w:color w:val="2E74B5"/>
          <w:lang w:val="es-MX"/>
        </w:rPr>
        <w:t>Práctica 3. Vin</w:t>
      </w:r>
      <w:commentRangeEnd w:id="20"/>
      <w:r w:rsidR="009E2F14">
        <w:commentReference w:id="20"/>
      </w:r>
      <w:r w:rsidRPr="71F4B0C9">
        <w:rPr>
          <w:rFonts w:ascii="Arial" w:eastAsia="Arial" w:hAnsi="Arial" w:cs="Arial"/>
          <w:b/>
          <w:bCs/>
          <w:color w:val="2E74B5"/>
          <w:lang w:val="es-MX"/>
        </w:rPr>
        <w:t>culación del Front y el Back del sistema.</w:t>
      </w:r>
    </w:p>
    <w:p w14:paraId="39B4D52C" w14:textId="24498937" w:rsidR="009E2F14" w:rsidRDefault="009E2F14" w:rsidP="71F4B0C9">
      <w:pPr>
        <w:spacing w:before="120" w:after="120"/>
        <w:jc w:val="both"/>
        <w:rPr>
          <w:rFonts w:ascii="Arial" w:eastAsia="Arial" w:hAnsi="Arial" w:cs="Arial"/>
          <w:color w:val="2E74B5"/>
          <w:lang w:val="es-MX"/>
        </w:rPr>
      </w:pPr>
    </w:p>
    <w:p w14:paraId="393DC504" w14:textId="3793974F" w:rsidR="009E2F14" w:rsidRDefault="77809EF2"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02C237F1" w14:textId="20730A8D" w:rsidR="009E2F14" w:rsidRDefault="009E2F14" w:rsidP="71F4B0C9">
      <w:pPr>
        <w:rPr>
          <w:rFonts w:ascii="Arial" w:eastAsia="Arial" w:hAnsi="Arial" w:cs="Arial"/>
          <w:color w:val="000000" w:themeColor="text1"/>
          <w:lang w:val="es-MX"/>
        </w:rPr>
      </w:pPr>
    </w:p>
    <w:p w14:paraId="30237379" w14:textId="564C6DCD" w:rsidR="009E2F14" w:rsidRDefault="77809EF2" w:rsidP="005C5DD4">
      <w:pPr>
        <w:pStyle w:val="Prrafodelista"/>
        <w:numPr>
          <w:ilvl w:val="0"/>
          <w:numId w:val="15"/>
        </w:numPr>
        <w:rPr>
          <w:rFonts w:ascii="Arial" w:eastAsia="Arial" w:hAnsi="Arial" w:cs="Arial"/>
          <w:color w:val="000000" w:themeColor="text1"/>
          <w:lang w:val="es-MX"/>
        </w:rPr>
      </w:pPr>
      <w:r w:rsidRPr="71F4B0C9">
        <w:rPr>
          <w:rFonts w:ascii="Arial" w:eastAsia="Arial" w:hAnsi="Arial" w:cs="Arial"/>
          <w:color w:val="000000" w:themeColor="text1"/>
          <w:lang w:val="es-ES"/>
        </w:rPr>
        <w:t>Video con el funcionamiento del sistema </w:t>
      </w:r>
      <w:r w:rsidRPr="71F4B0C9">
        <w:rPr>
          <w:rFonts w:ascii="Arial" w:eastAsia="Arial" w:hAnsi="Arial" w:cs="Arial"/>
          <w:color w:val="000000" w:themeColor="text1"/>
          <w:lang w:val="es-MX"/>
        </w:rPr>
        <w:t> </w:t>
      </w:r>
    </w:p>
    <w:p w14:paraId="1D495A1D" w14:textId="76B438DE" w:rsidR="009E2F14" w:rsidRDefault="77809EF2" w:rsidP="005C5DD4">
      <w:pPr>
        <w:pStyle w:val="Prrafodelista"/>
        <w:numPr>
          <w:ilvl w:val="0"/>
          <w:numId w:val="15"/>
        </w:numPr>
        <w:rPr>
          <w:rFonts w:ascii="Arial" w:eastAsia="Arial" w:hAnsi="Arial" w:cs="Arial"/>
          <w:color w:val="000000" w:themeColor="text1"/>
          <w:lang w:val="es-MX"/>
        </w:rPr>
      </w:pPr>
      <w:r w:rsidRPr="71F4B0C9">
        <w:rPr>
          <w:rFonts w:ascii="Arial" w:eastAsia="Arial" w:hAnsi="Arial" w:cs="Arial"/>
          <w:color w:val="000000" w:themeColor="text1"/>
          <w:lang w:val="es-ES"/>
        </w:rPr>
        <w:t>Documentación con el desarrollo de los incisos 4.1 y 4.2 del Apartado IV “Conclusión del sistema”. Considera que tu documentación debe integrar los apartados I, II y III concluidos y en su versión final.</w:t>
      </w:r>
    </w:p>
    <w:p w14:paraId="2AAA2729" w14:textId="4B8B1030" w:rsidR="009E2F14" w:rsidRDefault="009E2F14" w:rsidP="71F4B0C9">
      <w:pPr>
        <w:rPr>
          <w:rFonts w:ascii="Arial" w:eastAsia="Arial" w:hAnsi="Arial" w:cs="Arial"/>
          <w:color w:val="000000" w:themeColor="text1"/>
          <w:lang w:val="es-MX"/>
        </w:rPr>
      </w:pPr>
    </w:p>
    <w:p w14:paraId="5642DE86" w14:textId="10161E00" w:rsidR="009E2F14" w:rsidRDefault="77809EF2"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¿Cómo realizaré la actividad?</w:t>
      </w:r>
    </w:p>
    <w:p w14:paraId="343D4D95" w14:textId="05A44704" w:rsidR="009E2F14" w:rsidRDefault="009E2F14" w:rsidP="71F4B0C9">
      <w:pPr>
        <w:rPr>
          <w:rFonts w:ascii="Arial" w:eastAsia="Arial" w:hAnsi="Arial" w:cs="Arial"/>
          <w:color w:val="000000" w:themeColor="text1"/>
          <w:lang w:val="es-MX"/>
        </w:rPr>
      </w:pPr>
    </w:p>
    <w:p w14:paraId="43F4B222" w14:textId="7476133C" w:rsidR="009E2F14" w:rsidRDefault="77809EF2" w:rsidP="005C5DD4">
      <w:pPr>
        <w:pStyle w:val="Prrafodelista"/>
        <w:numPr>
          <w:ilvl w:val="0"/>
          <w:numId w:val="14"/>
        </w:numPr>
        <w:jc w:val="both"/>
        <w:rPr>
          <w:rFonts w:ascii="Arial" w:eastAsia="Arial" w:hAnsi="Arial" w:cs="Arial"/>
          <w:color w:val="BF8F00"/>
          <w:lang w:val="es-MX"/>
        </w:rPr>
      </w:pPr>
      <w:r w:rsidRPr="71F4B0C9">
        <w:rPr>
          <w:rStyle w:val="normaltextrun"/>
          <w:rFonts w:ascii="Arial" w:eastAsia="Arial" w:hAnsi="Arial" w:cs="Arial"/>
          <w:color w:val="000000" w:themeColor="text1"/>
          <w:sz w:val="24"/>
          <w:szCs w:val="24"/>
          <w:lang w:val="es-MX"/>
        </w:rPr>
        <w:t xml:space="preserve">Reúnete con tu equipo de trabajo, de manera colaborativa concluyan los incisos 4.1 y 4.2 del Apartado IV “Conclusión del sistema” del recurso </w:t>
      </w:r>
      <w:r w:rsidRPr="71F4B0C9">
        <w:rPr>
          <w:rFonts w:ascii="Arial" w:eastAsia="Arial" w:hAnsi="Arial" w:cs="Arial"/>
          <w:b/>
          <w:bCs/>
          <w:color w:val="BF8F00"/>
          <w:u w:val="single"/>
          <w:lang w:val="es-MX"/>
        </w:rPr>
        <w:t>Documentación del desarrollo.</w:t>
      </w:r>
    </w:p>
    <w:p w14:paraId="3E4EF337" w14:textId="7099C3AF" w:rsidR="009E2F14" w:rsidRDefault="77809EF2" w:rsidP="005C5DD4">
      <w:pPr>
        <w:pStyle w:val="Prrafodelista"/>
        <w:numPr>
          <w:ilvl w:val="0"/>
          <w:numId w:val="14"/>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El desarrollo de esta actividad se llevará a cabo durante las semanas 13,14 y 15. </w:t>
      </w:r>
    </w:p>
    <w:p w14:paraId="4D50A29D" w14:textId="6CD2623A" w:rsidR="009E2F14" w:rsidRDefault="77809EF2" w:rsidP="005C5DD4">
      <w:pPr>
        <w:pStyle w:val="Prrafodelista"/>
        <w:numPr>
          <w:ilvl w:val="0"/>
          <w:numId w:val="1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En esta sesión deberás entregar la versión final de estos incisos. Considera que el apartado IV cuenta con las secciones:</w:t>
      </w:r>
    </w:p>
    <w:p w14:paraId="06F74994" w14:textId="07E48FA7" w:rsidR="009E2F14" w:rsidRDefault="77809EF2" w:rsidP="71F4B0C9">
      <w:pPr>
        <w:ind w:left="1416"/>
        <w:jc w:val="both"/>
        <w:rPr>
          <w:rFonts w:ascii="Arial" w:eastAsia="Arial" w:hAnsi="Arial" w:cs="Arial"/>
          <w:color w:val="000000" w:themeColor="text1"/>
          <w:lang w:val="es-MX"/>
        </w:rPr>
      </w:pPr>
      <w:r w:rsidRPr="71F4B0C9">
        <w:rPr>
          <w:rStyle w:val="normaltextrun"/>
          <w:rFonts w:ascii="Arial" w:eastAsia="Arial" w:hAnsi="Arial" w:cs="Arial"/>
          <w:i/>
          <w:iCs/>
          <w:color w:val="000000" w:themeColor="text1"/>
          <w:sz w:val="24"/>
          <w:szCs w:val="24"/>
          <w:lang w:val="es-MX"/>
        </w:rPr>
        <w:t>4.1 El sistema de información</w:t>
      </w:r>
    </w:p>
    <w:p w14:paraId="36A8B9A4" w14:textId="2D94045B" w:rsidR="009E2F14" w:rsidRDefault="77809EF2" w:rsidP="71F4B0C9">
      <w:pPr>
        <w:ind w:left="1416"/>
        <w:jc w:val="both"/>
        <w:rPr>
          <w:rFonts w:ascii="Arial" w:eastAsia="Arial" w:hAnsi="Arial" w:cs="Arial"/>
          <w:color w:val="000000" w:themeColor="text1"/>
          <w:lang w:val="es-MX"/>
        </w:rPr>
      </w:pPr>
      <w:r w:rsidRPr="71F4B0C9">
        <w:rPr>
          <w:rStyle w:val="normaltextrun"/>
          <w:rFonts w:ascii="Arial" w:eastAsia="Arial" w:hAnsi="Arial" w:cs="Arial"/>
          <w:i/>
          <w:iCs/>
          <w:color w:val="000000" w:themeColor="text1"/>
          <w:sz w:val="24"/>
          <w:szCs w:val="24"/>
          <w:lang w:val="es-MX"/>
        </w:rPr>
        <w:t xml:space="preserve">      Video del sistema</w:t>
      </w:r>
    </w:p>
    <w:p w14:paraId="1823E7C4" w14:textId="5CECC7C3" w:rsidR="009E2F14" w:rsidRDefault="77809EF2" w:rsidP="71F4B0C9">
      <w:pPr>
        <w:ind w:left="1416"/>
        <w:jc w:val="both"/>
        <w:rPr>
          <w:rFonts w:ascii="Arial" w:eastAsia="Arial" w:hAnsi="Arial" w:cs="Arial"/>
          <w:color w:val="000000" w:themeColor="text1"/>
          <w:lang w:val="es-MX"/>
        </w:rPr>
      </w:pPr>
      <w:r w:rsidRPr="71F4B0C9">
        <w:rPr>
          <w:rStyle w:val="normaltextrun"/>
          <w:rFonts w:ascii="Arial" w:eastAsia="Arial" w:hAnsi="Arial" w:cs="Arial"/>
          <w:i/>
          <w:iCs/>
          <w:color w:val="000000" w:themeColor="text1"/>
          <w:sz w:val="24"/>
          <w:szCs w:val="24"/>
          <w:lang w:val="es-MX"/>
        </w:rPr>
        <w:t>4.2 Plan de pruebas</w:t>
      </w:r>
    </w:p>
    <w:p w14:paraId="0E29C072" w14:textId="1982213E" w:rsidR="009E2F14" w:rsidRDefault="77809EF2" w:rsidP="71F4B0C9">
      <w:pPr>
        <w:ind w:left="1416"/>
        <w:jc w:val="both"/>
        <w:rPr>
          <w:rFonts w:ascii="Arial" w:eastAsia="Arial" w:hAnsi="Arial" w:cs="Arial"/>
          <w:color w:val="000000" w:themeColor="text1"/>
          <w:lang w:val="es-MX"/>
        </w:rPr>
      </w:pPr>
      <w:r w:rsidRPr="71F4B0C9">
        <w:rPr>
          <w:rStyle w:val="normaltextrun"/>
          <w:rFonts w:ascii="Arial" w:eastAsia="Arial" w:hAnsi="Arial" w:cs="Arial"/>
          <w:i/>
          <w:iCs/>
          <w:color w:val="000000" w:themeColor="text1"/>
          <w:sz w:val="24"/>
          <w:szCs w:val="24"/>
          <w:lang w:val="es-MX"/>
        </w:rPr>
        <w:t xml:space="preserve">     Realización y documentación de las pruebas.</w:t>
      </w:r>
    </w:p>
    <w:p w14:paraId="175EAA92" w14:textId="6B4A9FC3" w:rsidR="009E2F14" w:rsidRDefault="77809EF2" w:rsidP="005C5DD4">
      <w:pPr>
        <w:pStyle w:val="Prrafodelista"/>
        <w:numPr>
          <w:ilvl w:val="0"/>
          <w:numId w:val="1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Documenten la vinculación del Front y el Back utilizando las bibliotecas API que se ajusten al sistema desarrollado.</w:t>
      </w:r>
    </w:p>
    <w:p w14:paraId="25365A65" w14:textId="5775E6DB" w:rsidR="009E2F14" w:rsidRDefault="77809EF2" w:rsidP="005C5DD4">
      <w:pPr>
        <w:pStyle w:val="Prrafodelista"/>
        <w:numPr>
          <w:ilvl w:val="0"/>
          <w:numId w:val="1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Elaboren y documenten el plan de pruebas.</w:t>
      </w:r>
    </w:p>
    <w:p w14:paraId="32123EC7" w14:textId="298F91DB" w:rsidR="009E2F14" w:rsidRDefault="77809EF2" w:rsidP="005C5DD4">
      <w:pPr>
        <w:pStyle w:val="Prrafodelista"/>
        <w:numPr>
          <w:ilvl w:val="0"/>
          <w:numId w:val="1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 xml:space="preserve">Conforme sea su avance en la integración de componentes del sistema, realicen las pruebas pertinentes y documenten los elementos necesarios, es necesario también elaborar los instrumentos de registro de las funciones del sistema para los tipos de prueba a realizar según el plan de pruebas, con base en estos elementos </w:t>
      </w:r>
      <w:proofErr w:type="spellStart"/>
      <w:r w:rsidRPr="71F4B0C9">
        <w:rPr>
          <w:rStyle w:val="normaltextrun"/>
          <w:rFonts w:ascii="Arial" w:eastAsia="Arial" w:hAnsi="Arial" w:cs="Arial"/>
          <w:color w:val="000000" w:themeColor="text1"/>
          <w:sz w:val="24"/>
          <w:szCs w:val="24"/>
          <w:lang w:val="es-MX"/>
        </w:rPr>
        <w:t>requisiten</w:t>
      </w:r>
      <w:proofErr w:type="spellEnd"/>
      <w:r w:rsidRPr="71F4B0C9">
        <w:rPr>
          <w:rStyle w:val="normaltextrun"/>
          <w:rFonts w:ascii="Arial" w:eastAsia="Arial" w:hAnsi="Arial" w:cs="Arial"/>
          <w:color w:val="000000" w:themeColor="text1"/>
          <w:sz w:val="24"/>
          <w:szCs w:val="24"/>
          <w:lang w:val="es-MX"/>
        </w:rPr>
        <w:t xml:space="preserve"> la matriz de pruebas.</w:t>
      </w:r>
    </w:p>
    <w:p w14:paraId="6DD54C57" w14:textId="2C2A214B" w:rsidR="009E2F14" w:rsidRDefault="77809EF2" w:rsidP="005C5DD4">
      <w:pPr>
        <w:pStyle w:val="Prrafodelista"/>
        <w:numPr>
          <w:ilvl w:val="0"/>
          <w:numId w:val="1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Concluyan la elaboración de su video explicativo sobre su Sistema, consideren los siguientes elementos para su video:</w:t>
      </w:r>
    </w:p>
    <w:p w14:paraId="665CC172" w14:textId="10131045" w:rsidR="009E2F14" w:rsidRDefault="77809EF2" w:rsidP="71F4B0C9">
      <w:pPr>
        <w:ind w:left="1416"/>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Sobre los integrantes:</w:t>
      </w:r>
    </w:p>
    <w:p w14:paraId="393E5B5B" w14:textId="58AB2497" w:rsidR="009E2F14" w:rsidRDefault="77809EF2" w:rsidP="005C5DD4">
      <w:pPr>
        <w:pStyle w:val="Prrafodelista"/>
        <w:numPr>
          <w:ilvl w:val="0"/>
          <w:numId w:val="13"/>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Todos los miembros del equipo deben participar en la exposición del sistema.</w:t>
      </w:r>
    </w:p>
    <w:p w14:paraId="76CA6594" w14:textId="25E20781" w:rsidR="009E2F14" w:rsidRDefault="77809EF2" w:rsidP="005C5DD4">
      <w:pPr>
        <w:pStyle w:val="Prrafodelista"/>
        <w:numPr>
          <w:ilvl w:val="0"/>
          <w:numId w:val="13"/>
        </w:numPr>
        <w:jc w:val="both"/>
        <w:rPr>
          <w:rFonts w:ascii="Arial" w:eastAsia="Arial" w:hAnsi="Arial" w:cs="Arial"/>
          <w:color w:val="000000" w:themeColor="text1"/>
          <w:sz w:val="22"/>
          <w:szCs w:val="22"/>
          <w:lang w:val="es-MX"/>
        </w:rPr>
      </w:pPr>
      <w:r w:rsidRPr="71F4B0C9">
        <w:rPr>
          <w:rStyle w:val="normaltextrun"/>
          <w:rFonts w:ascii="Arial" w:eastAsia="Arial" w:hAnsi="Arial" w:cs="Arial"/>
          <w:color w:val="000000" w:themeColor="text1"/>
          <w:sz w:val="24"/>
          <w:szCs w:val="24"/>
          <w:lang w:val="es-MX"/>
        </w:rPr>
        <w:t>Cada participante tendrá que explicar una parte del sistema, así mismo el video deberá permitir que el profesor-asesor identifique quien está explicando.  </w:t>
      </w:r>
      <w:r w:rsidRPr="71F4B0C9">
        <w:rPr>
          <w:rStyle w:val="eop"/>
          <w:rFonts w:ascii="Arial" w:eastAsia="Arial" w:hAnsi="Arial" w:cs="Arial"/>
          <w:color w:val="000000" w:themeColor="text1"/>
          <w:lang w:val="es-MX"/>
        </w:rPr>
        <w:t> </w:t>
      </w:r>
    </w:p>
    <w:p w14:paraId="2279FD25" w14:textId="70642310" w:rsidR="009E2F14" w:rsidRDefault="77809EF2" w:rsidP="71F4B0C9">
      <w:pPr>
        <w:ind w:left="1416"/>
        <w:jc w:val="both"/>
        <w:rPr>
          <w:rFonts w:ascii="Arial" w:eastAsia="Arial" w:hAnsi="Arial" w:cs="Arial"/>
          <w:color w:val="000000" w:themeColor="text1"/>
          <w:lang w:val="es-MX"/>
        </w:rPr>
      </w:pPr>
      <w:r w:rsidRPr="71F4B0C9">
        <w:rPr>
          <w:rFonts w:ascii="Arial" w:eastAsia="Arial" w:hAnsi="Arial" w:cs="Arial"/>
          <w:color w:val="000000" w:themeColor="text1"/>
          <w:lang w:val="es-MX"/>
        </w:rPr>
        <w:t>Sobre el sistema:</w:t>
      </w:r>
    </w:p>
    <w:p w14:paraId="60744591" w14:textId="615991E0" w:rsidR="009E2F14" w:rsidRDefault="77809EF2" w:rsidP="005C5DD4">
      <w:pPr>
        <w:pStyle w:val="Prrafodelista"/>
        <w:numPr>
          <w:ilvl w:val="0"/>
          <w:numId w:val="12"/>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La interfaz del sistema debe corresponder al modelado de requerimientos.</w:t>
      </w:r>
    </w:p>
    <w:p w14:paraId="6BBE2EC7" w14:textId="6C84A798" w:rsidR="009E2F14" w:rsidRDefault="77809EF2" w:rsidP="005C5DD4">
      <w:pPr>
        <w:pStyle w:val="Prrafodelista"/>
        <w:numPr>
          <w:ilvl w:val="0"/>
          <w:numId w:val="12"/>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Debe mostrarse y explicarse la interfaz principal del sistema.</w:t>
      </w:r>
    </w:p>
    <w:p w14:paraId="5BFDEBA9" w14:textId="5E011DEB" w:rsidR="009E2F14" w:rsidRDefault="77809EF2" w:rsidP="005C5DD4">
      <w:pPr>
        <w:pStyle w:val="Prrafodelista"/>
        <w:numPr>
          <w:ilvl w:val="0"/>
          <w:numId w:val="12"/>
        </w:numPr>
        <w:jc w:val="both"/>
        <w:rPr>
          <w:rFonts w:ascii="Arial" w:eastAsia="Arial" w:hAnsi="Arial" w:cs="Arial"/>
          <w:color w:val="000000" w:themeColor="text1"/>
          <w:lang w:val="es-MX"/>
        </w:rPr>
      </w:pPr>
      <w:r w:rsidRPr="71F4B0C9">
        <w:rPr>
          <w:rFonts w:ascii="Arial" w:eastAsia="Arial" w:hAnsi="Arial" w:cs="Arial"/>
          <w:color w:val="000000" w:themeColor="text1"/>
          <w:lang w:val="es-MX"/>
        </w:rPr>
        <w:lastRenderedPageBreak/>
        <w:t>Debe mostrarse y explicarse el acceso al sistema.</w:t>
      </w:r>
    </w:p>
    <w:p w14:paraId="50DBA4BF" w14:textId="02AE2F8D" w:rsidR="009E2F14" w:rsidRDefault="77809EF2" w:rsidP="005C5DD4">
      <w:pPr>
        <w:pStyle w:val="Prrafodelista"/>
        <w:numPr>
          <w:ilvl w:val="0"/>
          <w:numId w:val="12"/>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Deben explicarse las funciones del sistema y navegar por cada una.</w:t>
      </w:r>
    </w:p>
    <w:p w14:paraId="65AC4388" w14:textId="4913A4ED" w:rsidR="009E2F14" w:rsidRDefault="77809EF2" w:rsidP="005C5DD4">
      <w:pPr>
        <w:pStyle w:val="Prrafodelista"/>
        <w:numPr>
          <w:ilvl w:val="0"/>
          <w:numId w:val="12"/>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Debe mostrarse y explicarse el acceso a cada una de las funciones del sistema.</w:t>
      </w:r>
    </w:p>
    <w:p w14:paraId="1E632212" w14:textId="54B0A1D5" w:rsidR="009E2F14" w:rsidRDefault="77809EF2" w:rsidP="005C5DD4">
      <w:pPr>
        <w:pStyle w:val="Prrafodelista"/>
        <w:numPr>
          <w:ilvl w:val="0"/>
          <w:numId w:val="12"/>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Explica la información que solicita cada función.</w:t>
      </w:r>
    </w:p>
    <w:p w14:paraId="0C5DEE4D" w14:textId="6B54E843" w:rsidR="009E2F14" w:rsidRDefault="77809EF2" w:rsidP="71F4B0C9">
      <w:pPr>
        <w:ind w:left="1418"/>
        <w:jc w:val="both"/>
        <w:rPr>
          <w:rFonts w:ascii="Arial" w:eastAsia="Arial" w:hAnsi="Arial" w:cs="Arial"/>
          <w:color w:val="000000" w:themeColor="text1"/>
          <w:lang w:val="es-MX"/>
        </w:rPr>
      </w:pPr>
      <w:r w:rsidRPr="71F4B0C9">
        <w:rPr>
          <w:rFonts w:ascii="Arial" w:eastAsia="Arial" w:hAnsi="Arial" w:cs="Arial"/>
          <w:color w:val="000000" w:themeColor="text1"/>
          <w:lang w:val="es-MX"/>
        </w:rPr>
        <w:t>Sobre las pruebas del sistema:</w:t>
      </w:r>
    </w:p>
    <w:p w14:paraId="0BFECE39" w14:textId="5899A6D5" w:rsidR="009E2F14" w:rsidRDefault="77809EF2" w:rsidP="005C5DD4">
      <w:pPr>
        <w:pStyle w:val="Prrafodelista"/>
        <w:numPr>
          <w:ilvl w:val="0"/>
          <w:numId w:val="1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Documenta las pruebas en la matriz de pruebas.</w:t>
      </w:r>
    </w:p>
    <w:p w14:paraId="768F62C7" w14:textId="79A48351" w:rsidR="009E2F14" w:rsidRDefault="77809EF2" w:rsidP="005C5DD4">
      <w:pPr>
        <w:pStyle w:val="Prrafodelista"/>
        <w:numPr>
          <w:ilvl w:val="0"/>
          <w:numId w:val="1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Explica el tipo de prueba que se está realizando.</w:t>
      </w:r>
    </w:p>
    <w:p w14:paraId="68B4C9AB" w14:textId="73A5D6D4" w:rsidR="009E2F14" w:rsidRDefault="77809EF2" w:rsidP="005C5DD4">
      <w:pPr>
        <w:pStyle w:val="Prrafodelista"/>
        <w:numPr>
          <w:ilvl w:val="0"/>
          <w:numId w:val="1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Realiza entrada de datos erróneos para identificar que el sistema realiza las validaciones correspondientes.</w:t>
      </w:r>
    </w:p>
    <w:p w14:paraId="0FFC5D42" w14:textId="7B2536D8" w:rsidR="009E2F14" w:rsidRDefault="77809EF2" w:rsidP="005C5DD4">
      <w:pPr>
        <w:pStyle w:val="Prrafodelista"/>
        <w:numPr>
          <w:ilvl w:val="0"/>
          <w:numId w:val="1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Indica el motivo y origen del resultado de cada prueba e indica cómo debería realizar la función el sistema para su atención.</w:t>
      </w:r>
    </w:p>
    <w:p w14:paraId="4A3CB229" w14:textId="5192DCE1" w:rsidR="009E2F14" w:rsidRDefault="77809EF2" w:rsidP="005C5DD4">
      <w:pPr>
        <w:pStyle w:val="Prrafodelista"/>
        <w:numPr>
          <w:ilvl w:val="0"/>
          <w:numId w:val="1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Se atienden los incidentes detectados en las pruebas.</w:t>
      </w:r>
    </w:p>
    <w:p w14:paraId="006BAF38" w14:textId="4098B4B3" w:rsidR="009E2F14" w:rsidRDefault="77809EF2" w:rsidP="005C5DD4">
      <w:pPr>
        <w:pStyle w:val="Prrafodelista"/>
        <w:numPr>
          <w:ilvl w:val="0"/>
          <w:numId w:val="1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Se realizan las pruebas después de ser atendidos los incidentes.</w:t>
      </w:r>
    </w:p>
    <w:p w14:paraId="47DECC70" w14:textId="4CAA201F" w:rsidR="009E2F14" w:rsidRDefault="77809EF2" w:rsidP="005C5DD4">
      <w:pPr>
        <w:pStyle w:val="Prrafodelista"/>
        <w:numPr>
          <w:ilvl w:val="0"/>
          <w:numId w:val="14"/>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Este video forma parte del inciso 4.1 El sistema de información de la documentación que estás realzando por lo que debe ser integrado en tu documento </w:t>
      </w:r>
      <w:r w:rsidRPr="71F4B0C9">
        <w:rPr>
          <w:rFonts w:ascii="Arial" w:eastAsia="Arial" w:hAnsi="Arial" w:cs="Arial"/>
          <w:b/>
          <w:bCs/>
          <w:color w:val="BF8F00"/>
          <w:u w:val="single"/>
          <w:lang w:val="es-MX"/>
        </w:rPr>
        <w:t>Documentación del desarrollo</w:t>
      </w:r>
      <w:r w:rsidRPr="71F4B0C9">
        <w:rPr>
          <w:rFonts w:ascii="Arial" w:eastAsia="Arial" w:hAnsi="Arial" w:cs="Arial"/>
          <w:color w:val="000000" w:themeColor="text1"/>
          <w:lang w:val="es-MX"/>
        </w:rPr>
        <w:t xml:space="preserve"> en su espacio correspondiente, este debe ser funcional.</w:t>
      </w:r>
    </w:p>
    <w:p w14:paraId="2006FD30" w14:textId="04F93B23" w:rsidR="009E2F14" w:rsidRDefault="77809EF2" w:rsidP="005C5DD4">
      <w:pPr>
        <w:pStyle w:val="Prrafodelista"/>
        <w:numPr>
          <w:ilvl w:val="0"/>
          <w:numId w:val="1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 xml:space="preserve"> Después de que realices lo anterior tendrás 2 productos a entregar, nómbralos con un identificador del proyecto a desarrollar, y con el nombre del producto, considerando estos puntos, el ejemplo que se te presenta sería de la siguiente manera:</w:t>
      </w:r>
      <w:r w:rsidRPr="71F4B0C9">
        <w:rPr>
          <w:rStyle w:val="normaltextrun"/>
          <w:rFonts w:ascii="Arial" w:eastAsia="Arial" w:hAnsi="Arial" w:cs="Arial"/>
          <w:color w:val="000000" w:themeColor="text1"/>
          <w:sz w:val="24"/>
          <w:szCs w:val="24"/>
          <w:lang w:val="es-MX"/>
        </w:rPr>
        <w:t>  </w:t>
      </w:r>
    </w:p>
    <w:p w14:paraId="5E0A5E4D" w14:textId="514EDB91" w:rsidR="009E2F14" w:rsidRDefault="77809EF2"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Ejemplo Documento: </w:t>
      </w:r>
      <w:r w:rsidRPr="71F4B0C9">
        <w:rPr>
          <w:rStyle w:val="eop"/>
          <w:rFonts w:ascii="Arial" w:eastAsia="Arial" w:hAnsi="Arial" w:cs="Arial"/>
          <w:color w:val="000000" w:themeColor="text1"/>
          <w:sz w:val="24"/>
          <w:szCs w:val="24"/>
          <w:lang w:val="es-MX"/>
        </w:rPr>
        <w:t> </w:t>
      </w:r>
    </w:p>
    <w:p w14:paraId="52D85FA3" w14:textId="2B26FD54" w:rsidR="009E2F14" w:rsidRDefault="77809EF2" w:rsidP="71F4B0C9">
      <w:pPr>
        <w:ind w:left="405"/>
        <w:jc w:val="center"/>
        <w:rPr>
          <w:rFonts w:ascii="Arial" w:eastAsia="Arial" w:hAnsi="Arial" w:cs="Arial"/>
          <w:color w:val="000000" w:themeColor="text1"/>
          <w:lang w:val="es-MX"/>
        </w:rPr>
      </w:pPr>
      <w:proofErr w:type="spellStart"/>
      <w:r w:rsidRPr="71F4B0C9">
        <w:rPr>
          <w:rStyle w:val="normaltextrun"/>
          <w:rFonts w:ascii="Arial" w:eastAsia="Arial" w:hAnsi="Arial" w:cs="Arial"/>
          <w:color w:val="000000" w:themeColor="text1"/>
          <w:sz w:val="24"/>
          <w:szCs w:val="24"/>
          <w:lang w:val="es-ES"/>
        </w:rPr>
        <w:t>Sistema_Hernandez_Alejandra_U3_Actividad5_Documentación</w:t>
      </w:r>
      <w:proofErr w:type="spellEnd"/>
      <w:r w:rsidRPr="71F4B0C9">
        <w:rPr>
          <w:rStyle w:val="eop"/>
          <w:rFonts w:ascii="Arial" w:eastAsia="Arial" w:hAnsi="Arial" w:cs="Arial"/>
          <w:color w:val="000000" w:themeColor="text1"/>
          <w:sz w:val="24"/>
          <w:szCs w:val="24"/>
          <w:lang w:val="es-MX"/>
        </w:rPr>
        <w:t>Final</w:t>
      </w:r>
    </w:p>
    <w:p w14:paraId="3C507F5E" w14:textId="630F6A79" w:rsidR="009E2F14" w:rsidRDefault="77809EF2" w:rsidP="71F4B0C9">
      <w:pPr>
        <w:ind w:left="405"/>
        <w:jc w:val="center"/>
        <w:rPr>
          <w:rFonts w:ascii="Arial" w:eastAsia="Arial" w:hAnsi="Arial" w:cs="Arial"/>
          <w:color w:val="000000" w:themeColor="text1"/>
          <w:lang w:val="es-MX"/>
        </w:rPr>
      </w:pPr>
      <w:r w:rsidRPr="71F4B0C9">
        <w:rPr>
          <w:rStyle w:val="eop"/>
          <w:rFonts w:ascii="Arial" w:eastAsia="Arial" w:hAnsi="Arial" w:cs="Arial"/>
          <w:color w:val="000000" w:themeColor="text1"/>
          <w:sz w:val="24"/>
          <w:szCs w:val="24"/>
          <w:lang w:val="es-MX"/>
        </w:rPr>
        <w:t> </w:t>
      </w:r>
    </w:p>
    <w:p w14:paraId="0956740E" w14:textId="0BAEC111" w:rsidR="009E2F14" w:rsidRDefault="77809EF2"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Ejemplo Video: </w:t>
      </w:r>
      <w:r w:rsidRPr="71F4B0C9">
        <w:rPr>
          <w:rStyle w:val="eop"/>
          <w:rFonts w:ascii="Arial" w:eastAsia="Arial" w:hAnsi="Arial" w:cs="Arial"/>
          <w:color w:val="000000" w:themeColor="text1"/>
          <w:sz w:val="24"/>
          <w:szCs w:val="24"/>
          <w:lang w:val="es-MX"/>
        </w:rPr>
        <w:t> </w:t>
      </w:r>
    </w:p>
    <w:p w14:paraId="702F1C6A" w14:textId="2F089BB4" w:rsidR="009E2F14" w:rsidRDefault="77809EF2" w:rsidP="71F4B0C9">
      <w:pPr>
        <w:jc w:val="center"/>
        <w:rPr>
          <w:rFonts w:ascii="Arial" w:eastAsia="Arial" w:hAnsi="Arial" w:cs="Arial"/>
          <w:color w:val="000000" w:themeColor="text1"/>
          <w:lang w:val="es-MX"/>
        </w:rPr>
      </w:pPr>
      <w:proofErr w:type="spellStart"/>
      <w:r w:rsidRPr="71F4B0C9">
        <w:rPr>
          <w:rStyle w:val="normaltextrun"/>
          <w:rFonts w:ascii="Arial" w:eastAsia="Arial" w:hAnsi="Arial" w:cs="Arial"/>
          <w:color w:val="000000" w:themeColor="text1"/>
          <w:sz w:val="24"/>
          <w:szCs w:val="24"/>
          <w:lang w:val="es-ES"/>
        </w:rPr>
        <w:t>Sistema_Hernandez_Alejandra_U3_Actividad5_videoFinal.AVI</w:t>
      </w:r>
      <w:proofErr w:type="spellEnd"/>
      <w:r w:rsidRPr="71F4B0C9">
        <w:rPr>
          <w:rStyle w:val="eop"/>
          <w:rFonts w:ascii="Arial" w:eastAsia="Arial" w:hAnsi="Arial" w:cs="Arial"/>
          <w:color w:val="000000" w:themeColor="text1"/>
          <w:sz w:val="24"/>
          <w:szCs w:val="24"/>
          <w:lang w:val="es-MX"/>
        </w:rPr>
        <w:t> </w:t>
      </w:r>
    </w:p>
    <w:p w14:paraId="137370AD" w14:textId="2ED4DB79" w:rsidR="009E2F14" w:rsidRDefault="009E2F14" w:rsidP="71F4B0C9">
      <w:pPr>
        <w:jc w:val="both"/>
        <w:rPr>
          <w:rFonts w:ascii="Arial" w:eastAsia="Arial" w:hAnsi="Arial" w:cs="Arial"/>
          <w:color w:val="000000" w:themeColor="text1"/>
          <w:lang w:val="es-MX"/>
        </w:rPr>
      </w:pPr>
    </w:p>
    <w:p w14:paraId="0A3FF5BA" w14:textId="2A1FBB72" w:rsidR="009E2F14" w:rsidRDefault="77809EF2" w:rsidP="005C5DD4">
      <w:pPr>
        <w:pStyle w:val="Prrafodelista"/>
        <w:numPr>
          <w:ilvl w:val="0"/>
          <w:numId w:val="1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los archivos en plataforma en el espacio correspondiente. Cada uno de los integrantes del equipo tendrá que nombrar el documento con su información y subirlo en el espacio correspondiente.</w:t>
      </w:r>
    </w:p>
    <w:p w14:paraId="70D9F1FE" w14:textId="258CD84D" w:rsidR="009E2F14" w:rsidRDefault="009E2F14" w:rsidP="71F4B0C9">
      <w:pPr>
        <w:jc w:val="both"/>
        <w:rPr>
          <w:rFonts w:ascii="Arial" w:eastAsia="Arial" w:hAnsi="Arial" w:cs="Arial"/>
          <w:color w:val="000000" w:themeColor="text1"/>
          <w:lang w:val="es-MX"/>
        </w:rPr>
      </w:pPr>
    </w:p>
    <w:p w14:paraId="6B7048CB" w14:textId="7F710047" w:rsidR="009E2F14" w:rsidRDefault="77809EF2"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Valor de la actividad: Formativa / Requisito de acreditación.</w:t>
      </w:r>
    </w:p>
    <w:p w14:paraId="77D6C42B" w14:textId="60FC0F47" w:rsidR="009E2F14" w:rsidRDefault="009E2F14" w:rsidP="71F4B0C9">
      <w:pPr>
        <w:jc w:val="both"/>
        <w:rPr>
          <w:rFonts w:ascii="Arial" w:eastAsia="Arial" w:hAnsi="Arial" w:cs="Arial"/>
          <w:color w:val="000000" w:themeColor="text1"/>
          <w:lang w:val="es-MX"/>
        </w:rPr>
      </w:pPr>
    </w:p>
    <w:p w14:paraId="4762926C" w14:textId="6E5B6E0D" w:rsidR="009E2F14" w:rsidRDefault="77809EF2"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695B79AF" w14:textId="6EFD9474" w:rsidR="009E2F14" w:rsidRDefault="77809EF2"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Esta actividad no tiene ponderación, pero es parte del sistema que deberás entregar y que equivale al 100% de tu calificación, es un requisito de acreditación y de carácter obligatorio para continuar con el desarrollo del proyecto y para la evaluación final. </w:t>
      </w:r>
    </w:p>
    <w:p w14:paraId="75830FD4" w14:textId="733B0AB3" w:rsidR="009E2F14" w:rsidRDefault="77809EF2"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realizará la revisión de tu actividad en la evidencia a entregar en esta sesión, considera la lista de cotejo que te ayudará a identificar en qué grado cumples la entrega de la documentación, si observas que falta algún elemento, corrige tu trabajo antes de enviarlo.</w:t>
      </w:r>
    </w:p>
    <w:p w14:paraId="404F2FA4" w14:textId="273949B9" w:rsidR="009E2F14" w:rsidRDefault="77809EF2"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Lista de cotejo_</w:t>
      </w:r>
      <w:r w:rsidRPr="71F4B0C9">
        <w:rPr>
          <w:rFonts w:ascii="Arial" w:eastAsia="Arial" w:hAnsi="Arial" w:cs="Arial"/>
          <w:b/>
          <w:bCs/>
          <w:color w:val="2E74B5"/>
          <w:lang w:val="es-MX"/>
        </w:rPr>
        <w:t xml:space="preserve"> Vinculación del Front y el Back del sistema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095"/>
        <w:gridCol w:w="5400"/>
        <w:gridCol w:w="240"/>
        <w:gridCol w:w="330"/>
        <w:gridCol w:w="1725"/>
      </w:tblGrid>
      <w:tr w:rsidR="71F4B0C9" w14:paraId="742B205A"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1F59C8FE" w14:textId="5F383F79"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lastRenderedPageBreak/>
              <w:t>Sección</w:t>
            </w:r>
          </w:p>
        </w:tc>
        <w:tc>
          <w:tcPr>
            <w:tcW w:w="5400" w:type="dxa"/>
            <w:tcBorders>
              <w:top w:val="single" w:sz="6" w:space="0" w:color="auto"/>
              <w:left w:val="single" w:sz="6" w:space="0" w:color="auto"/>
              <w:bottom w:val="single" w:sz="6" w:space="0" w:color="auto"/>
              <w:right w:val="single" w:sz="6" w:space="0" w:color="auto"/>
            </w:tcBorders>
            <w:shd w:val="clear" w:color="auto" w:fill="E2EFD9"/>
            <w:vAlign w:val="center"/>
          </w:tcPr>
          <w:p w14:paraId="0F2053B5" w14:textId="2F37A296"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240" w:type="dxa"/>
            <w:tcBorders>
              <w:top w:val="single" w:sz="6" w:space="0" w:color="auto"/>
              <w:left w:val="single" w:sz="6" w:space="0" w:color="auto"/>
              <w:bottom w:val="single" w:sz="6" w:space="0" w:color="auto"/>
              <w:right w:val="single" w:sz="6" w:space="0" w:color="auto"/>
            </w:tcBorders>
            <w:shd w:val="clear" w:color="auto" w:fill="E2EFD9"/>
            <w:vAlign w:val="center"/>
          </w:tcPr>
          <w:p w14:paraId="281653A4" w14:textId="1CD8FF30"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330" w:type="dxa"/>
            <w:tcBorders>
              <w:top w:val="single" w:sz="6" w:space="0" w:color="auto"/>
              <w:left w:val="single" w:sz="6" w:space="0" w:color="auto"/>
              <w:bottom w:val="single" w:sz="6" w:space="0" w:color="auto"/>
              <w:right w:val="single" w:sz="6" w:space="0" w:color="auto"/>
            </w:tcBorders>
            <w:shd w:val="clear" w:color="auto" w:fill="E2EFD9"/>
            <w:vAlign w:val="center"/>
          </w:tcPr>
          <w:p w14:paraId="4626CC73" w14:textId="06ABFA93"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c>
          <w:tcPr>
            <w:tcW w:w="1725" w:type="dxa"/>
            <w:tcBorders>
              <w:top w:val="single" w:sz="6" w:space="0" w:color="auto"/>
              <w:left w:val="single" w:sz="6" w:space="0" w:color="auto"/>
              <w:bottom w:val="single" w:sz="6" w:space="0" w:color="auto"/>
              <w:right w:val="single" w:sz="6" w:space="0" w:color="auto"/>
            </w:tcBorders>
            <w:shd w:val="clear" w:color="auto" w:fill="E2EFD9"/>
          </w:tcPr>
          <w:p w14:paraId="2202E7F5" w14:textId="4F6C7B77"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Observaciones</w:t>
            </w:r>
          </w:p>
        </w:tc>
      </w:tr>
      <w:tr w:rsidR="71F4B0C9" w14:paraId="40E2A428" w14:textId="77777777" w:rsidTr="71F4B0C9">
        <w:trPr>
          <w:trHeight w:val="300"/>
        </w:trPr>
        <w:tc>
          <w:tcPr>
            <w:tcW w:w="1095" w:type="dxa"/>
            <w:vMerge w:val="restart"/>
            <w:tcBorders>
              <w:top w:val="single" w:sz="6" w:space="0" w:color="auto"/>
              <w:left w:val="single" w:sz="6" w:space="0" w:color="auto"/>
              <w:right w:val="single" w:sz="6" w:space="0" w:color="auto"/>
            </w:tcBorders>
            <w:shd w:val="clear" w:color="auto" w:fill="E2EFD9"/>
            <w:vAlign w:val="center"/>
          </w:tcPr>
          <w:p w14:paraId="67B35F04" w14:textId="384ADAC3"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Estructura</w:t>
            </w:r>
          </w:p>
        </w:tc>
        <w:tc>
          <w:tcPr>
            <w:tcW w:w="5400" w:type="dxa"/>
            <w:tcBorders>
              <w:top w:val="single" w:sz="6" w:space="0" w:color="auto"/>
              <w:left w:val="single" w:sz="6" w:space="0" w:color="auto"/>
              <w:bottom w:val="single" w:sz="6" w:space="0" w:color="auto"/>
              <w:right w:val="single" w:sz="6" w:space="0" w:color="auto"/>
            </w:tcBorders>
            <w:vAlign w:val="center"/>
          </w:tcPr>
          <w:p w14:paraId="7A514B05" w14:textId="61BA00C2"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240" w:type="dxa"/>
            <w:tcBorders>
              <w:top w:val="single" w:sz="6" w:space="0" w:color="auto"/>
              <w:left w:val="single" w:sz="6" w:space="0" w:color="auto"/>
              <w:bottom w:val="single" w:sz="6" w:space="0" w:color="auto"/>
              <w:right w:val="single" w:sz="6" w:space="0" w:color="auto"/>
            </w:tcBorders>
            <w:vAlign w:val="center"/>
          </w:tcPr>
          <w:p w14:paraId="1C44A4F5" w14:textId="400C8629"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033C61E1" w14:textId="47878EB0"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23302F67" w14:textId="4EB2FB49" w:rsidR="71F4B0C9" w:rsidRDefault="71F4B0C9" w:rsidP="71F4B0C9">
            <w:pPr>
              <w:jc w:val="center"/>
              <w:rPr>
                <w:rFonts w:ascii="Segoe UI" w:eastAsia="Segoe UI" w:hAnsi="Segoe UI" w:cs="Segoe UI"/>
                <w:sz w:val="18"/>
                <w:szCs w:val="18"/>
              </w:rPr>
            </w:pPr>
          </w:p>
        </w:tc>
      </w:tr>
      <w:tr w:rsidR="71F4B0C9" w14:paraId="6004D2A9" w14:textId="77777777" w:rsidTr="71F4B0C9">
        <w:trPr>
          <w:trHeight w:val="300"/>
        </w:trPr>
        <w:tc>
          <w:tcPr>
            <w:tcW w:w="1095" w:type="dxa"/>
            <w:vMerge/>
            <w:tcBorders>
              <w:left w:val="single" w:sz="0" w:space="0" w:color="auto"/>
              <w:right w:val="single" w:sz="0" w:space="0" w:color="auto"/>
            </w:tcBorders>
            <w:vAlign w:val="center"/>
          </w:tcPr>
          <w:p w14:paraId="4DDDEFC6"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2D71B25C" w14:textId="4BB3AE85"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497462D0" w14:textId="66A2A5EA"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5F0E25AA" w14:textId="5E4F0C28"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1BD37EB2" w14:textId="3B7CF303" w:rsidR="71F4B0C9" w:rsidRDefault="71F4B0C9" w:rsidP="71F4B0C9">
            <w:pPr>
              <w:jc w:val="center"/>
              <w:rPr>
                <w:rFonts w:ascii="Segoe UI" w:eastAsia="Segoe UI" w:hAnsi="Segoe UI" w:cs="Segoe UI"/>
                <w:sz w:val="18"/>
                <w:szCs w:val="18"/>
              </w:rPr>
            </w:pPr>
          </w:p>
        </w:tc>
      </w:tr>
      <w:tr w:rsidR="71F4B0C9" w14:paraId="29C7ED12"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61F8D849" w14:textId="1C5EB59A"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1.1</w:t>
            </w:r>
          </w:p>
        </w:tc>
        <w:tc>
          <w:tcPr>
            <w:tcW w:w="5400" w:type="dxa"/>
            <w:tcBorders>
              <w:top w:val="single" w:sz="6" w:space="0" w:color="auto"/>
              <w:left w:val="single" w:sz="6" w:space="0" w:color="auto"/>
              <w:bottom w:val="single" w:sz="6" w:space="0" w:color="auto"/>
              <w:right w:val="single" w:sz="6" w:space="0" w:color="auto"/>
            </w:tcBorders>
            <w:vAlign w:val="center"/>
          </w:tcPr>
          <w:p w14:paraId="2AF2443A" w14:textId="1EAF0D7C"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240" w:type="dxa"/>
            <w:tcBorders>
              <w:top w:val="single" w:sz="6" w:space="0" w:color="auto"/>
              <w:left w:val="single" w:sz="6" w:space="0" w:color="auto"/>
              <w:bottom w:val="single" w:sz="6" w:space="0" w:color="auto"/>
              <w:right w:val="single" w:sz="6" w:space="0" w:color="auto"/>
            </w:tcBorders>
            <w:vAlign w:val="center"/>
          </w:tcPr>
          <w:p w14:paraId="28995E60" w14:textId="0C2FCEA2"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29FF7F1E" w14:textId="2030B8E8"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606DF826" w14:textId="3596591F" w:rsidR="71F4B0C9" w:rsidRDefault="71F4B0C9" w:rsidP="71F4B0C9">
            <w:pPr>
              <w:jc w:val="center"/>
              <w:rPr>
                <w:rFonts w:ascii="Segoe UI" w:eastAsia="Segoe UI" w:hAnsi="Segoe UI" w:cs="Segoe UI"/>
                <w:sz w:val="18"/>
                <w:szCs w:val="18"/>
              </w:rPr>
            </w:pPr>
          </w:p>
        </w:tc>
      </w:tr>
      <w:tr w:rsidR="71F4B0C9" w14:paraId="1E7015B0" w14:textId="77777777" w:rsidTr="71F4B0C9">
        <w:trPr>
          <w:trHeight w:val="300"/>
        </w:trPr>
        <w:tc>
          <w:tcPr>
            <w:tcW w:w="1095" w:type="dxa"/>
            <w:tcBorders>
              <w:top w:val="single" w:sz="6" w:space="0" w:color="auto"/>
              <w:left w:val="single" w:sz="6" w:space="0" w:color="auto"/>
              <w:right w:val="single" w:sz="6" w:space="0" w:color="auto"/>
            </w:tcBorders>
            <w:shd w:val="clear" w:color="auto" w:fill="E2EFD9"/>
            <w:vAlign w:val="center"/>
          </w:tcPr>
          <w:p w14:paraId="0BE4F68F" w14:textId="1BDBDE86" w:rsidR="71F4B0C9" w:rsidRDefault="71F4B0C9" w:rsidP="71F4B0C9">
            <w:pPr>
              <w:jc w:val="center"/>
              <w:rPr>
                <w:rFonts w:ascii="Arial" w:eastAsia="Arial" w:hAnsi="Arial" w:cs="Arial"/>
              </w:rPr>
            </w:pPr>
            <w:r w:rsidRPr="71F4B0C9">
              <w:rPr>
                <w:rFonts w:ascii="Arial" w:eastAsia="Arial" w:hAnsi="Arial" w:cs="Arial"/>
                <w:lang w:val="es-ES"/>
              </w:rPr>
              <w:t>1.2</w:t>
            </w:r>
          </w:p>
        </w:tc>
        <w:tc>
          <w:tcPr>
            <w:tcW w:w="5400" w:type="dxa"/>
            <w:tcBorders>
              <w:top w:val="single" w:sz="6" w:space="0" w:color="auto"/>
              <w:left w:val="single" w:sz="6" w:space="0" w:color="auto"/>
              <w:bottom w:val="single" w:sz="6" w:space="0" w:color="auto"/>
              <w:right w:val="single" w:sz="6" w:space="0" w:color="auto"/>
            </w:tcBorders>
            <w:vAlign w:val="center"/>
          </w:tcPr>
          <w:p w14:paraId="409252F4" w14:textId="58622744"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240" w:type="dxa"/>
            <w:tcBorders>
              <w:top w:val="single" w:sz="6" w:space="0" w:color="auto"/>
              <w:left w:val="single" w:sz="6" w:space="0" w:color="auto"/>
              <w:bottom w:val="single" w:sz="6" w:space="0" w:color="auto"/>
              <w:right w:val="single" w:sz="6" w:space="0" w:color="auto"/>
            </w:tcBorders>
            <w:vAlign w:val="center"/>
          </w:tcPr>
          <w:p w14:paraId="2BE17F03" w14:textId="1BE44C6E"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20986769" w14:textId="292B817B"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5EEA5910" w14:textId="26E4F552" w:rsidR="71F4B0C9" w:rsidRDefault="71F4B0C9" w:rsidP="71F4B0C9">
            <w:pPr>
              <w:jc w:val="center"/>
              <w:rPr>
                <w:rFonts w:ascii="Segoe UI" w:eastAsia="Segoe UI" w:hAnsi="Segoe UI" w:cs="Segoe UI"/>
                <w:sz w:val="18"/>
                <w:szCs w:val="18"/>
              </w:rPr>
            </w:pPr>
          </w:p>
        </w:tc>
      </w:tr>
      <w:tr w:rsidR="71F4B0C9" w14:paraId="70D6DC8E"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5042CD37" w14:textId="740D663F" w:rsidR="71F4B0C9" w:rsidRDefault="71F4B0C9" w:rsidP="71F4B0C9">
            <w:pPr>
              <w:jc w:val="center"/>
              <w:rPr>
                <w:rFonts w:ascii="Arial" w:eastAsia="Arial" w:hAnsi="Arial" w:cs="Arial"/>
              </w:rPr>
            </w:pPr>
            <w:r w:rsidRPr="71F4B0C9">
              <w:rPr>
                <w:rFonts w:ascii="Arial" w:eastAsia="Arial" w:hAnsi="Arial" w:cs="Arial"/>
                <w:lang w:val="es-ES"/>
              </w:rPr>
              <w:t>1.3</w:t>
            </w:r>
          </w:p>
        </w:tc>
        <w:tc>
          <w:tcPr>
            <w:tcW w:w="5400" w:type="dxa"/>
            <w:tcBorders>
              <w:top w:val="single" w:sz="6" w:space="0" w:color="auto"/>
              <w:left w:val="single" w:sz="6" w:space="0" w:color="auto"/>
              <w:bottom w:val="single" w:sz="6" w:space="0" w:color="auto"/>
              <w:right w:val="single" w:sz="6" w:space="0" w:color="auto"/>
            </w:tcBorders>
            <w:vAlign w:val="center"/>
          </w:tcPr>
          <w:p w14:paraId="73D1BA89" w14:textId="69181E14"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240" w:type="dxa"/>
            <w:tcBorders>
              <w:top w:val="single" w:sz="6" w:space="0" w:color="auto"/>
              <w:left w:val="single" w:sz="6" w:space="0" w:color="auto"/>
              <w:bottom w:val="single" w:sz="6" w:space="0" w:color="auto"/>
              <w:right w:val="single" w:sz="6" w:space="0" w:color="auto"/>
            </w:tcBorders>
            <w:vAlign w:val="center"/>
          </w:tcPr>
          <w:p w14:paraId="4E19DF8F" w14:textId="0D45AA2E"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55FC94D2" w14:textId="6ECCD538"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1E779B7C" w14:textId="3611225C" w:rsidR="71F4B0C9" w:rsidRDefault="71F4B0C9" w:rsidP="71F4B0C9">
            <w:pPr>
              <w:jc w:val="center"/>
              <w:rPr>
                <w:rFonts w:ascii="Segoe UI" w:eastAsia="Segoe UI" w:hAnsi="Segoe UI" w:cs="Segoe UI"/>
                <w:sz w:val="18"/>
                <w:szCs w:val="18"/>
              </w:rPr>
            </w:pPr>
          </w:p>
        </w:tc>
      </w:tr>
      <w:tr w:rsidR="71F4B0C9" w14:paraId="44856F54"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014371A8" w14:textId="20F208D0" w:rsidR="71F4B0C9" w:rsidRDefault="71F4B0C9" w:rsidP="71F4B0C9">
            <w:pPr>
              <w:jc w:val="center"/>
              <w:rPr>
                <w:rFonts w:ascii="Arial" w:eastAsia="Arial" w:hAnsi="Arial" w:cs="Arial"/>
              </w:rPr>
            </w:pPr>
            <w:r w:rsidRPr="71F4B0C9">
              <w:rPr>
                <w:rFonts w:ascii="Arial" w:eastAsia="Arial" w:hAnsi="Arial" w:cs="Arial"/>
                <w:lang w:val="es-ES"/>
              </w:rPr>
              <w:t>1.4</w:t>
            </w:r>
          </w:p>
        </w:tc>
        <w:tc>
          <w:tcPr>
            <w:tcW w:w="5400" w:type="dxa"/>
            <w:tcBorders>
              <w:top w:val="single" w:sz="6" w:space="0" w:color="auto"/>
              <w:left w:val="single" w:sz="6" w:space="0" w:color="auto"/>
              <w:bottom w:val="single" w:sz="6" w:space="0" w:color="auto"/>
              <w:right w:val="single" w:sz="6" w:space="0" w:color="auto"/>
            </w:tcBorders>
            <w:vAlign w:val="center"/>
          </w:tcPr>
          <w:p w14:paraId="19F6B152" w14:textId="151B8C11"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3B4C2EB5" w14:textId="24F2D4FE"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4403F135" w14:textId="165354B8"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29040F88" w14:textId="53FC336E" w:rsidR="71F4B0C9" w:rsidRDefault="71F4B0C9" w:rsidP="71F4B0C9">
            <w:pPr>
              <w:jc w:val="center"/>
              <w:rPr>
                <w:rFonts w:ascii="Segoe UI" w:eastAsia="Segoe UI" w:hAnsi="Segoe UI" w:cs="Segoe UI"/>
                <w:sz w:val="18"/>
                <w:szCs w:val="18"/>
              </w:rPr>
            </w:pPr>
          </w:p>
        </w:tc>
      </w:tr>
      <w:tr w:rsidR="71F4B0C9" w14:paraId="14A0D242" w14:textId="77777777" w:rsidTr="71F4B0C9">
        <w:trPr>
          <w:trHeight w:val="300"/>
        </w:trPr>
        <w:tc>
          <w:tcPr>
            <w:tcW w:w="1095" w:type="dxa"/>
            <w:vMerge/>
            <w:tcBorders>
              <w:left w:val="single" w:sz="0" w:space="0" w:color="auto"/>
              <w:bottom w:val="single" w:sz="0" w:space="0" w:color="auto"/>
              <w:right w:val="single" w:sz="0" w:space="0" w:color="auto"/>
            </w:tcBorders>
            <w:vAlign w:val="center"/>
          </w:tcPr>
          <w:p w14:paraId="5B062AAD"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47137312" w14:textId="6CF3AF91"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240" w:type="dxa"/>
            <w:tcBorders>
              <w:top w:val="single" w:sz="6" w:space="0" w:color="auto"/>
              <w:left w:val="single" w:sz="6" w:space="0" w:color="auto"/>
              <w:bottom w:val="single" w:sz="6" w:space="0" w:color="auto"/>
              <w:right w:val="single" w:sz="6" w:space="0" w:color="auto"/>
            </w:tcBorders>
            <w:vAlign w:val="center"/>
          </w:tcPr>
          <w:p w14:paraId="1C11B7D9" w14:textId="1478DC65"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27544FA" w14:textId="436AB406"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5C91D0C" w14:textId="4AA85C0F" w:rsidR="71F4B0C9" w:rsidRDefault="71F4B0C9" w:rsidP="71F4B0C9">
            <w:pPr>
              <w:jc w:val="center"/>
              <w:rPr>
                <w:rFonts w:ascii="Arial" w:eastAsia="Arial" w:hAnsi="Arial" w:cs="Arial"/>
                <w:color w:val="000000" w:themeColor="text1"/>
              </w:rPr>
            </w:pPr>
          </w:p>
        </w:tc>
      </w:tr>
      <w:tr w:rsidR="71F4B0C9" w14:paraId="71E9A543"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1C43521B" w14:textId="7B00F9B4" w:rsidR="71F4B0C9" w:rsidRDefault="71F4B0C9" w:rsidP="71F4B0C9">
            <w:pPr>
              <w:jc w:val="center"/>
              <w:rPr>
                <w:rFonts w:ascii="Arial" w:eastAsia="Arial" w:hAnsi="Arial" w:cs="Arial"/>
              </w:rPr>
            </w:pPr>
            <w:r w:rsidRPr="71F4B0C9">
              <w:rPr>
                <w:rFonts w:ascii="Arial" w:eastAsia="Arial" w:hAnsi="Arial" w:cs="Arial"/>
                <w:lang w:val="es-ES"/>
              </w:rPr>
              <w:t>1.5</w:t>
            </w:r>
          </w:p>
        </w:tc>
        <w:tc>
          <w:tcPr>
            <w:tcW w:w="5400" w:type="dxa"/>
            <w:tcBorders>
              <w:top w:val="single" w:sz="6" w:space="0" w:color="auto"/>
              <w:left w:val="single" w:sz="6" w:space="0" w:color="auto"/>
              <w:bottom w:val="single" w:sz="6" w:space="0" w:color="auto"/>
              <w:right w:val="single" w:sz="6" w:space="0" w:color="auto"/>
            </w:tcBorders>
            <w:vAlign w:val="center"/>
          </w:tcPr>
          <w:p w14:paraId="772230EB" w14:textId="283C9A68"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69A1A030" w14:textId="5F88C7B6"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01F3993" w14:textId="62DFB25B"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FFAE693" w14:textId="68CCFBEB" w:rsidR="71F4B0C9" w:rsidRDefault="71F4B0C9" w:rsidP="71F4B0C9">
            <w:pPr>
              <w:jc w:val="center"/>
              <w:rPr>
                <w:rFonts w:ascii="Arial" w:eastAsia="Arial" w:hAnsi="Arial" w:cs="Arial"/>
                <w:color w:val="000000" w:themeColor="text1"/>
              </w:rPr>
            </w:pPr>
          </w:p>
        </w:tc>
      </w:tr>
      <w:tr w:rsidR="71F4B0C9" w14:paraId="49C13459"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139493F4" w14:textId="4D2B2164" w:rsidR="71F4B0C9" w:rsidRDefault="71F4B0C9" w:rsidP="71F4B0C9">
            <w:pPr>
              <w:jc w:val="center"/>
              <w:rPr>
                <w:rFonts w:ascii="Arial" w:eastAsia="Arial" w:hAnsi="Arial" w:cs="Arial"/>
              </w:rPr>
            </w:pPr>
            <w:r w:rsidRPr="71F4B0C9">
              <w:rPr>
                <w:rFonts w:ascii="Arial" w:eastAsia="Arial" w:hAnsi="Arial" w:cs="Arial"/>
                <w:lang w:val="es-ES"/>
              </w:rPr>
              <w:t>1.6</w:t>
            </w:r>
          </w:p>
        </w:tc>
        <w:tc>
          <w:tcPr>
            <w:tcW w:w="5400" w:type="dxa"/>
            <w:tcBorders>
              <w:top w:val="single" w:sz="6" w:space="0" w:color="auto"/>
              <w:left w:val="single" w:sz="6" w:space="0" w:color="auto"/>
              <w:bottom w:val="single" w:sz="6" w:space="0" w:color="auto"/>
              <w:right w:val="single" w:sz="6" w:space="0" w:color="auto"/>
            </w:tcBorders>
            <w:vAlign w:val="center"/>
          </w:tcPr>
          <w:p w14:paraId="22A17B65" w14:textId="3BB20198"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240" w:type="dxa"/>
            <w:tcBorders>
              <w:top w:val="single" w:sz="6" w:space="0" w:color="auto"/>
              <w:left w:val="single" w:sz="6" w:space="0" w:color="auto"/>
              <w:bottom w:val="single" w:sz="6" w:space="0" w:color="auto"/>
              <w:right w:val="single" w:sz="6" w:space="0" w:color="auto"/>
            </w:tcBorders>
            <w:vAlign w:val="center"/>
          </w:tcPr>
          <w:p w14:paraId="7EC3572E" w14:textId="2D37886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2313DC2" w14:textId="7A98F2FF"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2EFF4CE7" w14:textId="6F12EB1F" w:rsidR="71F4B0C9" w:rsidRDefault="71F4B0C9" w:rsidP="71F4B0C9">
            <w:pPr>
              <w:jc w:val="center"/>
              <w:rPr>
                <w:rFonts w:ascii="Arial" w:eastAsia="Arial" w:hAnsi="Arial" w:cs="Arial"/>
                <w:color w:val="000000" w:themeColor="text1"/>
              </w:rPr>
            </w:pPr>
          </w:p>
        </w:tc>
      </w:tr>
      <w:tr w:rsidR="71F4B0C9" w14:paraId="35184D1A" w14:textId="77777777" w:rsidTr="71F4B0C9">
        <w:trPr>
          <w:trHeight w:val="300"/>
        </w:trPr>
        <w:tc>
          <w:tcPr>
            <w:tcW w:w="1095" w:type="dxa"/>
            <w:vMerge/>
            <w:tcBorders>
              <w:left w:val="single" w:sz="0" w:space="0" w:color="auto"/>
              <w:right w:val="single" w:sz="0" w:space="0" w:color="auto"/>
            </w:tcBorders>
            <w:vAlign w:val="center"/>
          </w:tcPr>
          <w:p w14:paraId="50903D8D"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7F6E8A70" w14:textId="58B90E1B"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240" w:type="dxa"/>
            <w:tcBorders>
              <w:top w:val="single" w:sz="6" w:space="0" w:color="auto"/>
              <w:left w:val="single" w:sz="6" w:space="0" w:color="auto"/>
              <w:bottom w:val="single" w:sz="6" w:space="0" w:color="auto"/>
              <w:right w:val="single" w:sz="6" w:space="0" w:color="auto"/>
            </w:tcBorders>
            <w:vAlign w:val="center"/>
          </w:tcPr>
          <w:p w14:paraId="223DA61B" w14:textId="139C65BF"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48B4F70A" w14:textId="656598B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C32E124" w14:textId="24EC7C61" w:rsidR="71F4B0C9" w:rsidRDefault="71F4B0C9" w:rsidP="71F4B0C9">
            <w:pPr>
              <w:jc w:val="center"/>
              <w:rPr>
                <w:rFonts w:ascii="Arial" w:eastAsia="Arial" w:hAnsi="Arial" w:cs="Arial"/>
                <w:color w:val="000000" w:themeColor="text1"/>
              </w:rPr>
            </w:pPr>
          </w:p>
        </w:tc>
      </w:tr>
      <w:tr w:rsidR="71F4B0C9" w14:paraId="1C1D97C2" w14:textId="77777777" w:rsidTr="71F4B0C9">
        <w:trPr>
          <w:trHeight w:val="300"/>
        </w:trPr>
        <w:tc>
          <w:tcPr>
            <w:tcW w:w="1095" w:type="dxa"/>
            <w:vMerge/>
            <w:tcBorders>
              <w:left w:val="single" w:sz="0" w:space="0" w:color="auto"/>
              <w:right w:val="single" w:sz="0" w:space="0" w:color="auto"/>
            </w:tcBorders>
            <w:vAlign w:val="center"/>
          </w:tcPr>
          <w:p w14:paraId="7381833B"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3AC2E843" w14:textId="75B1C377"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240" w:type="dxa"/>
            <w:tcBorders>
              <w:top w:val="single" w:sz="6" w:space="0" w:color="auto"/>
              <w:left w:val="single" w:sz="6" w:space="0" w:color="auto"/>
              <w:bottom w:val="single" w:sz="6" w:space="0" w:color="auto"/>
              <w:right w:val="single" w:sz="6" w:space="0" w:color="auto"/>
            </w:tcBorders>
            <w:vAlign w:val="center"/>
          </w:tcPr>
          <w:p w14:paraId="7877798E" w14:textId="5BFB5D72"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035CCD5" w14:textId="7B54BF3A"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5E1861B" w14:textId="36A1E2A2" w:rsidR="71F4B0C9" w:rsidRDefault="71F4B0C9" w:rsidP="71F4B0C9">
            <w:pPr>
              <w:jc w:val="center"/>
              <w:rPr>
                <w:rFonts w:ascii="Arial" w:eastAsia="Arial" w:hAnsi="Arial" w:cs="Arial"/>
                <w:color w:val="000000" w:themeColor="text1"/>
              </w:rPr>
            </w:pPr>
          </w:p>
        </w:tc>
      </w:tr>
      <w:tr w:rsidR="71F4B0C9" w14:paraId="49F55BC2" w14:textId="77777777" w:rsidTr="71F4B0C9">
        <w:trPr>
          <w:trHeight w:val="300"/>
        </w:trPr>
        <w:tc>
          <w:tcPr>
            <w:tcW w:w="1095" w:type="dxa"/>
            <w:vMerge/>
            <w:tcBorders>
              <w:left w:val="single" w:sz="0" w:space="0" w:color="auto"/>
              <w:right w:val="single" w:sz="0" w:space="0" w:color="auto"/>
            </w:tcBorders>
            <w:vAlign w:val="center"/>
          </w:tcPr>
          <w:p w14:paraId="69D71A39"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47C75FAB" w14:textId="0111CB49"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240" w:type="dxa"/>
            <w:tcBorders>
              <w:top w:val="single" w:sz="6" w:space="0" w:color="auto"/>
              <w:left w:val="single" w:sz="6" w:space="0" w:color="auto"/>
              <w:bottom w:val="single" w:sz="6" w:space="0" w:color="auto"/>
              <w:right w:val="single" w:sz="6" w:space="0" w:color="auto"/>
            </w:tcBorders>
            <w:vAlign w:val="center"/>
          </w:tcPr>
          <w:p w14:paraId="6496A524" w14:textId="6DEA469D"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7975B8E" w14:textId="09EE3B1B"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DA8D9A6" w14:textId="4F5F5D23" w:rsidR="71F4B0C9" w:rsidRDefault="71F4B0C9" w:rsidP="71F4B0C9">
            <w:pPr>
              <w:jc w:val="center"/>
              <w:rPr>
                <w:rFonts w:ascii="Arial" w:eastAsia="Arial" w:hAnsi="Arial" w:cs="Arial"/>
                <w:color w:val="000000" w:themeColor="text1"/>
              </w:rPr>
            </w:pPr>
          </w:p>
        </w:tc>
      </w:tr>
      <w:tr w:rsidR="71F4B0C9" w14:paraId="686A517B" w14:textId="77777777" w:rsidTr="71F4B0C9">
        <w:trPr>
          <w:trHeight w:val="300"/>
        </w:trPr>
        <w:tc>
          <w:tcPr>
            <w:tcW w:w="1095" w:type="dxa"/>
            <w:vMerge/>
            <w:tcBorders>
              <w:left w:val="single" w:sz="0" w:space="0" w:color="auto"/>
              <w:right w:val="single" w:sz="0" w:space="0" w:color="auto"/>
            </w:tcBorders>
            <w:vAlign w:val="center"/>
          </w:tcPr>
          <w:p w14:paraId="2541B38C"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3C4DF3DB" w14:textId="3335167C"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240" w:type="dxa"/>
            <w:tcBorders>
              <w:top w:val="single" w:sz="6" w:space="0" w:color="auto"/>
              <w:left w:val="single" w:sz="6" w:space="0" w:color="auto"/>
              <w:bottom w:val="single" w:sz="6" w:space="0" w:color="auto"/>
              <w:right w:val="single" w:sz="6" w:space="0" w:color="auto"/>
            </w:tcBorders>
            <w:vAlign w:val="center"/>
          </w:tcPr>
          <w:p w14:paraId="11080966" w14:textId="4BB598E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C42CB2C" w14:textId="0BD0CA2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8475F23" w14:textId="25EB0037" w:rsidR="71F4B0C9" w:rsidRDefault="71F4B0C9" w:rsidP="71F4B0C9">
            <w:pPr>
              <w:jc w:val="center"/>
              <w:rPr>
                <w:rFonts w:ascii="Arial" w:eastAsia="Arial" w:hAnsi="Arial" w:cs="Arial"/>
                <w:color w:val="000000" w:themeColor="text1"/>
              </w:rPr>
            </w:pPr>
          </w:p>
        </w:tc>
      </w:tr>
      <w:tr w:rsidR="71F4B0C9" w14:paraId="6EAF099E" w14:textId="77777777" w:rsidTr="71F4B0C9">
        <w:trPr>
          <w:trHeight w:val="300"/>
        </w:trPr>
        <w:tc>
          <w:tcPr>
            <w:tcW w:w="1095" w:type="dxa"/>
            <w:vMerge/>
            <w:tcBorders>
              <w:left w:val="single" w:sz="0" w:space="0" w:color="auto"/>
              <w:right w:val="single" w:sz="0" w:space="0" w:color="auto"/>
            </w:tcBorders>
            <w:vAlign w:val="center"/>
          </w:tcPr>
          <w:p w14:paraId="5C095EB8"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5B4A35A8" w14:textId="52448830"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240" w:type="dxa"/>
            <w:tcBorders>
              <w:top w:val="single" w:sz="6" w:space="0" w:color="auto"/>
              <w:left w:val="single" w:sz="6" w:space="0" w:color="auto"/>
              <w:bottom w:val="single" w:sz="6" w:space="0" w:color="auto"/>
              <w:right w:val="single" w:sz="6" w:space="0" w:color="auto"/>
            </w:tcBorders>
            <w:vAlign w:val="center"/>
          </w:tcPr>
          <w:p w14:paraId="704096F3" w14:textId="680EF76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97552BD" w14:textId="7D2C2363"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2DDAA0A" w14:textId="4A4816D4" w:rsidR="71F4B0C9" w:rsidRDefault="71F4B0C9" w:rsidP="71F4B0C9">
            <w:pPr>
              <w:jc w:val="center"/>
              <w:rPr>
                <w:rFonts w:ascii="Arial" w:eastAsia="Arial" w:hAnsi="Arial" w:cs="Arial"/>
                <w:color w:val="000000" w:themeColor="text1"/>
              </w:rPr>
            </w:pPr>
          </w:p>
        </w:tc>
      </w:tr>
      <w:tr w:rsidR="71F4B0C9" w14:paraId="6B4279DB" w14:textId="77777777" w:rsidTr="71F4B0C9">
        <w:trPr>
          <w:trHeight w:val="300"/>
        </w:trPr>
        <w:tc>
          <w:tcPr>
            <w:tcW w:w="1095" w:type="dxa"/>
            <w:vMerge/>
            <w:tcBorders>
              <w:left w:val="single" w:sz="0" w:space="0" w:color="auto"/>
              <w:bottom w:val="single" w:sz="0" w:space="0" w:color="auto"/>
              <w:right w:val="single" w:sz="0" w:space="0" w:color="auto"/>
            </w:tcBorders>
            <w:vAlign w:val="center"/>
          </w:tcPr>
          <w:p w14:paraId="54E90BEF"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5002393B" w14:textId="5A946D87"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240" w:type="dxa"/>
            <w:tcBorders>
              <w:top w:val="single" w:sz="6" w:space="0" w:color="auto"/>
              <w:left w:val="single" w:sz="6" w:space="0" w:color="auto"/>
              <w:bottom w:val="single" w:sz="6" w:space="0" w:color="auto"/>
              <w:right w:val="single" w:sz="6" w:space="0" w:color="auto"/>
            </w:tcBorders>
            <w:vAlign w:val="center"/>
          </w:tcPr>
          <w:p w14:paraId="7371900F" w14:textId="5EB505C2"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46824B09" w14:textId="51C63424"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0E44DC2" w14:textId="0AA938C7" w:rsidR="71F4B0C9" w:rsidRDefault="71F4B0C9" w:rsidP="71F4B0C9">
            <w:pPr>
              <w:jc w:val="center"/>
              <w:rPr>
                <w:rFonts w:ascii="Arial" w:eastAsia="Arial" w:hAnsi="Arial" w:cs="Arial"/>
                <w:color w:val="000000" w:themeColor="text1"/>
              </w:rPr>
            </w:pPr>
          </w:p>
        </w:tc>
      </w:tr>
      <w:tr w:rsidR="71F4B0C9" w14:paraId="37140666" w14:textId="77777777" w:rsidTr="71F4B0C9">
        <w:trPr>
          <w:trHeight w:val="300"/>
        </w:trPr>
        <w:tc>
          <w:tcPr>
            <w:tcW w:w="1095" w:type="dxa"/>
            <w:vMerge w:val="restart"/>
            <w:tcBorders>
              <w:top w:val="single" w:sz="6" w:space="0" w:color="auto"/>
              <w:left w:val="single" w:sz="6" w:space="0" w:color="auto"/>
              <w:right w:val="single" w:sz="6" w:space="0" w:color="auto"/>
            </w:tcBorders>
            <w:shd w:val="clear" w:color="auto" w:fill="E2EFD9"/>
            <w:vAlign w:val="center"/>
          </w:tcPr>
          <w:p w14:paraId="2B4C2B23" w14:textId="201D58E6" w:rsidR="71F4B0C9" w:rsidRDefault="71F4B0C9" w:rsidP="71F4B0C9">
            <w:pPr>
              <w:jc w:val="center"/>
              <w:rPr>
                <w:rFonts w:ascii="Arial" w:eastAsia="Arial" w:hAnsi="Arial" w:cs="Arial"/>
              </w:rPr>
            </w:pPr>
            <w:r w:rsidRPr="71F4B0C9">
              <w:rPr>
                <w:rFonts w:ascii="Arial" w:eastAsia="Arial" w:hAnsi="Arial" w:cs="Arial"/>
                <w:lang w:val="es-ES"/>
              </w:rPr>
              <w:t>2.1</w:t>
            </w:r>
          </w:p>
        </w:tc>
        <w:tc>
          <w:tcPr>
            <w:tcW w:w="5400" w:type="dxa"/>
            <w:tcBorders>
              <w:top w:val="single" w:sz="6" w:space="0" w:color="auto"/>
              <w:left w:val="single" w:sz="6" w:space="0" w:color="auto"/>
              <w:bottom w:val="single" w:sz="6" w:space="0" w:color="auto"/>
              <w:right w:val="single" w:sz="6" w:space="0" w:color="auto"/>
            </w:tcBorders>
            <w:vAlign w:val="center"/>
          </w:tcPr>
          <w:p w14:paraId="0A4DAD5F" w14:textId="003C0EBB" w:rsidR="71F4B0C9" w:rsidRDefault="71F4B0C9" w:rsidP="71F4B0C9">
            <w:pPr>
              <w:rPr>
                <w:rFonts w:ascii="Arial" w:eastAsia="Arial" w:hAnsi="Arial" w:cs="Arial"/>
              </w:rPr>
            </w:pPr>
            <w:r w:rsidRPr="71F4B0C9">
              <w:rPr>
                <w:rFonts w:ascii="Arial" w:eastAsia="Arial" w:hAnsi="Arial" w:cs="Arial"/>
                <w:lang w:val="es-ES"/>
              </w:rPr>
              <w:t>Presenta los instrumentos de recopilación de requerimientos y sus resultados</w:t>
            </w:r>
          </w:p>
        </w:tc>
        <w:tc>
          <w:tcPr>
            <w:tcW w:w="240" w:type="dxa"/>
            <w:tcBorders>
              <w:top w:val="single" w:sz="6" w:space="0" w:color="auto"/>
              <w:left w:val="single" w:sz="6" w:space="0" w:color="auto"/>
              <w:bottom w:val="single" w:sz="6" w:space="0" w:color="auto"/>
              <w:right w:val="single" w:sz="6" w:space="0" w:color="auto"/>
            </w:tcBorders>
            <w:vAlign w:val="center"/>
          </w:tcPr>
          <w:p w14:paraId="542411D1" w14:textId="0FE182E2"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02B3532" w14:textId="7A53A43B"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59A8AE3" w14:textId="13B6CB48" w:rsidR="71F4B0C9" w:rsidRDefault="71F4B0C9" w:rsidP="71F4B0C9">
            <w:pPr>
              <w:jc w:val="center"/>
              <w:rPr>
                <w:rFonts w:ascii="Arial" w:eastAsia="Arial" w:hAnsi="Arial" w:cs="Arial"/>
                <w:color w:val="000000" w:themeColor="text1"/>
              </w:rPr>
            </w:pPr>
          </w:p>
        </w:tc>
      </w:tr>
      <w:tr w:rsidR="71F4B0C9" w14:paraId="31E1E1DC" w14:textId="77777777" w:rsidTr="71F4B0C9">
        <w:trPr>
          <w:trHeight w:val="300"/>
        </w:trPr>
        <w:tc>
          <w:tcPr>
            <w:tcW w:w="1095" w:type="dxa"/>
            <w:vMerge/>
            <w:tcBorders>
              <w:left w:val="single" w:sz="0" w:space="0" w:color="auto"/>
              <w:right w:val="single" w:sz="0" w:space="0" w:color="auto"/>
            </w:tcBorders>
            <w:vAlign w:val="center"/>
          </w:tcPr>
          <w:p w14:paraId="7C120518"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6DEE098B" w14:textId="34BCCFD7" w:rsidR="71F4B0C9" w:rsidRDefault="71F4B0C9" w:rsidP="71F4B0C9">
            <w:pPr>
              <w:rPr>
                <w:rFonts w:ascii="Arial" w:eastAsia="Arial" w:hAnsi="Arial" w:cs="Arial"/>
              </w:rPr>
            </w:pPr>
            <w:r w:rsidRPr="71F4B0C9">
              <w:rPr>
                <w:rFonts w:ascii="Arial" w:eastAsia="Arial" w:hAnsi="Arial" w:cs="Arial"/>
                <w:lang w:val="es-ES"/>
              </w:rPr>
              <w:t>Presenta las historias de usuario</w:t>
            </w:r>
          </w:p>
        </w:tc>
        <w:tc>
          <w:tcPr>
            <w:tcW w:w="240" w:type="dxa"/>
            <w:tcBorders>
              <w:top w:val="single" w:sz="6" w:space="0" w:color="auto"/>
              <w:left w:val="single" w:sz="6" w:space="0" w:color="auto"/>
              <w:bottom w:val="single" w:sz="6" w:space="0" w:color="auto"/>
              <w:right w:val="single" w:sz="6" w:space="0" w:color="auto"/>
            </w:tcBorders>
            <w:vAlign w:val="center"/>
          </w:tcPr>
          <w:p w14:paraId="47FAA387" w14:textId="75F122C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5BD3B286" w14:textId="41A31E6D"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A92D2FF" w14:textId="01AF4677" w:rsidR="71F4B0C9" w:rsidRDefault="71F4B0C9" w:rsidP="71F4B0C9">
            <w:pPr>
              <w:jc w:val="center"/>
              <w:rPr>
                <w:rFonts w:ascii="Arial" w:eastAsia="Arial" w:hAnsi="Arial" w:cs="Arial"/>
                <w:color w:val="000000" w:themeColor="text1"/>
              </w:rPr>
            </w:pPr>
          </w:p>
        </w:tc>
      </w:tr>
      <w:tr w:rsidR="71F4B0C9" w14:paraId="3A7FCE79" w14:textId="77777777" w:rsidTr="71F4B0C9">
        <w:trPr>
          <w:trHeight w:val="300"/>
        </w:trPr>
        <w:tc>
          <w:tcPr>
            <w:tcW w:w="1095" w:type="dxa"/>
            <w:vMerge w:val="restart"/>
            <w:tcBorders>
              <w:top w:val="single" w:sz="6" w:space="0" w:color="auto"/>
              <w:left w:val="single" w:sz="6" w:space="0" w:color="auto"/>
              <w:right w:val="single" w:sz="6" w:space="0" w:color="auto"/>
            </w:tcBorders>
            <w:shd w:val="clear" w:color="auto" w:fill="E2EFD9"/>
            <w:vAlign w:val="center"/>
          </w:tcPr>
          <w:p w14:paraId="0E66BFB4" w14:textId="051422B9" w:rsidR="71F4B0C9" w:rsidRDefault="71F4B0C9" w:rsidP="71F4B0C9">
            <w:pPr>
              <w:jc w:val="center"/>
              <w:rPr>
                <w:rFonts w:ascii="Arial" w:eastAsia="Arial" w:hAnsi="Arial" w:cs="Arial"/>
              </w:rPr>
            </w:pPr>
            <w:r w:rsidRPr="71F4B0C9">
              <w:rPr>
                <w:rFonts w:ascii="Arial" w:eastAsia="Arial" w:hAnsi="Arial" w:cs="Arial"/>
                <w:lang w:val="es-ES"/>
              </w:rPr>
              <w:t>2.2</w:t>
            </w:r>
          </w:p>
        </w:tc>
        <w:tc>
          <w:tcPr>
            <w:tcW w:w="5400" w:type="dxa"/>
            <w:tcBorders>
              <w:top w:val="single" w:sz="6" w:space="0" w:color="auto"/>
              <w:left w:val="single" w:sz="6" w:space="0" w:color="auto"/>
              <w:bottom w:val="single" w:sz="6" w:space="0" w:color="auto"/>
              <w:right w:val="single" w:sz="6" w:space="0" w:color="auto"/>
            </w:tcBorders>
            <w:vAlign w:val="center"/>
          </w:tcPr>
          <w:p w14:paraId="0B0BB343" w14:textId="7C3ADE5C" w:rsidR="71F4B0C9" w:rsidRDefault="71F4B0C9" w:rsidP="71F4B0C9">
            <w:pPr>
              <w:rPr>
                <w:rFonts w:ascii="Arial" w:eastAsia="Arial" w:hAnsi="Arial" w:cs="Arial"/>
              </w:rPr>
            </w:pPr>
            <w:r w:rsidRPr="71F4B0C9">
              <w:rPr>
                <w:rFonts w:ascii="Arial" w:eastAsia="Arial" w:hAnsi="Arial" w:cs="Arial"/>
                <w:lang w:val="es-ES"/>
              </w:rPr>
              <w:t>Presenta el diagrama de casos de uso</w:t>
            </w:r>
          </w:p>
        </w:tc>
        <w:tc>
          <w:tcPr>
            <w:tcW w:w="240" w:type="dxa"/>
            <w:tcBorders>
              <w:top w:val="single" w:sz="6" w:space="0" w:color="auto"/>
              <w:left w:val="single" w:sz="6" w:space="0" w:color="auto"/>
              <w:bottom w:val="single" w:sz="6" w:space="0" w:color="auto"/>
              <w:right w:val="single" w:sz="6" w:space="0" w:color="auto"/>
            </w:tcBorders>
            <w:vAlign w:val="center"/>
          </w:tcPr>
          <w:p w14:paraId="3A22BECF" w14:textId="0E99F1A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1C74D63" w14:textId="258888F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5D5E164" w14:textId="2BD2509B" w:rsidR="71F4B0C9" w:rsidRDefault="71F4B0C9" w:rsidP="71F4B0C9">
            <w:pPr>
              <w:jc w:val="center"/>
              <w:rPr>
                <w:rFonts w:ascii="Arial" w:eastAsia="Arial" w:hAnsi="Arial" w:cs="Arial"/>
                <w:color w:val="000000" w:themeColor="text1"/>
              </w:rPr>
            </w:pPr>
          </w:p>
        </w:tc>
      </w:tr>
      <w:tr w:rsidR="71F4B0C9" w14:paraId="5AF791A3" w14:textId="77777777" w:rsidTr="71F4B0C9">
        <w:trPr>
          <w:trHeight w:val="300"/>
        </w:trPr>
        <w:tc>
          <w:tcPr>
            <w:tcW w:w="1095" w:type="dxa"/>
            <w:vMerge/>
            <w:tcBorders>
              <w:left w:val="single" w:sz="0" w:space="0" w:color="auto"/>
              <w:right w:val="single" w:sz="0" w:space="0" w:color="auto"/>
            </w:tcBorders>
            <w:vAlign w:val="center"/>
          </w:tcPr>
          <w:p w14:paraId="2E143735"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158B0056" w14:textId="4B767722" w:rsidR="71F4B0C9" w:rsidRDefault="71F4B0C9" w:rsidP="71F4B0C9">
            <w:pPr>
              <w:rPr>
                <w:rFonts w:ascii="Arial" w:eastAsia="Arial" w:hAnsi="Arial" w:cs="Arial"/>
              </w:rPr>
            </w:pPr>
            <w:r w:rsidRPr="71F4B0C9">
              <w:rPr>
                <w:rFonts w:ascii="Arial" w:eastAsia="Arial" w:hAnsi="Arial" w:cs="Arial"/>
                <w:lang w:val="es-ES"/>
              </w:rPr>
              <w:t>Presenta el diagrama de clase y es correcto</w:t>
            </w:r>
          </w:p>
        </w:tc>
        <w:tc>
          <w:tcPr>
            <w:tcW w:w="240" w:type="dxa"/>
            <w:tcBorders>
              <w:top w:val="single" w:sz="6" w:space="0" w:color="auto"/>
              <w:left w:val="single" w:sz="6" w:space="0" w:color="auto"/>
              <w:bottom w:val="single" w:sz="6" w:space="0" w:color="auto"/>
              <w:right w:val="single" w:sz="6" w:space="0" w:color="auto"/>
            </w:tcBorders>
            <w:vAlign w:val="center"/>
          </w:tcPr>
          <w:p w14:paraId="04C04CE8" w14:textId="74C75932"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69EEEB9" w14:textId="6D3B1663"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0EE6BF2" w14:textId="26F61E87" w:rsidR="71F4B0C9" w:rsidRDefault="71F4B0C9" w:rsidP="71F4B0C9">
            <w:pPr>
              <w:jc w:val="center"/>
              <w:rPr>
                <w:rFonts w:ascii="Arial" w:eastAsia="Arial" w:hAnsi="Arial" w:cs="Arial"/>
                <w:color w:val="000000" w:themeColor="text1"/>
              </w:rPr>
            </w:pPr>
          </w:p>
        </w:tc>
      </w:tr>
      <w:tr w:rsidR="71F4B0C9" w14:paraId="2E9348D4" w14:textId="77777777" w:rsidTr="71F4B0C9">
        <w:trPr>
          <w:trHeight w:val="300"/>
        </w:trPr>
        <w:tc>
          <w:tcPr>
            <w:tcW w:w="1095" w:type="dxa"/>
            <w:vMerge/>
            <w:tcBorders>
              <w:left w:val="single" w:sz="0" w:space="0" w:color="auto"/>
              <w:right w:val="single" w:sz="0" w:space="0" w:color="auto"/>
            </w:tcBorders>
            <w:vAlign w:val="center"/>
          </w:tcPr>
          <w:p w14:paraId="1BD0164B"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597F05D9" w14:textId="10888E0B" w:rsidR="71F4B0C9" w:rsidRDefault="71F4B0C9" w:rsidP="71F4B0C9">
            <w:pPr>
              <w:rPr>
                <w:rFonts w:ascii="Arial" w:eastAsia="Arial" w:hAnsi="Arial" w:cs="Arial"/>
              </w:rPr>
            </w:pPr>
            <w:r w:rsidRPr="71F4B0C9">
              <w:rPr>
                <w:rFonts w:ascii="Arial" w:eastAsia="Arial" w:hAnsi="Arial" w:cs="Arial"/>
                <w:lang w:val="es-ES"/>
              </w:rPr>
              <w:t>Presenta el diagrama de actividades y es correcto</w:t>
            </w:r>
          </w:p>
        </w:tc>
        <w:tc>
          <w:tcPr>
            <w:tcW w:w="240" w:type="dxa"/>
            <w:tcBorders>
              <w:top w:val="single" w:sz="6" w:space="0" w:color="auto"/>
              <w:left w:val="single" w:sz="6" w:space="0" w:color="auto"/>
              <w:bottom w:val="single" w:sz="6" w:space="0" w:color="auto"/>
              <w:right w:val="single" w:sz="6" w:space="0" w:color="auto"/>
            </w:tcBorders>
            <w:vAlign w:val="center"/>
          </w:tcPr>
          <w:p w14:paraId="28726A06" w14:textId="1F916F3A"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03930EC" w14:textId="526BB9EE"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2A72B914" w14:textId="2F6F1566" w:rsidR="71F4B0C9" w:rsidRDefault="71F4B0C9" w:rsidP="71F4B0C9">
            <w:pPr>
              <w:jc w:val="center"/>
              <w:rPr>
                <w:rFonts w:ascii="Arial" w:eastAsia="Arial" w:hAnsi="Arial" w:cs="Arial"/>
                <w:color w:val="000000" w:themeColor="text1"/>
              </w:rPr>
            </w:pPr>
          </w:p>
        </w:tc>
      </w:tr>
      <w:tr w:rsidR="71F4B0C9" w14:paraId="52376DEB" w14:textId="77777777" w:rsidTr="71F4B0C9">
        <w:trPr>
          <w:trHeight w:val="300"/>
        </w:trPr>
        <w:tc>
          <w:tcPr>
            <w:tcW w:w="1095" w:type="dxa"/>
            <w:vMerge/>
            <w:tcBorders>
              <w:left w:val="single" w:sz="0" w:space="0" w:color="auto"/>
              <w:right w:val="single" w:sz="0" w:space="0" w:color="auto"/>
            </w:tcBorders>
            <w:vAlign w:val="center"/>
          </w:tcPr>
          <w:p w14:paraId="48840671"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56595CA6" w14:textId="63FBD828" w:rsidR="71F4B0C9" w:rsidRDefault="71F4B0C9" w:rsidP="71F4B0C9">
            <w:pPr>
              <w:rPr>
                <w:rFonts w:ascii="Arial" w:eastAsia="Arial" w:hAnsi="Arial" w:cs="Arial"/>
              </w:rPr>
            </w:pPr>
            <w:r w:rsidRPr="71F4B0C9">
              <w:rPr>
                <w:rFonts w:ascii="Arial" w:eastAsia="Arial" w:hAnsi="Arial" w:cs="Arial"/>
                <w:lang w:val="es-ES"/>
              </w:rPr>
              <w:t>Presenta el diagrama de secuencia y es correcto</w:t>
            </w:r>
          </w:p>
        </w:tc>
        <w:tc>
          <w:tcPr>
            <w:tcW w:w="240" w:type="dxa"/>
            <w:tcBorders>
              <w:top w:val="single" w:sz="6" w:space="0" w:color="auto"/>
              <w:left w:val="single" w:sz="6" w:space="0" w:color="auto"/>
              <w:bottom w:val="single" w:sz="6" w:space="0" w:color="auto"/>
              <w:right w:val="single" w:sz="6" w:space="0" w:color="auto"/>
            </w:tcBorders>
            <w:vAlign w:val="center"/>
          </w:tcPr>
          <w:p w14:paraId="769BD8AB" w14:textId="26224010"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560D90AB" w14:textId="01B514D0"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634CB13" w14:textId="2306726B" w:rsidR="71F4B0C9" w:rsidRDefault="71F4B0C9" w:rsidP="71F4B0C9">
            <w:pPr>
              <w:jc w:val="center"/>
              <w:rPr>
                <w:rFonts w:ascii="Arial" w:eastAsia="Arial" w:hAnsi="Arial" w:cs="Arial"/>
                <w:color w:val="000000" w:themeColor="text1"/>
              </w:rPr>
            </w:pPr>
          </w:p>
        </w:tc>
      </w:tr>
      <w:tr w:rsidR="71F4B0C9" w14:paraId="27E15DB7"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7138CC44" w14:textId="03B00CDD" w:rsidR="71F4B0C9" w:rsidRDefault="71F4B0C9" w:rsidP="71F4B0C9">
            <w:pPr>
              <w:jc w:val="center"/>
              <w:rPr>
                <w:rFonts w:ascii="Arial" w:eastAsia="Arial" w:hAnsi="Arial" w:cs="Arial"/>
              </w:rPr>
            </w:pPr>
            <w:r w:rsidRPr="71F4B0C9">
              <w:rPr>
                <w:rFonts w:ascii="Arial" w:eastAsia="Arial" w:hAnsi="Arial" w:cs="Arial"/>
                <w:lang w:val="es-ES"/>
              </w:rPr>
              <w:t>3.1</w:t>
            </w:r>
          </w:p>
        </w:tc>
        <w:tc>
          <w:tcPr>
            <w:tcW w:w="5400" w:type="dxa"/>
            <w:tcBorders>
              <w:top w:val="single" w:sz="6" w:space="0" w:color="auto"/>
              <w:left w:val="single" w:sz="6" w:space="0" w:color="auto"/>
              <w:bottom w:val="single" w:sz="6" w:space="0" w:color="auto"/>
              <w:right w:val="single" w:sz="6" w:space="0" w:color="auto"/>
            </w:tcBorders>
            <w:vAlign w:val="center"/>
          </w:tcPr>
          <w:p w14:paraId="28DC758A" w14:textId="66276516" w:rsidR="71F4B0C9" w:rsidRDefault="71F4B0C9" w:rsidP="71F4B0C9">
            <w:pPr>
              <w:rPr>
                <w:rFonts w:ascii="Arial" w:eastAsia="Arial" w:hAnsi="Arial" w:cs="Arial"/>
              </w:rPr>
            </w:pPr>
            <w:r w:rsidRPr="71F4B0C9">
              <w:rPr>
                <w:rFonts w:ascii="Arial" w:eastAsia="Arial" w:hAnsi="Arial" w:cs="Arial"/>
                <w:lang w:val="es-ES"/>
              </w:rPr>
              <w:t>Presenta la interfaz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21EEBB15" w14:textId="5701A82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5F0DB455" w14:textId="25EB04D9"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488DF57" w14:textId="1BB2ACD8" w:rsidR="71F4B0C9" w:rsidRDefault="71F4B0C9" w:rsidP="71F4B0C9">
            <w:pPr>
              <w:jc w:val="center"/>
              <w:rPr>
                <w:rFonts w:ascii="Arial" w:eastAsia="Arial" w:hAnsi="Arial" w:cs="Arial"/>
                <w:color w:val="000000" w:themeColor="text1"/>
              </w:rPr>
            </w:pPr>
          </w:p>
        </w:tc>
      </w:tr>
      <w:tr w:rsidR="71F4B0C9" w14:paraId="1B1C8FDE" w14:textId="77777777" w:rsidTr="71F4B0C9">
        <w:trPr>
          <w:trHeight w:val="300"/>
        </w:trPr>
        <w:tc>
          <w:tcPr>
            <w:tcW w:w="1095" w:type="dxa"/>
            <w:vMerge/>
            <w:tcBorders>
              <w:left w:val="single" w:sz="0" w:space="0" w:color="auto"/>
              <w:right w:val="single" w:sz="0" w:space="0" w:color="auto"/>
            </w:tcBorders>
            <w:vAlign w:val="center"/>
          </w:tcPr>
          <w:p w14:paraId="1E2A0C3A"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52C680AF" w14:textId="69009A81" w:rsidR="71F4B0C9" w:rsidRDefault="71F4B0C9" w:rsidP="71F4B0C9">
            <w:pPr>
              <w:rPr>
                <w:rFonts w:ascii="Arial" w:eastAsia="Arial" w:hAnsi="Arial" w:cs="Arial"/>
              </w:rPr>
            </w:pPr>
            <w:r w:rsidRPr="71F4B0C9">
              <w:rPr>
                <w:rFonts w:ascii="Arial" w:eastAsia="Arial" w:hAnsi="Arial" w:cs="Arial"/>
                <w:lang w:val="es-ES"/>
              </w:rPr>
              <w:t>Integra todas las pantallas desarrolladas</w:t>
            </w:r>
          </w:p>
        </w:tc>
        <w:tc>
          <w:tcPr>
            <w:tcW w:w="240" w:type="dxa"/>
            <w:tcBorders>
              <w:top w:val="single" w:sz="6" w:space="0" w:color="auto"/>
              <w:left w:val="single" w:sz="6" w:space="0" w:color="auto"/>
              <w:bottom w:val="single" w:sz="6" w:space="0" w:color="auto"/>
              <w:right w:val="single" w:sz="6" w:space="0" w:color="auto"/>
            </w:tcBorders>
            <w:vAlign w:val="center"/>
          </w:tcPr>
          <w:p w14:paraId="53D73DAB" w14:textId="5A2B4120"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D50C7FB" w14:textId="02B20885"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2C6625B" w14:textId="31E1870A" w:rsidR="71F4B0C9" w:rsidRDefault="71F4B0C9" w:rsidP="71F4B0C9">
            <w:pPr>
              <w:jc w:val="center"/>
              <w:rPr>
                <w:rFonts w:ascii="Arial" w:eastAsia="Arial" w:hAnsi="Arial" w:cs="Arial"/>
                <w:color w:val="000000" w:themeColor="text1"/>
              </w:rPr>
            </w:pPr>
          </w:p>
        </w:tc>
      </w:tr>
      <w:tr w:rsidR="71F4B0C9" w14:paraId="798EFA8A" w14:textId="77777777" w:rsidTr="71F4B0C9">
        <w:trPr>
          <w:trHeight w:val="300"/>
        </w:trPr>
        <w:tc>
          <w:tcPr>
            <w:tcW w:w="1095" w:type="dxa"/>
            <w:vMerge/>
            <w:tcBorders>
              <w:left w:val="single" w:sz="0" w:space="0" w:color="auto"/>
              <w:right w:val="single" w:sz="0" w:space="0" w:color="auto"/>
            </w:tcBorders>
            <w:vAlign w:val="center"/>
          </w:tcPr>
          <w:p w14:paraId="510E349D"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4AE5518B" w14:textId="093B327A" w:rsidR="71F4B0C9" w:rsidRDefault="71F4B0C9" w:rsidP="71F4B0C9">
            <w:pPr>
              <w:rPr>
                <w:rFonts w:ascii="Arial" w:eastAsia="Arial" w:hAnsi="Arial" w:cs="Arial"/>
              </w:rPr>
            </w:pPr>
            <w:r w:rsidRPr="71F4B0C9">
              <w:rPr>
                <w:rFonts w:ascii="Arial" w:eastAsia="Arial" w:hAnsi="Arial" w:cs="Arial"/>
                <w:lang w:val="es-ES"/>
              </w:rPr>
              <w:t>Responde para cada pantalla ¿Qué cubre según el modelado?</w:t>
            </w:r>
          </w:p>
        </w:tc>
        <w:tc>
          <w:tcPr>
            <w:tcW w:w="240" w:type="dxa"/>
            <w:tcBorders>
              <w:top w:val="single" w:sz="6" w:space="0" w:color="auto"/>
              <w:left w:val="single" w:sz="6" w:space="0" w:color="auto"/>
              <w:bottom w:val="single" w:sz="6" w:space="0" w:color="auto"/>
              <w:right w:val="single" w:sz="6" w:space="0" w:color="auto"/>
            </w:tcBorders>
            <w:vAlign w:val="center"/>
          </w:tcPr>
          <w:p w14:paraId="38C0714A" w14:textId="33795B11"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3F384363" w14:textId="151040E6"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2F7F1698" w14:textId="575BDAAA" w:rsidR="71F4B0C9" w:rsidRDefault="71F4B0C9" w:rsidP="71F4B0C9">
            <w:pPr>
              <w:jc w:val="center"/>
              <w:rPr>
                <w:rFonts w:ascii="Arial" w:eastAsia="Arial" w:hAnsi="Arial" w:cs="Arial"/>
                <w:color w:val="000000" w:themeColor="text1"/>
              </w:rPr>
            </w:pPr>
          </w:p>
        </w:tc>
      </w:tr>
      <w:tr w:rsidR="71F4B0C9" w14:paraId="31CC88A7"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45762954" w14:textId="5BF7B9C4" w:rsidR="71F4B0C9" w:rsidRDefault="71F4B0C9" w:rsidP="71F4B0C9">
            <w:pPr>
              <w:jc w:val="center"/>
              <w:rPr>
                <w:rFonts w:ascii="Arial" w:eastAsia="Arial" w:hAnsi="Arial" w:cs="Arial"/>
              </w:rPr>
            </w:pPr>
            <w:r w:rsidRPr="71F4B0C9">
              <w:rPr>
                <w:rFonts w:ascii="Arial" w:eastAsia="Arial" w:hAnsi="Arial" w:cs="Arial"/>
                <w:lang w:val="es-ES"/>
              </w:rPr>
              <w:t>4.1</w:t>
            </w:r>
          </w:p>
        </w:tc>
        <w:tc>
          <w:tcPr>
            <w:tcW w:w="5400" w:type="dxa"/>
            <w:tcBorders>
              <w:top w:val="single" w:sz="6" w:space="0" w:color="auto"/>
              <w:left w:val="single" w:sz="6" w:space="0" w:color="auto"/>
              <w:bottom w:val="single" w:sz="6" w:space="0" w:color="auto"/>
              <w:right w:val="single" w:sz="6" w:space="0" w:color="auto"/>
            </w:tcBorders>
            <w:vAlign w:val="center"/>
          </w:tcPr>
          <w:p w14:paraId="29219F6E" w14:textId="67D079C0" w:rsidR="71F4B0C9" w:rsidRDefault="71F4B0C9" w:rsidP="71F4B0C9">
            <w:pPr>
              <w:rPr>
                <w:rFonts w:ascii="Arial" w:eastAsia="Arial" w:hAnsi="Arial" w:cs="Arial"/>
              </w:rPr>
            </w:pPr>
            <w:r w:rsidRPr="71F4B0C9">
              <w:rPr>
                <w:rFonts w:ascii="Arial" w:eastAsia="Arial" w:hAnsi="Arial" w:cs="Arial"/>
                <w:lang w:val="es-ES"/>
              </w:rPr>
              <w:t>Integra el video del sistema (su evaluación específica se detalla en el instrumento II. Lista de cotejo para el video)</w:t>
            </w:r>
          </w:p>
        </w:tc>
        <w:tc>
          <w:tcPr>
            <w:tcW w:w="240" w:type="dxa"/>
            <w:tcBorders>
              <w:top w:val="single" w:sz="6" w:space="0" w:color="auto"/>
              <w:left w:val="single" w:sz="6" w:space="0" w:color="auto"/>
              <w:bottom w:val="single" w:sz="6" w:space="0" w:color="auto"/>
              <w:right w:val="single" w:sz="6" w:space="0" w:color="auto"/>
            </w:tcBorders>
            <w:vAlign w:val="center"/>
          </w:tcPr>
          <w:p w14:paraId="2A41E44E" w14:textId="4D287AC7"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CC13D9B" w14:textId="0BFE085D"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77C2E48" w14:textId="7A1C7BB9" w:rsidR="71F4B0C9" w:rsidRDefault="71F4B0C9" w:rsidP="71F4B0C9">
            <w:pPr>
              <w:jc w:val="center"/>
              <w:rPr>
                <w:rFonts w:ascii="Arial" w:eastAsia="Arial" w:hAnsi="Arial" w:cs="Arial"/>
                <w:color w:val="000000" w:themeColor="text1"/>
              </w:rPr>
            </w:pPr>
          </w:p>
        </w:tc>
      </w:tr>
      <w:tr w:rsidR="71F4B0C9" w14:paraId="7D797D6A" w14:textId="77777777" w:rsidTr="71F4B0C9">
        <w:trPr>
          <w:trHeight w:val="300"/>
        </w:trPr>
        <w:tc>
          <w:tcPr>
            <w:tcW w:w="1095" w:type="dxa"/>
            <w:vMerge/>
            <w:tcBorders>
              <w:top w:val="single" w:sz="0" w:space="0" w:color="auto"/>
              <w:left w:val="single" w:sz="0" w:space="0" w:color="auto"/>
              <w:bottom w:val="single" w:sz="0" w:space="0" w:color="auto"/>
              <w:right w:val="single" w:sz="0" w:space="0" w:color="auto"/>
            </w:tcBorders>
            <w:vAlign w:val="center"/>
          </w:tcPr>
          <w:p w14:paraId="5E3679DF"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1B35B587" w14:textId="7E772186" w:rsidR="71F4B0C9" w:rsidRDefault="71F4B0C9" w:rsidP="71F4B0C9">
            <w:pPr>
              <w:rPr>
                <w:rFonts w:ascii="Arial" w:eastAsia="Arial" w:hAnsi="Arial" w:cs="Arial"/>
              </w:rPr>
            </w:pPr>
            <w:r w:rsidRPr="71F4B0C9">
              <w:rPr>
                <w:rFonts w:ascii="Arial" w:eastAsia="Arial" w:hAnsi="Arial" w:cs="Arial"/>
                <w:lang w:val="es-ES"/>
              </w:rPr>
              <w:t>Integra el Plan de pruebas (Su evaluación específica se detalla en el instrumento II. Lista de cotejo para el video)</w:t>
            </w:r>
          </w:p>
        </w:tc>
        <w:tc>
          <w:tcPr>
            <w:tcW w:w="240" w:type="dxa"/>
            <w:tcBorders>
              <w:top w:val="single" w:sz="6" w:space="0" w:color="auto"/>
              <w:left w:val="single" w:sz="6" w:space="0" w:color="auto"/>
              <w:bottom w:val="single" w:sz="6" w:space="0" w:color="auto"/>
              <w:right w:val="single" w:sz="6" w:space="0" w:color="auto"/>
            </w:tcBorders>
            <w:vAlign w:val="center"/>
          </w:tcPr>
          <w:p w14:paraId="4398FA85" w14:textId="779797E8"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7025A4F" w14:textId="6218E674"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CF35EDF" w14:textId="3804EAB9" w:rsidR="71F4B0C9" w:rsidRDefault="71F4B0C9" w:rsidP="71F4B0C9">
            <w:pPr>
              <w:jc w:val="center"/>
              <w:rPr>
                <w:rFonts w:ascii="Arial" w:eastAsia="Arial" w:hAnsi="Arial" w:cs="Arial"/>
                <w:color w:val="000000" w:themeColor="text1"/>
              </w:rPr>
            </w:pPr>
          </w:p>
        </w:tc>
      </w:tr>
    </w:tbl>
    <w:p w14:paraId="27A6E296" w14:textId="49436DD0" w:rsidR="009E2F14" w:rsidRDefault="009E2F14" w:rsidP="71F4B0C9">
      <w:pPr>
        <w:jc w:val="center"/>
        <w:rPr>
          <w:rFonts w:ascii="Arial" w:eastAsia="Arial" w:hAnsi="Arial" w:cs="Arial"/>
          <w:color w:val="2E74B5"/>
          <w:lang w:val="es-MX"/>
        </w:rPr>
      </w:pPr>
    </w:p>
    <w:p w14:paraId="0E95B771" w14:textId="72327BE5" w:rsidR="009E2F14" w:rsidRDefault="77809EF2"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Instrumento II. Lista de cotejo para el video.</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15"/>
        <w:gridCol w:w="5280"/>
        <w:gridCol w:w="240"/>
        <w:gridCol w:w="330"/>
        <w:gridCol w:w="1725"/>
      </w:tblGrid>
      <w:tr w:rsidR="71F4B0C9" w14:paraId="0896A693" w14:textId="77777777" w:rsidTr="71F4B0C9">
        <w:trPr>
          <w:trHeight w:val="300"/>
        </w:trPr>
        <w:tc>
          <w:tcPr>
            <w:tcW w:w="1215" w:type="dxa"/>
            <w:tcBorders>
              <w:top w:val="single" w:sz="6" w:space="0" w:color="auto"/>
              <w:left w:val="single" w:sz="6" w:space="0" w:color="auto"/>
              <w:bottom w:val="single" w:sz="6" w:space="0" w:color="auto"/>
              <w:right w:val="single" w:sz="6" w:space="0" w:color="auto"/>
            </w:tcBorders>
            <w:shd w:val="clear" w:color="auto" w:fill="E2EFD9"/>
            <w:vAlign w:val="center"/>
          </w:tcPr>
          <w:p w14:paraId="2E865EA4" w14:textId="15C69A87"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5280" w:type="dxa"/>
            <w:tcBorders>
              <w:top w:val="single" w:sz="6" w:space="0" w:color="auto"/>
              <w:left w:val="single" w:sz="6" w:space="0" w:color="auto"/>
              <w:bottom w:val="single" w:sz="6" w:space="0" w:color="auto"/>
              <w:right w:val="single" w:sz="6" w:space="0" w:color="auto"/>
            </w:tcBorders>
            <w:shd w:val="clear" w:color="auto" w:fill="E2EFD9"/>
            <w:vAlign w:val="center"/>
          </w:tcPr>
          <w:p w14:paraId="478D7FEB" w14:textId="1BFFA37A"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240" w:type="dxa"/>
            <w:tcBorders>
              <w:top w:val="single" w:sz="6" w:space="0" w:color="auto"/>
              <w:left w:val="single" w:sz="6" w:space="0" w:color="auto"/>
              <w:bottom w:val="single" w:sz="6" w:space="0" w:color="auto"/>
              <w:right w:val="single" w:sz="6" w:space="0" w:color="auto"/>
            </w:tcBorders>
            <w:shd w:val="clear" w:color="auto" w:fill="E2EFD9"/>
            <w:vAlign w:val="center"/>
          </w:tcPr>
          <w:p w14:paraId="1A1FD634" w14:textId="0EB7027A"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330" w:type="dxa"/>
            <w:tcBorders>
              <w:top w:val="single" w:sz="6" w:space="0" w:color="auto"/>
              <w:left w:val="single" w:sz="6" w:space="0" w:color="auto"/>
              <w:bottom w:val="single" w:sz="6" w:space="0" w:color="auto"/>
              <w:right w:val="single" w:sz="6" w:space="0" w:color="auto"/>
            </w:tcBorders>
            <w:shd w:val="clear" w:color="auto" w:fill="E2EFD9"/>
            <w:vAlign w:val="center"/>
          </w:tcPr>
          <w:p w14:paraId="1BD34CC3" w14:textId="355F2630"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c>
          <w:tcPr>
            <w:tcW w:w="1725" w:type="dxa"/>
            <w:tcBorders>
              <w:top w:val="single" w:sz="6" w:space="0" w:color="auto"/>
              <w:left w:val="single" w:sz="6" w:space="0" w:color="auto"/>
              <w:bottom w:val="single" w:sz="6" w:space="0" w:color="auto"/>
              <w:right w:val="single" w:sz="6" w:space="0" w:color="auto"/>
            </w:tcBorders>
            <w:shd w:val="clear" w:color="auto" w:fill="E2EFD9"/>
          </w:tcPr>
          <w:p w14:paraId="0971878C" w14:textId="7C29EBF5"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Observaciones</w:t>
            </w:r>
          </w:p>
        </w:tc>
      </w:tr>
      <w:tr w:rsidR="71F4B0C9" w14:paraId="5AC95141"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76F000FF" w14:textId="552F2913"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Integrantes</w:t>
            </w:r>
          </w:p>
        </w:tc>
        <w:tc>
          <w:tcPr>
            <w:tcW w:w="5280" w:type="dxa"/>
            <w:tcBorders>
              <w:top w:val="single" w:sz="6" w:space="0" w:color="auto"/>
              <w:left w:val="single" w:sz="6" w:space="0" w:color="auto"/>
              <w:bottom w:val="single" w:sz="6" w:space="0" w:color="auto"/>
              <w:right w:val="single" w:sz="6" w:space="0" w:color="auto"/>
            </w:tcBorders>
            <w:vAlign w:val="center"/>
          </w:tcPr>
          <w:p w14:paraId="6EA75E54" w14:textId="54292B60" w:rsidR="71F4B0C9" w:rsidRDefault="71F4B0C9" w:rsidP="71F4B0C9">
            <w:pPr>
              <w:rPr>
                <w:rFonts w:ascii="Arial" w:eastAsia="Arial" w:hAnsi="Arial" w:cs="Arial"/>
              </w:rPr>
            </w:pPr>
            <w:r w:rsidRPr="71F4B0C9">
              <w:rPr>
                <w:rFonts w:ascii="Arial" w:eastAsia="Arial" w:hAnsi="Arial" w:cs="Arial"/>
                <w:lang w:val="es-MX"/>
              </w:rPr>
              <w:t>Participan todos los integrantes</w:t>
            </w:r>
          </w:p>
        </w:tc>
        <w:tc>
          <w:tcPr>
            <w:tcW w:w="240" w:type="dxa"/>
            <w:tcBorders>
              <w:top w:val="single" w:sz="6" w:space="0" w:color="auto"/>
              <w:left w:val="single" w:sz="6" w:space="0" w:color="auto"/>
              <w:bottom w:val="single" w:sz="6" w:space="0" w:color="auto"/>
              <w:right w:val="single" w:sz="6" w:space="0" w:color="auto"/>
            </w:tcBorders>
            <w:vAlign w:val="center"/>
          </w:tcPr>
          <w:p w14:paraId="316A4A0C" w14:textId="17AF3A0A"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450A534C" w14:textId="43B6BF0D"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1FCF5504" w14:textId="41D97576" w:rsidR="71F4B0C9" w:rsidRDefault="71F4B0C9" w:rsidP="71F4B0C9">
            <w:pPr>
              <w:jc w:val="center"/>
              <w:rPr>
                <w:rFonts w:ascii="Arial" w:eastAsia="Arial" w:hAnsi="Arial" w:cs="Arial"/>
              </w:rPr>
            </w:pPr>
          </w:p>
        </w:tc>
      </w:tr>
      <w:tr w:rsidR="71F4B0C9" w14:paraId="25ACC7F0" w14:textId="77777777" w:rsidTr="71F4B0C9">
        <w:trPr>
          <w:trHeight w:val="300"/>
        </w:trPr>
        <w:tc>
          <w:tcPr>
            <w:tcW w:w="1215" w:type="dxa"/>
            <w:vMerge/>
            <w:tcBorders>
              <w:left w:val="single" w:sz="0" w:space="0" w:color="auto"/>
              <w:right w:val="single" w:sz="0" w:space="0" w:color="auto"/>
            </w:tcBorders>
            <w:vAlign w:val="center"/>
          </w:tcPr>
          <w:p w14:paraId="5926A539"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02FAEA37" w14:textId="166BF2E2" w:rsidR="71F4B0C9" w:rsidRDefault="71F4B0C9" w:rsidP="71F4B0C9">
            <w:pPr>
              <w:rPr>
                <w:rFonts w:ascii="Arial" w:eastAsia="Arial" w:hAnsi="Arial" w:cs="Arial"/>
              </w:rPr>
            </w:pPr>
            <w:r w:rsidRPr="71F4B0C9">
              <w:rPr>
                <w:rFonts w:ascii="Arial" w:eastAsia="Arial" w:hAnsi="Arial" w:cs="Arial"/>
                <w:lang w:val="es-MX"/>
              </w:rPr>
              <w:t>Cada participante explica una parte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77848E99" w14:textId="61E5D039"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4EED9B50" w14:textId="5F913D07"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58695B63" w14:textId="64C86E43" w:rsidR="71F4B0C9" w:rsidRDefault="71F4B0C9" w:rsidP="71F4B0C9">
            <w:pPr>
              <w:jc w:val="center"/>
              <w:rPr>
                <w:rFonts w:ascii="Arial" w:eastAsia="Arial" w:hAnsi="Arial" w:cs="Arial"/>
              </w:rPr>
            </w:pPr>
          </w:p>
        </w:tc>
      </w:tr>
      <w:tr w:rsidR="71F4B0C9" w14:paraId="2A491CAB" w14:textId="77777777" w:rsidTr="71F4B0C9">
        <w:trPr>
          <w:trHeight w:val="300"/>
        </w:trPr>
        <w:tc>
          <w:tcPr>
            <w:tcW w:w="1215" w:type="dxa"/>
            <w:vMerge/>
            <w:tcBorders>
              <w:left w:val="single" w:sz="0" w:space="0" w:color="auto"/>
              <w:right w:val="single" w:sz="0" w:space="0" w:color="auto"/>
            </w:tcBorders>
            <w:vAlign w:val="center"/>
          </w:tcPr>
          <w:p w14:paraId="20403CCD"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7AB2F7DE" w14:textId="7F9894AF" w:rsidR="71F4B0C9" w:rsidRDefault="71F4B0C9" w:rsidP="71F4B0C9">
            <w:pPr>
              <w:rPr>
                <w:rFonts w:ascii="Arial" w:eastAsia="Arial" w:hAnsi="Arial" w:cs="Arial"/>
              </w:rPr>
            </w:pPr>
            <w:r w:rsidRPr="71F4B0C9">
              <w:rPr>
                <w:rFonts w:ascii="Arial" w:eastAsia="Arial" w:hAnsi="Arial" w:cs="Arial"/>
                <w:lang w:val="es-MX"/>
              </w:rPr>
              <w:t>La explicación de todos los integrantes es fluida, entendible y correcta</w:t>
            </w:r>
          </w:p>
        </w:tc>
        <w:tc>
          <w:tcPr>
            <w:tcW w:w="240" w:type="dxa"/>
            <w:tcBorders>
              <w:top w:val="single" w:sz="6" w:space="0" w:color="auto"/>
              <w:left w:val="single" w:sz="6" w:space="0" w:color="auto"/>
              <w:bottom w:val="single" w:sz="6" w:space="0" w:color="auto"/>
              <w:right w:val="single" w:sz="6" w:space="0" w:color="auto"/>
            </w:tcBorders>
            <w:vAlign w:val="center"/>
          </w:tcPr>
          <w:p w14:paraId="4246F3CB" w14:textId="149156CC"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1ACC5C44" w14:textId="6322F511"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0C160B34" w14:textId="61B6105C" w:rsidR="71F4B0C9" w:rsidRDefault="71F4B0C9" w:rsidP="71F4B0C9">
            <w:pPr>
              <w:jc w:val="center"/>
              <w:rPr>
                <w:rFonts w:ascii="Arial" w:eastAsia="Arial" w:hAnsi="Arial" w:cs="Arial"/>
              </w:rPr>
            </w:pPr>
          </w:p>
        </w:tc>
      </w:tr>
      <w:tr w:rsidR="71F4B0C9" w14:paraId="7EB05CE2"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67092A43" w14:textId="344AEF2D"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Del sistema</w:t>
            </w:r>
          </w:p>
        </w:tc>
        <w:tc>
          <w:tcPr>
            <w:tcW w:w="5280" w:type="dxa"/>
            <w:tcBorders>
              <w:top w:val="single" w:sz="6" w:space="0" w:color="auto"/>
              <w:left w:val="single" w:sz="6" w:space="0" w:color="auto"/>
              <w:bottom w:val="single" w:sz="6" w:space="0" w:color="auto"/>
              <w:right w:val="single" w:sz="6" w:space="0" w:color="auto"/>
            </w:tcBorders>
            <w:vAlign w:val="center"/>
          </w:tcPr>
          <w:p w14:paraId="5B286900" w14:textId="6D1021E9" w:rsidR="71F4B0C9" w:rsidRDefault="71F4B0C9" w:rsidP="71F4B0C9">
            <w:pPr>
              <w:rPr>
                <w:rFonts w:ascii="Arial" w:eastAsia="Arial" w:hAnsi="Arial" w:cs="Arial"/>
                <w:color w:val="333333"/>
              </w:rPr>
            </w:pPr>
            <w:r w:rsidRPr="71F4B0C9">
              <w:rPr>
                <w:rFonts w:ascii="Arial" w:eastAsia="Arial" w:hAnsi="Arial" w:cs="Arial"/>
                <w:color w:val="333333"/>
                <w:lang w:val="es-MX"/>
              </w:rPr>
              <w:t>Presenta una interfaz de acorde al modelado de requerimientos</w:t>
            </w:r>
          </w:p>
        </w:tc>
        <w:tc>
          <w:tcPr>
            <w:tcW w:w="240" w:type="dxa"/>
            <w:tcBorders>
              <w:top w:val="single" w:sz="6" w:space="0" w:color="auto"/>
              <w:left w:val="single" w:sz="6" w:space="0" w:color="auto"/>
              <w:bottom w:val="single" w:sz="6" w:space="0" w:color="auto"/>
              <w:right w:val="single" w:sz="6" w:space="0" w:color="auto"/>
            </w:tcBorders>
            <w:vAlign w:val="center"/>
          </w:tcPr>
          <w:p w14:paraId="29BC8E16" w14:textId="416788D1"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1B3714BD" w14:textId="6577EE55"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083D6AD8" w14:textId="503B13E5" w:rsidR="71F4B0C9" w:rsidRDefault="71F4B0C9" w:rsidP="71F4B0C9">
            <w:pPr>
              <w:jc w:val="center"/>
              <w:rPr>
                <w:rFonts w:ascii="Arial" w:eastAsia="Arial" w:hAnsi="Arial" w:cs="Arial"/>
              </w:rPr>
            </w:pPr>
          </w:p>
        </w:tc>
      </w:tr>
      <w:tr w:rsidR="71F4B0C9" w14:paraId="0292BEAD" w14:textId="77777777" w:rsidTr="71F4B0C9">
        <w:trPr>
          <w:trHeight w:val="300"/>
        </w:trPr>
        <w:tc>
          <w:tcPr>
            <w:tcW w:w="1215" w:type="dxa"/>
            <w:vMerge/>
            <w:tcBorders>
              <w:left w:val="single" w:sz="0" w:space="0" w:color="auto"/>
              <w:right w:val="single" w:sz="0" w:space="0" w:color="auto"/>
            </w:tcBorders>
            <w:vAlign w:val="center"/>
          </w:tcPr>
          <w:p w14:paraId="0E3EB268"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236D029F" w14:textId="6E2240EE" w:rsidR="71F4B0C9" w:rsidRDefault="71F4B0C9" w:rsidP="71F4B0C9">
            <w:pPr>
              <w:rPr>
                <w:rFonts w:ascii="Arial" w:eastAsia="Arial" w:hAnsi="Arial" w:cs="Arial"/>
              </w:rPr>
            </w:pPr>
            <w:r w:rsidRPr="71F4B0C9">
              <w:rPr>
                <w:rFonts w:ascii="Arial" w:eastAsia="Arial" w:hAnsi="Arial" w:cs="Arial"/>
                <w:lang w:val="es-MX"/>
              </w:rPr>
              <w:t>Muestra y explica la interfaz principal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400AA5B1" w14:textId="2C7E62C5"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00D42E08" w14:textId="318A41DC"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37B07D37" w14:textId="6B566513" w:rsidR="71F4B0C9" w:rsidRDefault="71F4B0C9" w:rsidP="71F4B0C9">
            <w:pPr>
              <w:jc w:val="center"/>
              <w:rPr>
                <w:rFonts w:ascii="Arial" w:eastAsia="Arial" w:hAnsi="Arial" w:cs="Arial"/>
              </w:rPr>
            </w:pPr>
          </w:p>
        </w:tc>
      </w:tr>
      <w:tr w:rsidR="71F4B0C9" w14:paraId="23DBC8C0" w14:textId="77777777" w:rsidTr="71F4B0C9">
        <w:trPr>
          <w:trHeight w:val="300"/>
        </w:trPr>
        <w:tc>
          <w:tcPr>
            <w:tcW w:w="1215" w:type="dxa"/>
            <w:vMerge/>
            <w:tcBorders>
              <w:left w:val="single" w:sz="0" w:space="0" w:color="auto"/>
              <w:right w:val="single" w:sz="0" w:space="0" w:color="auto"/>
            </w:tcBorders>
            <w:vAlign w:val="center"/>
          </w:tcPr>
          <w:p w14:paraId="75D61912"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6B37A155" w14:textId="1AFE76D4" w:rsidR="71F4B0C9" w:rsidRDefault="71F4B0C9" w:rsidP="71F4B0C9">
            <w:pPr>
              <w:rPr>
                <w:rFonts w:ascii="Arial" w:eastAsia="Arial" w:hAnsi="Arial" w:cs="Arial"/>
              </w:rPr>
            </w:pPr>
            <w:r w:rsidRPr="71F4B0C9">
              <w:rPr>
                <w:rFonts w:ascii="Arial" w:eastAsia="Arial" w:hAnsi="Arial" w:cs="Arial"/>
                <w:lang w:val="es-MX"/>
              </w:rPr>
              <w:t>Muestra y explica el acceso al sistema</w:t>
            </w:r>
          </w:p>
        </w:tc>
        <w:tc>
          <w:tcPr>
            <w:tcW w:w="240" w:type="dxa"/>
            <w:tcBorders>
              <w:top w:val="single" w:sz="6" w:space="0" w:color="auto"/>
              <w:left w:val="single" w:sz="6" w:space="0" w:color="auto"/>
              <w:bottom w:val="single" w:sz="6" w:space="0" w:color="auto"/>
              <w:right w:val="single" w:sz="6" w:space="0" w:color="auto"/>
            </w:tcBorders>
            <w:vAlign w:val="center"/>
          </w:tcPr>
          <w:p w14:paraId="4EAA02AA" w14:textId="4E2BECE4"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6268C270" w14:textId="1A31F5AC"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0CEB85F0" w14:textId="45B43C9C" w:rsidR="71F4B0C9" w:rsidRDefault="71F4B0C9" w:rsidP="71F4B0C9">
            <w:pPr>
              <w:jc w:val="center"/>
              <w:rPr>
                <w:rFonts w:ascii="Arial" w:eastAsia="Arial" w:hAnsi="Arial" w:cs="Arial"/>
              </w:rPr>
            </w:pPr>
          </w:p>
        </w:tc>
      </w:tr>
      <w:tr w:rsidR="71F4B0C9" w14:paraId="2ABF9018" w14:textId="77777777" w:rsidTr="71F4B0C9">
        <w:trPr>
          <w:trHeight w:val="300"/>
        </w:trPr>
        <w:tc>
          <w:tcPr>
            <w:tcW w:w="1215" w:type="dxa"/>
            <w:vMerge/>
            <w:tcBorders>
              <w:left w:val="single" w:sz="0" w:space="0" w:color="auto"/>
              <w:right w:val="single" w:sz="0" w:space="0" w:color="auto"/>
            </w:tcBorders>
            <w:vAlign w:val="center"/>
          </w:tcPr>
          <w:p w14:paraId="30ACAE75"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5FA58FEA" w14:textId="146BB4E8" w:rsidR="71F4B0C9" w:rsidRDefault="71F4B0C9" w:rsidP="71F4B0C9">
            <w:pPr>
              <w:rPr>
                <w:rFonts w:ascii="Arial" w:eastAsia="Arial" w:hAnsi="Arial" w:cs="Arial"/>
              </w:rPr>
            </w:pPr>
            <w:r w:rsidRPr="71F4B0C9">
              <w:rPr>
                <w:rFonts w:ascii="Arial" w:eastAsia="Arial" w:hAnsi="Arial" w:cs="Arial"/>
                <w:lang w:val="es-ES"/>
              </w:rPr>
              <w:t>Explica las funciones del sistema y navega por cada una de ellas</w:t>
            </w:r>
          </w:p>
        </w:tc>
        <w:tc>
          <w:tcPr>
            <w:tcW w:w="240" w:type="dxa"/>
            <w:tcBorders>
              <w:top w:val="single" w:sz="6" w:space="0" w:color="auto"/>
              <w:left w:val="single" w:sz="6" w:space="0" w:color="auto"/>
              <w:bottom w:val="single" w:sz="6" w:space="0" w:color="auto"/>
              <w:right w:val="single" w:sz="6" w:space="0" w:color="auto"/>
            </w:tcBorders>
            <w:vAlign w:val="center"/>
          </w:tcPr>
          <w:p w14:paraId="5249845A" w14:textId="23814B21"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2DF0E77A" w14:textId="3339903C"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296F02D7" w14:textId="697809DF" w:rsidR="71F4B0C9" w:rsidRDefault="71F4B0C9" w:rsidP="71F4B0C9">
            <w:pPr>
              <w:jc w:val="center"/>
              <w:rPr>
                <w:rFonts w:ascii="Arial" w:eastAsia="Arial" w:hAnsi="Arial" w:cs="Arial"/>
              </w:rPr>
            </w:pPr>
          </w:p>
        </w:tc>
      </w:tr>
      <w:tr w:rsidR="71F4B0C9" w14:paraId="5BBBC4FF" w14:textId="77777777" w:rsidTr="71F4B0C9">
        <w:trPr>
          <w:trHeight w:val="300"/>
        </w:trPr>
        <w:tc>
          <w:tcPr>
            <w:tcW w:w="1215" w:type="dxa"/>
            <w:vMerge/>
            <w:tcBorders>
              <w:left w:val="single" w:sz="0" w:space="0" w:color="auto"/>
              <w:right w:val="single" w:sz="0" w:space="0" w:color="auto"/>
            </w:tcBorders>
            <w:vAlign w:val="center"/>
          </w:tcPr>
          <w:p w14:paraId="1182937C"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7DEA3F8C" w14:textId="28EA8869" w:rsidR="71F4B0C9" w:rsidRDefault="71F4B0C9" w:rsidP="71F4B0C9">
            <w:pPr>
              <w:rPr>
                <w:rFonts w:ascii="Arial" w:eastAsia="Arial" w:hAnsi="Arial" w:cs="Arial"/>
              </w:rPr>
            </w:pPr>
            <w:r w:rsidRPr="71F4B0C9">
              <w:rPr>
                <w:rFonts w:ascii="Arial" w:eastAsia="Arial" w:hAnsi="Arial" w:cs="Arial"/>
                <w:lang w:val="es-ES"/>
              </w:rPr>
              <w:t>Muestra y Explica el acceso a cada una de las funciones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6432BCE0" w14:textId="471D36AA"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88BD0FE" w14:textId="1F57EB86"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8F3F24F" w14:textId="076350B7" w:rsidR="71F4B0C9" w:rsidRDefault="71F4B0C9" w:rsidP="71F4B0C9">
            <w:pPr>
              <w:jc w:val="center"/>
              <w:rPr>
                <w:rFonts w:ascii="Arial" w:eastAsia="Arial" w:hAnsi="Arial" w:cs="Arial"/>
                <w:color w:val="000000" w:themeColor="text1"/>
              </w:rPr>
            </w:pPr>
          </w:p>
        </w:tc>
      </w:tr>
      <w:tr w:rsidR="71F4B0C9" w14:paraId="73846F94" w14:textId="77777777" w:rsidTr="71F4B0C9">
        <w:trPr>
          <w:trHeight w:val="300"/>
        </w:trPr>
        <w:tc>
          <w:tcPr>
            <w:tcW w:w="1215" w:type="dxa"/>
            <w:vMerge/>
            <w:tcBorders>
              <w:left w:val="single" w:sz="0" w:space="0" w:color="auto"/>
              <w:right w:val="single" w:sz="0" w:space="0" w:color="auto"/>
            </w:tcBorders>
            <w:vAlign w:val="center"/>
          </w:tcPr>
          <w:p w14:paraId="737756A7"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5359D6F0" w14:textId="047EF008" w:rsidR="71F4B0C9" w:rsidRDefault="71F4B0C9" w:rsidP="71F4B0C9">
            <w:pPr>
              <w:jc w:val="both"/>
              <w:rPr>
                <w:rFonts w:ascii="Arial" w:eastAsia="Arial" w:hAnsi="Arial" w:cs="Arial"/>
              </w:rPr>
            </w:pPr>
            <w:r w:rsidRPr="71F4B0C9">
              <w:rPr>
                <w:rFonts w:ascii="Arial" w:eastAsia="Arial" w:hAnsi="Arial" w:cs="Arial"/>
                <w:lang w:val="es-MX"/>
              </w:rPr>
              <w:t>Explica la información que solicita cada función.</w:t>
            </w:r>
          </w:p>
        </w:tc>
        <w:tc>
          <w:tcPr>
            <w:tcW w:w="240" w:type="dxa"/>
            <w:tcBorders>
              <w:top w:val="single" w:sz="6" w:space="0" w:color="auto"/>
              <w:left w:val="single" w:sz="6" w:space="0" w:color="auto"/>
              <w:bottom w:val="single" w:sz="6" w:space="0" w:color="auto"/>
              <w:right w:val="single" w:sz="6" w:space="0" w:color="auto"/>
            </w:tcBorders>
            <w:vAlign w:val="center"/>
          </w:tcPr>
          <w:p w14:paraId="2EE7C96C" w14:textId="7AF9B3C7"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FF387A1" w14:textId="64623580"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9CF3AF0" w14:textId="4788FF73" w:rsidR="71F4B0C9" w:rsidRDefault="71F4B0C9" w:rsidP="71F4B0C9">
            <w:pPr>
              <w:jc w:val="center"/>
              <w:rPr>
                <w:rFonts w:ascii="Arial" w:eastAsia="Arial" w:hAnsi="Arial" w:cs="Arial"/>
                <w:color w:val="000000" w:themeColor="text1"/>
              </w:rPr>
            </w:pPr>
          </w:p>
        </w:tc>
      </w:tr>
      <w:tr w:rsidR="71F4B0C9" w14:paraId="7D2811AA" w14:textId="77777777" w:rsidTr="71F4B0C9">
        <w:trPr>
          <w:trHeight w:val="300"/>
        </w:trPr>
        <w:tc>
          <w:tcPr>
            <w:tcW w:w="12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53007224" w14:textId="4CC579D8" w:rsidR="71F4B0C9" w:rsidRDefault="71F4B0C9" w:rsidP="71F4B0C9">
            <w:pPr>
              <w:jc w:val="center"/>
              <w:rPr>
                <w:rFonts w:ascii="Arial" w:eastAsia="Arial" w:hAnsi="Arial" w:cs="Arial"/>
              </w:rPr>
            </w:pPr>
            <w:r w:rsidRPr="71F4B0C9">
              <w:rPr>
                <w:rFonts w:ascii="Arial" w:eastAsia="Arial" w:hAnsi="Arial" w:cs="Arial"/>
                <w:lang w:val="es-ES"/>
              </w:rPr>
              <w:t>De las pruebas del sistema</w:t>
            </w:r>
          </w:p>
        </w:tc>
        <w:tc>
          <w:tcPr>
            <w:tcW w:w="5280" w:type="dxa"/>
            <w:tcBorders>
              <w:top w:val="single" w:sz="6" w:space="0" w:color="auto"/>
              <w:left w:val="single" w:sz="6" w:space="0" w:color="auto"/>
              <w:bottom w:val="single" w:sz="6" w:space="0" w:color="auto"/>
              <w:right w:val="single" w:sz="6" w:space="0" w:color="auto"/>
            </w:tcBorders>
          </w:tcPr>
          <w:p w14:paraId="6CA2DEED" w14:textId="5E817260" w:rsidR="71F4B0C9" w:rsidRDefault="71F4B0C9" w:rsidP="71F4B0C9">
            <w:pPr>
              <w:rPr>
                <w:rFonts w:ascii="Arial" w:eastAsia="Arial" w:hAnsi="Arial" w:cs="Arial"/>
              </w:rPr>
            </w:pPr>
            <w:r w:rsidRPr="71F4B0C9">
              <w:rPr>
                <w:rFonts w:ascii="Arial" w:eastAsia="Arial" w:hAnsi="Arial" w:cs="Arial"/>
                <w:lang w:val="es-MX"/>
              </w:rPr>
              <w:t>Documenta las pruebas en la matriz de pruebas.</w:t>
            </w:r>
          </w:p>
        </w:tc>
        <w:tc>
          <w:tcPr>
            <w:tcW w:w="240" w:type="dxa"/>
            <w:tcBorders>
              <w:top w:val="single" w:sz="6" w:space="0" w:color="auto"/>
              <w:left w:val="single" w:sz="6" w:space="0" w:color="auto"/>
              <w:bottom w:val="single" w:sz="6" w:space="0" w:color="auto"/>
              <w:right w:val="single" w:sz="6" w:space="0" w:color="auto"/>
            </w:tcBorders>
            <w:vAlign w:val="center"/>
          </w:tcPr>
          <w:p w14:paraId="2FADBD90" w14:textId="12825B4D"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741550E" w14:textId="2BCBDD0D"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0D8E7A8" w14:textId="6258807E" w:rsidR="71F4B0C9" w:rsidRDefault="71F4B0C9" w:rsidP="71F4B0C9">
            <w:pPr>
              <w:jc w:val="center"/>
              <w:rPr>
                <w:rFonts w:ascii="Arial" w:eastAsia="Arial" w:hAnsi="Arial" w:cs="Arial"/>
                <w:color w:val="000000" w:themeColor="text1"/>
              </w:rPr>
            </w:pPr>
          </w:p>
        </w:tc>
      </w:tr>
      <w:tr w:rsidR="71F4B0C9" w14:paraId="3AC87269" w14:textId="77777777" w:rsidTr="71F4B0C9">
        <w:trPr>
          <w:trHeight w:val="300"/>
        </w:trPr>
        <w:tc>
          <w:tcPr>
            <w:tcW w:w="1215" w:type="dxa"/>
            <w:vMerge/>
            <w:tcBorders>
              <w:left w:val="single" w:sz="0" w:space="0" w:color="auto"/>
              <w:right w:val="single" w:sz="0" w:space="0" w:color="auto"/>
            </w:tcBorders>
            <w:vAlign w:val="center"/>
          </w:tcPr>
          <w:p w14:paraId="3882AFD2"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19ABE015" w14:textId="0718DDCF" w:rsidR="71F4B0C9" w:rsidRDefault="71F4B0C9" w:rsidP="71F4B0C9">
            <w:pPr>
              <w:rPr>
                <w:rFonts w:ascii="Arial" w:eastAsia="Arial" w:hAnsi="Arial" w:cs="Arial"/>
              </w:rPr>
            </w:pPr>
            <w:r w:rsidRPr="71F4B0C9">
              <w:rPr>
                <w:rFonts w:ascii="Arial" w:eastAsia="Arial" w:hAnsi="Arial" w:cs="Arial"/>
                <w:lang w:val="es-MX"/>
              </w:rPr>
              <w:t>Explica el tipo de prueba que se está realizando.</w:t>
            </w:r>
          </w:p>
        </w:tc>
        <w:tc>
          <w:tcPr>
            <w:tcW w:w="240" w:type="dxa"/>
            <w:tcBorders>
              <w:top w:val="single" w:sz="6" w:space="0" w:color="auto"/>
              <w:left w:val="single" w:sz="6" w:space="0" w:color="auto"/>
              <w:bottom w:val="single" w:sz="6" w:space="0" w:color="auto"/>
              <w:right w:val="single" w:sz="6" w:space="0" w:color="auto"/>
            </w:tcBorders>
            <w:vAlign w:val="center"/>
          </w:tcPr>
          <w:p w14:paraId="571AD76E" w14:textId="542056DA"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5D65BB13" w14:textId="30D1459E"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1E47B0E" w14:textId="55678694" w:rsidR="71F4B0C9" w:rsidRDefault="71F4B0C9" w:rsidP="71F4B0C9">
            <w:pPr>
              <w:jc w:val="center"/>
              <w:rPr>
                <w:rFonts w:ascii="Arial" w:eastAsia="Arial" w:hAnsi="Arial" w:cs="Arial"/>
                <w:color w:val="000000" w:themeColor="text1"/>
              </w:rPr>
            </w:pPr>
          </w:p>
        </w:tc>
      </w:tr>
      <w:tr w:rsidR="71F4B0C9" w14:paraId="1F3224B2" w14:textId="77777777" w:rsidTr="71F4B0C9">
        <w:trPr>
          <w:trHeight w:val="300"/>
        </w:trPr>
        <w:tc>
          <w:tcPr>
            <w:tcW w:w="1215" w:type="dxa"/>
            <w:vMerge/>
            <w:tcBorders>
              <w:left w:val="single" w:sz="0" w:space="0" w:color="auto"/>
              <w:right w:val="single" w:sz="0" w:space="0" w:color="auto"/>
            </w:tcBorders>
            <w:vAlign w:val="center"/>
          </w:tcPr>
          <w:p w14:paraId="271904D0"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317A9056" w14:textId="56E46F74" w:rsidR="71F4B0C9" w:rsidRDefault="71F4B0C9" w:rsidP="71F4B0C9">
            <w:pPr>
              <w:rPr>
                <w:rFonts w:ascii="Arial" w:eastAsia="Arial" w:hAnsi="Arial" w:cs="Arial"/>
              </w:rPr>
            </w:pPr>
            <w:r w:rsidRPr="71F4B0C9">
              <w:rPr>
                <w:rFonts w:ascii="Arial" w:eastAsia="Arial" w:hAnsi="Arial" w:cs="Arial"/>
                <w:lang w:val="es-MX"/>
              </w:rPr>
              <w:t>Realiza entrada de datos erróneos para identificar que el sistema realiza las validaciones correspondientes.</w:t>
            </w:r>
          </w:p>
        </w:tc>
        <w:tc>
          <w:tcPr>
            <w:tcW w:w="240" w:type="dxa"/>
            <w:tcBorders>
              <w:top w:val="single" w:sz="6" w:space="0" w:color="auto"/>
              <w:left w:val="single" w:sz="6" w:space="0" w:color="auto"/>
              <w:bottom w:val="single" w:sz="6" w:space="0" w:color="auto"/>
              <w:right w:val="single" w:sz="6" w:space="0" w:color="auto"/>
            </w:tcBorders>
            <w:vAlign w:val="center"/>
          </w:tcPr>
          <w:p w14:paraId="66B5B9CD" w14:textId="0CDF422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6005830" w14:textId="00264323"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9398EDD" w14:textId="0D67CA62" w:rsidR="71F4B0C9" w:rsidRDefault="71F4B0C9" w:rsidP="71F4B0C9">
            <w:pPr>
              <w:jc w:val="center"/>
              <w:rPr>
                <w:rFonts w:ascii="Arial" w:eastAsia="Arial" w:hAnsi="Arial" w:cs="Arial"/>
                <w:color w:val="000000" w:themeColor="text1"/>
              </w:rPr>
            </w:pPr>
          </w:p>
        </w:tc>
      </w:tr>
      <w:tr w:rsidR="71F4B0C9" w14:paraId="462AE7C8" w14:textId="77777777" w:rsidTr="71F4B0C9">
        <w:trPr>
          <w:trHeight w:val="300"/>
        </w:trPr>
        <w:tc>
          <w:tcPr>
            <w:tcW w:w="1215" w:type="dxa"/>
            <w:vMerge/>
            <w:tcBorders>
              <w:left w:val="single" w:sz="0" w:space="0" w:color="auto"/>
              <w:right w:val="single" w:sz="0" w:space="0" w:color="auto"/>
            </w:tcBorders>
            <w:vAlign w:val="center"/>
          </w:tcPr>
          <w:p w14:paraId="4C1849F8"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5F132B7D" w14:textId="2AA47E97" w:rsidR="71F4B0C9" w:rsidRDefault="71F4B0C9" w:rsidP="71F4B0C9">
            <w:pPr>
              <w:rPr>
                <w:rFonts w:ascii="Arial" w:eastAsia="Arial" w:hAnsi="Arial" w:cs="Arial"/>
              </w:rPr>
            </w:pPr>
            <w:r w:rsidRPr="71F4B0C9">
              <w:rPr>
                <w:rFonts w:ascii="Arial" w:eastAsia="Arial" w:hAnsi="Arial" w:cs="Arial"/>
                <w:lang w:val="es-MX"/>
              </w:rPr>
              <w:t>Indica el motivo y origen del resultado de cada prueba e indica cómo debería realizar la función el sistema para su atención.</w:t>
            </w:r>
          </w:p>
        </w:tc>
        <w:tc>
          <w:tcPr>
            <w:tcW w:w="240" w:type="dxa"/>
            <w:tcBorders>
              <w:top w:val="single" w:sz="6" w:space="0" w:color="auto"/>
              <w:left w:val="single" w:sz="6" w:space="0" w:color="auto"/>
              <w:bottom w:val="single" w:sz="6" w:space="0" w:color="auto"/>
              <w:right w:val="single" w:sz="6" w:space="0" w:color="auto"/>
            </w:tcBorders>
            <w:vAlign w:val="center"/>
          </w:tcPr>
          <w:p w14:paraId="0FBAC369" w14:textId="27643BE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31132B5" w14:textId="56BCC0E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4BA6EEE" w14:textId="4DC571F4" w:rsidR="71F4B0C9" w:rsidRDefault="71F4B0C9" w:rsidP="71F4B0C9">
            <w:pPr>
              <w:jc w:val="center"/>
              <w:rPr>
                <w:rFonts w:ascii="Arial" w:eastAsia="Arial" w:hAnsi="Arial" w:cs="Arial"/>
                <w:color w:val="000000" w:themeColor="text1"/>
              </w:rPr>
            </w:pPr>
          </w:p>
        </w:tc>
      </w:tr>
      <w:tr w:rsidR="71F4B0C9" w14:paraId="1B7F8E85" w14:textId="77777777" w:rsidTr="71F4B0C9">
        <w:trPr>
          <w:trHeight w:val="300"/>
        </w:trPr>
        <w:tc>
          <w:tcPr>
            <w:tcW w:w="1215" w:type="dxa"/>
            <w:vMerge/>
            <w:tcBorders>
              <w:left w:val="single" w:sz="0" w:space="0" w:color="auto"/>
              <w:right w:val="single" w:sz="0" w:space="0" w:color="auto"/>
            </w:tcBorders>
            <w:vAlign w:val="center"/>
          </w:tcPr>
          <w:p w14:paraId="55A2FBC8"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64FB7DAD" w14:textId="12BAF39B" w:rsidR="71F4B0C9" w:rsidRDefault="71F4B0C9" w:rsidP="71F4B0C9">
            <w:pPr>
              <w:rPr>
                <w:rFonts w:ascii="Arial" w:eastAsia="Arial" w:hAnsi="Arial" w:cs="Arial"/>
              </w:rPr>
            </w:pPr>
            <w:r w:rsidRPr="71F4B0C9">
              <w:rPr>
                <w:rFonts w:ascii="Arial" w:eastAsia="Arial" w:hAnsi="Arial" w:cs="Arial"/>
                <w:lang w:val="es-MX"/>
              </w:rPr>
              <w:t>Se atienden los incidentes detectados en las pruebas.</w:t>
            </w:r>
          </w:p>
        </w:tc>
        <w:tc>
          <w:tcPr>
            <w:tcW w:w="240" w:type="dxa"/>
            <w:tcBorders>
              <w:top w:val="single" w:sz="6" w:space="0" w:color="auto"/>
              <w:left w:val="single" w:sz="6" w:space="0" w:color="auto"/>
              <w:bottom w:val="single" w:sz="6" w:space="0" w:color="auto"/>
              <w:right w:val="single" w:sz="6" w:space="0" w:color="auto"/>
            </w:tcBorders>
            <w:vAlign w:val="center"/>
          </w:tcPr>
          <w:p w14:paraId="39E1B1AE" w14:textId="5340D1F4"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109DEA5" w14:textId="4B9BC3F0"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53A5EA7" w14:textId="41C86034" w:rsidR="71F4B0C9" w:rsidRDefault="71F4B0C9" w:rsidP="71F4B0C9">
            <w:pPr>
              <w:jc w:val="center"/>
              <w:rPr>
                <w:rFonts w:ascii="Arial" w:eastAsia="Arial" w:hAnsi="Arial" w:cs="Arial"/>
                <w:color w:val="000000" w:themeColor="text1"/>
              </w:rPr>
            </w:pPr>
          </w:p>
        </w:tc>
      </w:tr>
      <w:tr w:rsidR="71F4B0C9" w14:paraId="6568CF70" w14:textId="77777777" w:rsidTr="71F4B0C9">
        <w:trPr>
          <w:trHeight w:val="300"/>
        </w:trPr>
        <w:tc>
          <w:tcPr>
            <w:tcW w:w="1215" w:type="dxa"/>
            <w:vMerge/>
            <w:tcBorders>
              <w:top w:val="single" w:sz="0" w:space="0" w:color="auto"/>
              <w:left w:val="single" w:sz="0" w:space="0" w:color="auto"/>
              <w:bottom w:val="outset" w:sz="0" w:space="0" w:color="auto"/>
              <w:right w:val="single" w:sz="0" w:space="0" w:color="auto"/>
            </w:tcBorders>
            <w:vAlign w:val="center"/>
          </w:tcPr>
          <w:p w14:paraId="1E5B2DAC"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767FE3AE" w14:textId="01B20730" w:rsidR="71F4B0C9" w:rsidRDefault="71F4B0C9" w:rsidP="71F4B0C9">
            <w:pPr>
              <w:rPr>
                <w:rFonts w:ascii="Arial" w:eastAsia="Arial" w:hAnsi="Arial" w:cs="Arial"/>
              </w:rPr>
            </w:pPr>
            <w:r w:rsidRPr="71F4B0C9">
              <w:rPr>
                <w:rFonts w:ascii="Arial" w:eastAsia="Arial" w:hAnsi="Arial" w:cs="Arial"/>
                <w:lang w:val="es-MX"/>
              </w:rPr>
              <w:t>Se realizan las pruebas después de ser atendidos los incidentes.</w:t>
            </w:r>
          </w:p>
        </w:tc>
        <w:tc>
          <w:tcPr>
            <w:tcW w:w="240" w:type="dxa"/>
            <w:tcBorders>
              <w:top w:val="single" w:sz="6" w:space="0" w:color="auto"/>
              <w:left w:val="single" w:sz="6" w:space="0" w:color="auto"/>
              <w:bottom w:val="single" w:sz="6" w:space="0" w:color="auto"/>
              <w:right w:val="single" w:sz="6" w:space="0" w:color="auto"/>
            </w:tcBorders>
            <w:vAlign w:val="center"/>
          </w:tcPr>
          <w:p w14:paraId="03B20D85" w14:textId="016675E0"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9527B78" w14:textId="668723B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2AE644E9" w14:textId="7B3C38F5" w:rsidR="71F4B0C9" w:rsidRDefault="71F4B0C9" w:rsidP="71F4B0C9">
            <w:pPr>
              <w:jc w:val="center"/>
              <w:rPr>
                <w:rFonts w:ascii="Arial" w:eastAsia="Arial" w:hAnsi="Arial" w:cs="Arial"/>
                <w:color w:val="000000" w:themeColor="text1"/>
              </w:rPr>
            </w:pPr>
          </w:p>
        </w:tc>
      </w:tr>
    </w:tbl>
    <w:p w14:paraId="12B03603" w14:textId="0C99C494" w:rsidR="009E2F14" w:rsidRDefault="009E2F14" w:rsidP="71F4B0C9">
      <w:pPr>
        <w:jc w:val="both"/>
        <w:rPr>
          <w:rFonts w:ascii="Arial" w:eastAsia="Arial" w:hAnsi="Arial" w:cs="Arial"/>
          <w:color w:val="000000" w:themeColor="text1"/>
          <w:lang w:val="es-MX"/>
        </w:rPr>
      </w:pPr>
    </w:p>
    <w:p w14:paraId="445C6C2D" w14:textId="2CB3CBCC" w:rsidR="009E2F14" w:rsidRDefault="009E2F14" w:rsidP="694AC31A">
      <w:pPr>
        <w:jc w:val="both"/>
        <w:rPr>
          <w:rFonts w:ascii="Arial" w:eastAsia="Arial" w:hAnsi="Arial" w:cs="Arial"/>
          <w:lang w:val="es-MX"/>
        </w:rPr>
      </w:pPr>
    </w:p>
    <w:p w14:paraId="5784B64C" w14:textId="77777777" w:rsidR="009E2F14" w:rsidRDefault="009E2F14" w:rsidP="694AC31A">
      <w:pPr>
        <w:jc w:val="both"/>
        <w:rPr>
          <w:rFonts w:ascii="Arial" w:eastAsia="Arial" w:hAnsi="Arial" w:cs="Arial"/>
          <w:lang w:val="es-MX"/>
        </w:rPr>
      </w:pPr>
    </w:p>
    <w:p w14:paraId="41C9E26A" w14:textId="249BD6B0" w:rsidR="009E2F14" w:rsidRDefault="3A277D5C" w:rsidP="71F4B0C9">
      <w:pPr>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 xml:space="preserve">Sesión 16.  </w:t>
      </w:r>
      <w:r w:rsidRPr="71F4B0C9">
        <w:rPr>
          <w:rFonts w:ascii="Arial" w:eastAsia="Arial" w:hAnsi="Arial" w:cs="Arial"/>
          <w:color w:val="000000" w:themeColor="text1"/>
          <w:lang w:val="es-MX"/>
        </w:rPr>
        <w:t>Sistema de información en producción.</w:t>
      </w:r>
    </w:p>
    <w:p w14:paraId="53B51259" w14:textId="54EE9141" w:rsidR="009E2F14" w:rsidRDefault="009E2F14" w:rsidP="71F4B0C9">
      <w:pPr>
        <w:jc w:val="both"/>
        <w:rPr>
          <w:rFonts w:ascii="Arial" w:eastAsia="Arial" w:hAnsi="Arial" w:cs="Arial"/>
          <w:color w:val="000000" w:themeColor="text1"/>
          <w:lang w:val="es-MX"/>
        </w:rPr>
      </w:pPr>
    </w:p>
    <w:p w14:paraId="24B34DBE" w14:textId="0DAC47D1" w:rsidR="009E2F14" w:rsidRDefault="3A277D5C" w:rsidP="71F4B0C9">
      <w:pPr>
        <w:spacing w:before="120" w:after="120"/>
        <w:jc w:val="both"/>
        <w:rPr>
          <w:rFonts w:ascii="Arial" w:eastAsia="Arial" w:hAnsi="Arial" w:cs="Arial"/>
          <w:color w:val="2E74B5"/>
          <w:lang w:val="es-MX"/>
        </w:rPr>
      </w:pPr>
      <w:commentRangeStart w:id="21"/>
      <w:r w:rsidRPr="71F4B0C9">
        <w:rPr>
          <w:rFonts w:ascii="Arial" w:eastAsia="Arial" w:hAnsi="Arial" w:cs="Arial"/>
          <w:b/>
          <w:bCs/>
          <w:color w:val="2E74B5"/>
          <w:lang w:val="es-MX"/>
        </w:rPr>
        <w:t xml:space="preserve">Práctica 3. </w:t>
      </w:r>
      <w:commentRangeEnd w:id="21"/>
      <w:r w:rsidR="009E2F14">
        <w:commentReference w:id="21"/>
      </w:r>
      <w:r w:rsidRPr="71F4B0C9">
        <w:rPr>
          <w:rFonts w:ascii="Arial" w:eastAsia="Arial" w:hAnsi="Arial" w:cs="Arial"/>
          <w:b/>
          <w:bCs/>
          <w:color w:val="2E74B5"/>
          <w:lang w:val="es-MX"/>
        </w:rPr>
        <w:t>Sistema de información en producción.</w:t>
      </w:r>
    </w:p>
    <w:p w14:paraId="6B6B49DE" w14:textId="07033320" w:rsidR="009E2F14" w:rsidRDefault="009E2F14" w:rsidP="71F4B0C9">
      <w:pPr>
        <w:spacing w:before="120" w:after="120"/>
        <w:jc w:val="both"/>
        <w:rPr>
          <w:rFonts w:ascii="Arial" w:eastAsia="Arial" w:hAnsi="Arial" w:cs="Arial"/>
          <w:color w:val="2E74B5"/>
          <w:lang w:val="es-MX"/>
        </w:rPr>
      </w:pPr>
    </w:p>
    <w:p w14:paraId="630FC553" w14:textId="3204825C" w:rsidR="009E2F14" w:rsidRDefault="3A277D5C"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06E54D14" w14:textId="5CD4DF25" w:rsidR="009E2F14" w:rsidRDefault="3A277D5C" w:rsidP="71F4B0C9">
      <w:pPr>
        <w:rPr>
          <w:rFonts w:ascii="Arial" w:eastAsia="Arial" w:hAnsi="Arial" w:cs="Arial"/>
          <w:color w:val="000000" w:themeColor="text1"/>
          <w:lang w:val="es-MX"/>
        </w:rPr>
      </w:pPr>
      <w:r w:rsidRPr="71F4B0C9">
        <w:rPr>
          <w:rFonts w:ascii="Arial" w:eastAsia="Arial" w:hAnsi="Arial" w:cs="Arial"/>
          <w:color w:val="000000" w:themeColor="text1"/>
          <w:lang w:val="es-MX"/>
        </w:rPr>
        <w:t> </w:t>
      </w:r>
    </w:p>
    <w:p w14:paraId="59CAE4EB" w14:textId="39549B22" w:rsidR="009E2F14" w:rsidRDefault="3A277D5C" w:rsidP="005C5DD4">
      <w:pPr>
        <w:pStyle w:val="Prrafodelista"/>
        <w:numPr>
          <w:ilvl w:val="0"/>
          <w:numId w:val="10"/>
        </w:numPr>
        <w:rPr>
          <w:rFonts w:ascii="Arial" w:eastAsia="Arial" w:hAnsi="Arial" w:cs="Arial"/>
          <w:color w:val="000000" w:themeColor="text1"/>
          <w:lang w:val="es-MX"/>
        </w:rPr>
      </w:pPr>
      <w:r w:rsidRPr="71F4B0C9">
        <w:rPr>
          <w:rFonts w:ascii="Arial" w:eastAsia="Arial" w:hAnsi="Arial" w:cs="Arial"/>
          <w:color w:val="000000" w:themeColor="text1"/>
          <w:lang w:val="es-ES"/>
        </w:rPr>
        <w:t xml:space="preserve">Archivo manual de desarrollo – Consiste en el recurso </w:t>
      </w:r>
      <w:r w:rsidRPr="71F4B0C9">
        <w:rPr>
          <w:rFonts w:ascii="Arial" w:eastAsia="Arial" w:hAnsi="Arial" w:cs="Arial"/>
          <w:b/>
          <w:bCs/>
          <w:color w:val="BF8F00"/>
          <w:u w:val="single"/>
          <w:lang w:val="es-MX"/>
        </w:rPr>
        <w:t>Documentación del desarrollo</w:t>
      </w:r>
      <w:r w:rsidRPr="71F4B0C9">
        <w:rPr>
          <w:rFonts w:ascii="Arial" w:eastAsia="Arial" w:hAnsi="Arial" w:cs="Arial"/>
          <w:color w:val="000000" w:themeColor="text1"/>
          <w:lang w:val="es-ES"/>
        </w:rPr>
        <w:t xml:space="preserve"> completo con los apartados I, II, III y IV concluidos.</w:t>
      </w:r>
      <w:r w:rsidRPr="71F4B0C9">
        <w:rPr>
          <w:rFonts w:ascii="Arial" w:eastAsia="Arial" w:hAnsi="Arial" w:cs="Arial"/>
          <w:color w:val="000000" w:themeColor="text1"/>
          <w:lang w:val="es-MX"/>
        </w:rPr>
        <w:t xml:space="preserve"> Documento </w:t>
      </w:r>
      <w:r w:rsidRPr="71F4B0C9">
        <w:rPr>
          <w:rFonts w:ascii="Arial" w:eastAsia="Arial" w:hAnsi="Arial" w:cs="Arial"/>
          <w:color w:val="000000" w:themeColor="text1"/>
          <w:lang w:val="es-MX"/>
        </w:rPr>
        <w:lastRenderedPageBreak/>
        <w:t>que has venido trabajando e integrar además el apartado 4.3 Manual de usuario/técnico.</w:t>
      </w:r>
    </w:p>
    <w:p w14:paraId="46615BAF" w14:textId="0208A80F" w:rsidR="009E2F14" w:rsidRDefault="3A277D5C" w:rsidP="005C5DD4">
      <w:pPr>
        <w:pStyle w:val="Prrafodelista"/>
        <w:numPr>
          <w:ilvl w:val="0"/>
          <w:numId w:val="10"/>
        </w:numPr>
        <w:rPr>
          <w:rFonts w:ascii="Arial" w:eastAsia="Arial" w:hAnsi="Arial" w:cs="Arial"/>
          <w:color w:val="000000" w:themeColor="text1"/>
          <w:lang w:val="es-MX"/>
        </w:rPr>
      </w:pPr>
      <w:r w:rsidRPr="71F4B0C9">
        <w:rPr>
          <w:rFonts w:ascii="Arial" w:eastAsia="Arial" w:hAnsi="Arial" w:cs="Arial"/>
          <w:color w:val="000000" w:themeColor="text1"/>
          <w:lang w:val="es-MX"/>
        </w:rPr>
        <w:t>Empaquetado del sistema. Carpeta comprimida en .zip con el código.</w:t>
      </w:r>
    </w:p>
    <w:p w14:paraId="5A12E9EA" w14:textId="2B927DF6" w:rsidR="009E2F14" w:rsidRDefault="3A277D5C" w:rsidP="005C5DD4">
      <w:pPr>
        <w:pStyle w:val="Prrafodelista"/>
        <w:numPr>
          <w:ilvl w:val="0"/>
          <w:numId w:val="10"/>
        </w:numPr>
        <w:rPr>
          <w:rFonts w:ascii="Arial" w:eastAsia="Arial" w:hAnsi="Arial" w:cs="Arial"/>
          <w:color w:val="000000" w:themeColor="text1"/>
          <w:lang w:val="es-MX"/>
        </w:rPr>
      </w:pPr>
      <w:r w:rsidRPr="71F4B0C9">
        <w:rPr>
          <w:rFonts w:ascii="Arial" w:eastAsia="Arial" w:hAnsi="Arial" w:cs="Arial"/>
          <w:color w:val="000000" w:themeColor="text1"/>
          <w:lang w:val="es-MX"/>
        </w:rPr>
        <w:t>Video con la presentación del despliegue del sistema.</w:t>
      </w:r>
    </w:p>
    <w:p w14:paraId="20C353E2" w14:textId="622C89C2" w:rsidR="009E2F14" w:rsidRDefault="009E2F14" w:rsidP="71F4B0C9">
      <w:pPr>
        <w:ind w:left="720"/>
        <w:rPr>
          <w:rFonts w:ascii="Arial" w:eastAsia="Arial" w:hAnsi="Arial" w:cs="Arial"/>
          <w:color w:val="000000" w:themeColor="text1"/>
          <w:lang w:val="es-MX"/>
        </w:rPr>
      </w:pPr>
    </w:p>
    <w:p w14:paraId="1985BEFA" w14:textId="4DC8AAD1" w:rsidR="009E2F14" w:rsidRDefault="3A277D5C"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¿Cómo realizaré la actividad?</w:t>
      </w:r>
    </w:p>
    <w:p w14:paraId="2C72162B" w14:textId="03F2A464" w:rsidR="009E2F14" w:rsidRDefault="009E2F14" w:rsidP="71F4B0C9">
      <w:pPr>
        <w:rPr>
          <w:rFonts w:ascii="Arial" w:eastAsia="Arial" w:hAnsi="Arial" w:cs="Arial"/>
          <w:color w:val="000000" w:themeColor="text1"/>
          <w:lang w:val="es-MX"/>
        </w:rPr>
      </w:pPr>
    </w:p>
    <w:p w14:paraId="561D817B" w14:textId="336A0390" w:rsidR="009E2F14" w:rsidRDefault="3A277D5C" w:rsidP="005C5DD4">
      <w:pPr>
        <w:pStyle w:val="Prrafodelista"/>
        <w:numPr>
          <w:ilvl w:val="0"/>
          <w:numId w:val="9"/>
        </w:numPr>
        <w:jc w:val="both"/>
        <w:rPr>
          <w:rFonts w:ascii="Arial" w:eastAsia="Arial" w:hAnsi="Arial" w:cs="Arial"/>
          <w:color w:val="BF8F00"/>
          <w:lang w:val="es-MX"/>
        </w:rPr>
      </w:pPr>
      <w:r w:rsidRPr="71F4B0C9">
        <w:rPr>
          <w:rStyle w:val="normaltextrun"/>
          <w:rFonts w:ascii="Arial" w:eastAsia="Arial" w:hAnsi="Arial" w:cs="Arial"/>
          <w:color w:val="000000" w:themeColor="text1"/>
          <w:sz w:val="24"/>
          <w:szCs w:val="24"/>
          <w:lang w:val="es-MX"/>
        </w:rPr>
        <w:t xml:space="preserve">Reúnete con tu equipo de trabajo, de manera colaborativa revisen y atiendan las observaciones realizadas tanto a su Video del sistema como a los incisos 4.1 y 4.2 del apartado IV del </w:t>
      </w:r>
      <w:r w:rsidRPr="71F4B0C9">
        <w:rPr>
          <w:rFonts w:ascii="Arial" w:eastAsia="Arial" w:hAnsi="Arial" w:cs="Arial"/>
          <w:color w:val="000000" w:themeColor="text1"/>
          <w:lang w:val="es-ES"/>
        </w:rPr>
        <w:t xml:space="preserve">recurso </w:t>
      </w:r>
      <w:r w:rsidRPr="71F4B0C9">
        <w:rPr>
          <w:rFonts w:ascii="Arial" w:eastAsia="Arial" w:hAnsi="Arial" w:cs="Arial"/>
          <w:b/>
          <w:bCs/>
          <w:color w:val="BF8F00"/>
          <w:u w:val="single"/>
          <w:lang w:val="es-MX"/>
        </w:rPr>
        <w:t>Documentación del desarrollo.</w:t>
      </w:r>
    </w:p>
    <w:p w14:paraId="47D8718C" w14:textId="0E1916AA" w:rsidR="009E2F14" w:rsidRDefault="3A277D5C" w:rsidP="005C5DD4">
      <w:pPr>
        <w:pStyle w:val="Prrafodelista"/>
        <w:numPr>
          <w:ilvl w:val="0"/>
          <w:numId w:val="9"/>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Elaboren el inciso 4.3 Manual de usuario/técnico.</w:t>
      </w:r>
    </w:p>
    <w:p w14:paraId="4D41DA10" w14:textId="5B82F7DB" w:rsidR="009E2F14" w:rsidRDefault="3A277D5C" w:rsidP="005C5DD4">
      <w:pPr>
        <w:pStyle w:val="Prrafodelista"/>
        <w:numPr>
          <w:ilvl w:val="0"/>
          <w:numId w:val="9"/>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Documenten los apartados:</w:t>
      </w:r>
    </w:p>
    <w:p w14:paraId="2A226619" w14:textId="6226898C" w:rsidR="009E2F14" w:rsidRDefault="3A277D5C" w:rsidP="005C5DD4">
      <w:pPr>
        <w:pStyle w:val="Prrafodelista"/>
        <w:numPr>
          <w:ilvl w:val="0"/>
          <w:numId w:val="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Introducción</w:t>
      </w:r>
    </w:p>
    <w:p w14:paraId="754F9268" w14:textId="708C1CBF" w:rsidR="009E2F14" w:rsidRDefault="3A277D5C" w:rsidP="005C5DD4">
      <w:pPr>
        <w:pStyle w:val="Prrafodelista"/>
        <w:numPr>
          <w:ilvl w:val="0"/>
          <w:numId w:val="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Resumen</w:t>
      </w:r>
    </w:p>
    <w:p w14:paraId="26E37BA6" w14:textId="56AF5F45" w:rsidR="009E2F14" w:rsidRDefault="3A277D5C" w:rsidP="005C5DD4">
      <w:pPr>
        <w:pStyle w:val="Prrafodelista"/>
        <w:numPr>
          <w:ilvl w:val="0"/>
          <w:numId w:val="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Conclusiones</w:t>
      </w:r>
    </w:p>
    <w:p w14:paraId="4E12345F" w14:textId="08FAB125" w:rsidR="009E2F14" w:rsidRDefault="3A277D5C" w:rsidP="005C5DD4">
      <w:pPr>
        <w:pStyle w:val="Prrafodelista"/>
        <w:numPr>
          <w:ilvl w:val="0"/>
          <w:numId w:val="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Trabajo futuro</w:t>
      </w:r>
    </w:p>
    <w:p w14:paraId="679488A1" w14:textId="4A5C6002" w:rsidR="009E2F14" w:rsidRDefault="3A277D5C" w:rsidP="005C5DD4">
      <w:pPr>
        <w:pStyle w:val="Prrafodelista"/>
        <w:numPr>
          <w:ilvl w:val="0"/>
          <w:numId w:val="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Bibliografía</w:t>
      </w:r>
    </w:p>
    <w:p w14:paraId="1995B518" w14:textId="125F2813" w:rsidR="009E2F14" w:rsidRDefault="3A277D5C" w:rsidP="005C5DD4">
      <w:pPr>
        <w:pStyle w:val="Prrafodelista"/>
        <w:numPr>
          <w:ilvl w:val="0"/>
          <w:numId w:val="8"/>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Anexos</w:t>
      </w:r>
    </w:p>
    <w:p w14:paraId="1F0501E9" w14:textId="7166EF3C" w:rsidR="009E2F14" w:rsidRDefault="3A277D5C" w:rsidP="005C5DD4">
      <w:pPr>
        <w:pStyle w:val="Prrafodelista"/>
        <w:numPr>
          <w:ilvl w:val="0"/>
          <w:numId w:val="9"/>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Integren los apartados documentados en su documento de trabajo. (En el que han estado trabajando todos los apartados).</w:t>
      </w:r>
    </w:p>
    <w:p w14:paraId="0EF7CEB0" w14:textId="5305C9FD" w:rsidR="009E2F14" w:rsidRDefault="3A277D5C" w:rsidP="005C5DD4">
      <w:pPr>
        <w:pStyle w:val="Prrafodelista"/>
        <w:numPr>
          <w:ilvl w:val="0"/>
          <w:numId w:val="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Elaboren un video que muestre las acciones para llevar a cabo el despliegue del sistema y la aceptación del usuario, consideren los siguientes elementos para su video:</w:t>
      </w:r>
    </w:p>
    <w:p w14:paraId="134B5B6E" w14:textId="7A27D695" w:rsidR="009E2F14" w:rsidRDefault="3A277D5C" w:rsidP="71F4B0C9">
      <w:pPr>
        <w:ind w:left="1416"/>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Sobre los integrantes:</w:t>
      </w:r>
    </w:p>
    <w:p w14:paraId="585176F1" w14:textId="7DB9F9F8" w:rsidR="009E2F14" w:rsidRDefault="3A277D5C" w:rsidP="005C5DD4">
      <w:pPr>
        <w:pStyle w:val="Prrafodelista"/>
        <w:numPr>
          <w:ilvl w:val="0"/>
          <w:numId w:val="7"/>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Todos los miembros del equipo deben participar en la exposición del sistema.</w:t>
      </w:r>
    </w:p>
    <w:p w14:paraId="5A5641D6" w14:textId="28484BA5" w:rsidR="009E2F14" w:rsidRDefault="3A277D5C" w:rsidP="005C5DD4">
      <w:pPr>
        <w:pStyle w:val="Prrafodelista"/>
        <w:numPr>
          <w:ilvl w:val="0"/>
          <w:numId w:val="7"/>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Cada participante explica la acción realizada para el despliegue</w:t>
      </w:r>
    </w:p>
    <w:p w14:paraId="07FCC866" w14:textId="146FC8A9" w:rsidR="009E2F14" w:rsidRDefault="3A277D5C" w:rsidP="71F4B0C9">
      <w:pPr>
        <w:ind w:left="1416"/>
        <w:jc w:val="both"/>
        <w:rPr>
          <w:rFonts w:ascii="Arial" w:eastAsia="Arial" w:hAnsi="Arial" w:cs="Arial"/>
          <w:color w:val="000000" w:themeColor="text1"/>
          <w:lang w:val="es-MX"/>
        </w:rPr>
      </w:pPr>
      <w:r w:rsidRPr="71F4B0C9">
        <w:rPr>
          <w:rFonts w:ascii="Arial" w:eastAsia="Arial" w:hAnsi="Arial" w:cs="Arial"/>
          <w:color w:val="000000" w:themeColor="text1"/>
          <w:lang w:val="es-MX"/>
        </w:rPr>
        <w:t>Del despliegue del sistema:</w:t>
      </w:r>
    </w:p>
    <w:p w14:paraId="29DBBACC" w14:textId="7BDD23DC" w:rsidR="009E2F14" w:rsidRDefault="3A277D5C" w:rsidP="005C5DD4">
      <w:pPr>
        <w:pStyle w:val="Prrafodelista"/>
        <w:numPr>
          <w:ilvl w:val="0"/>
          <w:numId w:val="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Se muestra el entorno de despliegue</w:t>
      </w:r>
    </w:p>
    <w:p w14:paraId="010CC826" w14:textId="2F1EDF21" w:rsidR="009E2F14" w:rsidRDefault="3A277D5C" w:rsidP="005C5DD4">
      <w:pPr>
        <w:pStyle w:val="Prrafodelista"/>
        <w:numPr>
          <w:ilvl w:val="0"/>
          <w:numId w:val="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Se ve la participación del usuario</w:t>
      </w:r>
    </w:p>
    <w:p w14:paraId="4D77A667" w14:textId="6F10F1F9" w:rsidR="009E2F14" w:rsidRDefault="3A277D5C" w:rsidP="005C5DD4">
      <w:pPr>
        <w:pStyle w:val="Prrafodelista"/>
        <w:numPr>
          <w:ilvl w:val="0"/>
          <w:numId w:val="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Muestra el acceso al sistema</w:t>
      </w:r>
    </w:p>
    <w:p w14:paraId="6BF10CBB" w14:textId="1470CA85" w:rsidR="009E2F14" w:rsidRDefault="3A277D5C" w:rsidP="005C5DD4">
      <w:pPr>
        <w:pStyle w:val="Prrafodelista"/>
        <w:numPr>
          <w:ilvl w:val="0"/>
          <w:numId w:val="6"/>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El usuario expresa la satisfacción del sistema.</w:t>
      </w:r>
    </w:p>
    <w:p w14:paraId="3075EEA4" w14:textId="70E14BAE" w:rsidR="009E2F14" w:rsidRDefault="009E2F14" w:rsidP="71F4B0C9">
      <w:pPr>
        <w:ind w:left="2136"/>
        <w:jc w:val="both"/>
        <w:rPr>
          <w:rFonts w:ascii="Arial" w:eastAsia="Arial" w:hAnsi="Arial" w:cs="Arial"/>
          <w:color w:val="000000" w:themeColor="text1"/>
          <w:lang w:val="es-MX"/>
        </w:rPr>
      </w:pPr>
    </w:p>
    <w:p w14:paraId="0AA8E550" w14:textId="65E07542" w:rsidR="009E2F14" w:rsidRDefault="3A277D5C" w:rsidP="005C5DD4">
      <w:pPr>
        <w:pStyle w:val="Prrafodelista"/>
        <w:numPr>
          <w:ilvl w:val="0"/>
          <w:numId w:val="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Guarda los archivos: documentación del desarrollo en formato Word, la carpeta con el empaquetado en formato zip y el video en formato AVI nombrándolos de la siguiente manera</w:t>
      </w:r>
      <w:r w:rsidRPr="71F4B0C9">
        <w:rPr>
          <w:rStyle w:val="normaltextrun"/>
          <w:rFonts w:ascii="Arial" w:eastAsia="Arial" w:hAnsi="Arial" w:cs="Arial"/>
          <w:color w:val="000000" w:themeColor="text1"/>
          <w:sz w:val="24"/>
          <w:szCs w:val="24"/>
          <w:lang w:val="es-ES"/>
        </w:rPr>
        <w:t>:</w:t>
      </w:r>
      <w:r w:rsidRPr="71F4B0C9">
        <w:rPr>
          <w:rStyle w:val="normaltextrun"/>
          <w:rFonts w:ascii="Arial" w:eastAsia="Arial" w:hAnsi="Arial" w:cs="Arial"/>
          <w:color w:val="000000" w:themeColor="text1"/>
          <w:sz w:val="24"/>
          <w:szCs w:val="24"/>
          <w:lang w:val="es-MX"/>
        </w:rPr>
        <w:t> </w:t>
      </w:r>
    </w:p>
    <w:p w14:paraId="1BBC7139" w14:textId="1531E732" w:rsidR="009E2F14" w:rsidRDefault="009E2F14" w:rsidP="71F4B0C9">
      <w:pPr>
        <w:ind w:left="720"/>
        <w:jc w:val="both"/>
        <w:rPr>
          <w:rFonts w:ascii="Arial" w:eastAsia="Arial" w:hAnsi="Arial" w:cs="Arial"/>
          <w:color w:val="000000" w:themeColor="text1"/>
          <w:lang w:val="es-MX"/>
        </w:rPr>
      </w:pPr>
    </w:p>
    <w:p w14:paraId="2C608AF0" w14:textId="1D67F220" w:rsidR="009E2F14" w:rsidRDefault="3A277D5C"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Ejemplo Documento: </w:t>
      </w:r>
      <w:r w:rsidRPr="71F4B0C9">
        <w:rPr>
          <w:rStyle w:val="eop"/>
          <w:rFonts w:ascii="Arial" w:eastAsia="Arial" w:hAnsi="Arial" w:cs="Arial"/>
          <w:color w:val="000000" w:themeColor="text1"/>
          <w:sz w:val="24"/>
          <w:szCs w:val="24"/>
          <w:lang w:val="es-MX"/>
        </w:rPr>
        <w:t> </w:t>
      </w:r>
    </w:p>
    <w:p w14:paraId="2504760A" w14:textId="0F3E46D2" w:rsidR="009E2F14" w:rsidRDefault="3A277D5C" w:rsidP="71F4B0C9">
      <w:pPr>
        <w:ind w:left="405"/>
        <w:jc w:val="center"/>
        <w:rPr>
          <w:rFonts w:ascii="Arial" w:eastAsia="Arial" w:hAnsi="Arial" w:cs="Arial"/>
          <w:color w:val="000000" w:themeColor="text1"/>
          <w:lang w:val="es-MX"/>
        </w:rPr>
      </w:pPr>
      <w:proofErr w:type="spellStart"/>
      <w:r w:rsidRPr="71F4B0C9">
        <w:rPr>
          <w:rStyle w:val="normaltextrun"/>
          <w:rFonts w:ascii="Arial" w:eastAsia="Arial" w:hAnsi="Arial" w:cs="Arial"/>
          <w:color w:val="000000" w:themeColor="text1"/>
          <w:sz w:val="24"/>
          <w:szCs w:val="24"/>
          <w:lang w:val="es-ES"/>
        </w:rPr>
        <w:t>Sistema_Hernandez_Alejandra_U3_Práctica</w:t>
      </w:r>
      <w:proofErr w:type="spellEnd"/>
      <w:r w:rsidRPr="71F4B0C9">
        <w:rPr>
          <w:rStyle w:val="normaltextrun"/>
          <w:rFonts w:ascii="Arial" w:eastAsia="Arial" w:hAnsi="Arial" w:cs="Arial"/>
          <w:color w:val="000000" w:themeColor="text1"/>
          <w:sz w:val="24"/>
          <w:szCs w:val="24"/>
          <w:lang w:val="es-ES"/>
        </w:rPr>
        <w:t xml:space="preserve"> </w:t>
      </w:r>
      <w:proofErr w:type="spellStart"/>
      <w:r w:rsidRPr="71F4B0C9">
        <w:rPr>
          <w:rStyle w:val="normaltextrun"/>
          <w:rFonts w:ascii="Arial" w:eastAsia="Arial" w:hAnsi="Arial" w:cs="Arial"/>
          <w:color w:val="000000" w:themeColor="text1"/>
          <w:sz w:val="24"/>
          <w:szCs w:val="24"/>
          <w:lang w:val="es-ES"/>
        </w:rPr>
        <w:t>3_Documentación</w:t>
      </w:r>
      <w:proofErr w:type="spellEnd"/>
    </w:p>
    <w:p w14:paraId="5CB7CDB0" w14:textId="6B98105F" w:rsidR="009E2F14" w:rsidRDefault="3A277D5C" w:rsidP="71F4B0C9">
      <w:pPr>
        <w:ind w:left="405"/>
        <w:jc w:val="center"/>
        <w:rPr>
          <w:rFonts w:ascii="Arial" w:eastAsia="Arial" w:hAnsi="Arial" w:cs="Arial"/>
          <w:color w:val="000000" w:themeColor="text1"/>
          <w:lang w:val="es-MX"/>
        </w:rPr>
      </w:pPr>
      <w:r w:rsidRPr="71F4B0C9">
        <w:rPr>
          <w:rStyle w:val="eop"/>
          <w:rFonts w:ascii="Arial" w:eastAsia="Arial" w:hAnsi="Arial" w:cs="Arial"/>
          <w:color w:val="000000" w:themeColor="text1"/>
          <w:sz w:val="24"/>
          <w:szCs w:val="24"/>
          <w:lang w:val="es-MX"/>
        </w:rPr>
        <w:t> </w:t>
      </w:r>
    </w:p>
    <w:p w14:paraId="02031E59" w14:textId="24AA2C27" w:rsidR="009E2F14" w:rsidRDefault="3A277D5C"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Ejemplo Video: </w:t>
      </w:r>
      <w:r w:rsidRPr="71F4B0C9">
        <w:rPr>
          <w:rStyle w:val="eop"/>
          <w:rFonts w:ascii="Arial" w:eastAsia="Arial" w:hAnsi="Arial" w:cs="Arial"/>
          <w:color w:val="000000" w:themeColor="text1"/>
          <w:sz w:val="24"/>
          <w:szCs w:val="24"/>
          <w:lang w:val="es-MX"/>
        </w:rPr>
        <w:t> </w:t>
      </w:r>
    </w:p>
    <w:p w14:paraId="67BC75AE" w14:textId="5E66E176" w:rsidR="009E2F14" w:rsidRDefault="3A277D5C" w:rsidP="71F4B0C9">
      <w:pPr>
        <w:jc w:val="center"/>
        <w:rPr>
          <w:rFonts w:ascii="Arial" w:eastAsia="Arial" w:hAnsi="Arial" w:cs="Arial"/>
          <w:color w:val="000000" w:themeColor="text1"/>
          <w:lang w:val="es-MX"/>
        </w:rPr>
      </w:pPr>
      <w:proofErr w:type="spellStart"/>
      <w:r w:rsidRPr="71F4B0C9">
        <w:rPr>
          <w:rStyle w:val="normaltextrun"/>
          <w:rFonts w:ascii="Arial" w:eastAsia="Arial" w:hAnsi="Arial" w:cs="Arial"/>
          <w:color w:val="000000" w:themeColor="text1"/>
          <w:sz w:val="24"/>
          <w:szCs w:val="24"/>
          <w:lang w:val="es-ES"/>
        </w:rPr>
        <w:t>Sistema_Hernandez_Alejandra_U3_Práctica</w:t>
      </w:r>
      <w:proofErr w:type="spellEnd"/>
      <w:r w:rsidRPr="71F4B0C9">
        <w:rPr>
          <w:rStyle w:val="normaltextrun"/>
          <w:rFonts w:ascii="Arial" w:eastAsia="Arial" w:hAnsi="Arial" w:cs="Arial"/>
          <w:color w:val="000000" w:themeColor="text1"/>
          <w:sz w:val="24"/>
          <w:szCs w:val="24"/>
          <w:lang w:val="es-ES"/>
        </w:rPr>
        <w:t xml:space="preserve"> </w:t>
      </w:r>
      <w:proofErr w:type="spellStart"/>
      <w:r w:rsidRPr="71F4B0C9">
        <w:rPr>
          <w:rStyle w:val="normaltextrun"/>
          <w:rFonts w:ascii="Arial" w:eastAsia="Arial" w:hAnsi="Arial" w:cs="Arial"/>
          <w:color w:val="000000" w:themeColor="text1"/>
          <w:sz w:val="24"/>
          <w:szCs w:val="24"/>
          <w:lang w:val="es-ES"/>
        </w:rPr>
        <w:t>3_Video.AVI</w:t>
      </w:r>
      <w:proofErr w:type="spellEnd"/>
    </w:p>
    <w:p w14:paraId="5DC1B83B" w14:textId="592258FD" w:rsidR="009E2F14" w:rsidRDefault="009E2F14" w:rsidP="71F4B0C9">
      <w:pPr>
        <w:jc w:val="both"/>
        <w:rPr>
          <w:rFonts w:ascii="Arial" w:eastAsia="Arial" w:hAnsi="Arial" w:cs="Arial"/>
          <w:color w:val="000000" w:themeColor="text1"/>
          <w:lang w:val="es-MX"/>
        </w:rPr>
      </w:pPr>
    </w:p>
    <w:p w14:paraId="549EEDD9" w14:textId="2B374DBE" w:rsidR="009E2F14" w:rsidRDefault="3A277D5C" w:rsidP="005C5DD4">
      <w:pPr>
        <w:pStyle w:val="Prrafodelista"/>
        <w:numPr>
          <w:ilvl w:val="0"/>
          <w:numId w:val="9"/>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los archivos en plataforma en el espacio correspondiente. Cada uno de los integrantes del equipo tendrá que nombrar el documento con su información y subirlo en el espacio correspondiente.</w:t>
      </w:r>
    </w:p>
    <w:p w14:paraId="78E45B61" w14:textId="69A5221E" w:rsidR="009E2F14" w:rsidRDefault="009E2F14" w:rsidP="71F4B0C9">
      <w:pPr>
        <w:jc w:val="both"/>
        <w:rPr>
          <w:rFonts w:ascii="Arial" w:eastAsia="Arial" w:hAnsi="Arial" w:cs="Arial"/>
          <w:color w:val="000000" w:themeColor="text1"/>
          <w:lang w:val="es-MX"/>
        </w:rPr>
      </w:pPr>
    </w:p>
    <w:p w14:paraId="287E44D2" w14:textId="345D3201" w:rsidR="009E2F14" w:rsidRDefault="3A277D5C"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lastRenderedPageBreak/>
        <w:t>Valor de la actividad: Formativa / Requisito de acreditación.</w:t>
      </w:r>
    </w:p>
    <w:p w14:paraId="1BEFB69E" w14:textId="6F4D67A0" w:rsidR="009E2F14" w:rsidRDefault="009E2F14" w:rsidP="71F4B0C9">
      <w:pPr>
        <w:jc w:val="both"/>
        <w:rPr>
          <w:rFonts w:ascii="Arial" w:eastAsia="Arial" w:hAnsi="Arial" w:cs="Arial"/>
          <w:color w:val="000000" w:themeColor="text1"/>
          <w:lang w:val="es-MX"/>
        </w:rPr>
      </w:pPr>
    </w:p>
    <w:p w14:paraId="674B7288" w14:textId="158866DB" w:rsidR="009E2F14" w:rsidRDefault="3A277D5C"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0927DD2E" w14:textId="2205B474" w:rsidR="009E2F14" w:rsidRDefault="3A277D5C"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Esta actividad no tiene ponderación, pero es parte del sistema que deberás entregar y que equivale al 100% de tu calificación, es un requisito de acreditación y de carácter obligatorio para continuar con el desarrollo del proyecto y para la evaluación final. </w:t>
      </w:r>
    </w:p>
    <w:p w14:paraId="32DA814D" w14:textId="3C3243F0" w:rsidR="009E2F14" w:rsidRDefault="3A277D5C"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realizará la revisión de tu actividad en la evidencia a entregar en esta sesión, considera la batería de listas de cotejo que se muestra a continuación, si observas que falta algún elemento, corrige tu trabajo antes de enviarlo.</w:t>
      </w:r>
    </w:p>
    <w:p w14:paraId="3655C544" w14:textId="4D670729" w:rsidR="009E2F14" w:rsidRDefault="3A277D5C"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Lista de cotejo_</w:t>
      </w:r>
      <w:r w:rsidRPr="71F4B0C9">
        <w:rPr>
          <w:rFonts w:ascii="Arial" w:eastAsia="Arial" w:hAnsi="Arial" w:cs="Arial"/>
          <w:b/>
          <w:bCs/>
          <w:color w:val="2E74B5"/>
          <w:lang w:val="es-MX"/>
        </w:rPr>
        <w:t xml:space="preserve"> Vinculación del Front y el Back del sistema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095"/>
        <w:gridCol w:w="5400"/>
        <w:gridCol w:w="240"/>
        <w:gridCol w:w="330"/>
        <w:gridCol w:w="1725"/>
      </w:tblGrid>
      <w:tr w:rsidR="71F4B0C9" w14:paraId="5C27D44E"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490C1374" w14:textId="4F1E1631"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5400" w:type="dxa"/>
            <w:tcBorders>
              <w:top w:val="single" w:sz="6" w:space="0" w:color="auto"/>
              <w:left w:val="single" w:sz="6" w:space="0" w:color="auto"/>
              <w:bottom w:val="single" w:sz="6" w:space="0" w:color="auto"/>
              <w:right w:val="single" w:sz="6" w:space="0" w:color="auto"/>
            </w:tcBorders>
            <w:shd w:val="clear" w:color="auto" w:fill="E2EFD9"/>
            <w:vAlign w:val="center"/>
          </w:tcPr>
          <w:p w14:paraId="0AF01FDB" w14:textId="69153644"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240" w:type="dxa"/>
            <w:tcBorders>
              <w:top w:val="single" w:sz="6" w:space="0" w:color="auto"/>
              <w:left w:val="single" w:sz="6" w:space="0" w:color="auto"/>
              <w:bottom w:val="single" w:sz="6" w:space="0" w:color="auto"/>
              <w:right w:val="single" w:sz="6" w:space="0" w:color="auto"/>
            </w:tcBorders>
            <w:shd w:val="clear" w:color="auto" w:fill="E2EFD9"/>
            <w:vAlign w:val="center"/>
          </w:tcPr>
          <w:p w14:paraId="4B7C2AAA" w14:textId="3451802E"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330" w:type="dxa"/>
            <w:tcBorders>
              <w:top w:val="single" w:sz="6" w:space="0" w:color="auto"/>
              <w:left w:val="single" w:sz="6" w:space="0" w:color="auto"/>
              <w:bottom w:val="single" w:sz="6" w:space="0" w:color="auto"/>
              <w:right w:val="single" w:sz="6" w:space="0" w:color="auto"/>
            </w:tcBorders>
            <w:shd w:val="clear" w:color="auto" w:fill="E2EFD9"/>
            <w:vAlign w:val="center"/>
          </w:tcPr>
          <w:p w14:paraId="5166BE35" w14:textId="5C687B01"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c>
          <w:tcPr>
            <w:tcW w:w="1725" w:type="dxa"/>
            <w:tcBorders>
              <w:top w:val="single" w:sz="6" w:space="0" w:color="auto"/>
              <w:left w:val="single" w:sz="6" w:space="0" w:color="auto"/>
              <w:bottom w:val="single" w:sz="6" w:space="0" w:color="auto"/>
              <w:right w:val="single" w:sz="6" w:space="0" w:color="auto"/>
            </w:tcBorders>
            <w:shd w:val="clear" w:color="auto" w:fill="E2EFD9"/>
          </w:tcPr>
          <w:p w14:paraId="3BD4B352" w14:textId="1D227F02"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Observaciones</w:t>
            </w:r>
          </w:p>
        </w:tc>
      </w:tr>
      <w:tr w:rsidR="71F4B0C9" w14:paraId="397A7451" w14:textId="77777777" w:rsidTr="71F4B0C9">
        <w:trPr>
          <w:trHeight w:val="300"/>
        </w:trPr>
        <w:tc>
          <w:tcPr>
            <w:tcW w:w="1095" w:type="dxa"/>
            <w:vMerge w:val="restart"/>
            <w:tcBorders>
              <w:top w:val="single" w:sz="6" w:space="0" w:color="auto"/>
              <w:left w:val="single" w:sz="6" w:space="0" w:color="auto"/>
              <w:right w:val="single" w:sz="6" w:space="0" w:color="auto"/>
            </w:tcBorders>
            <w:shd w:val="clear" w:color="auto" w:fill="E2EFD9"/>
            <w:vAlign w:val="center"/>
          </w:tcPr>
          <w:p w14:paraId="6284D077" w14:textId="552C4201"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Estructura</w:t>
            </w:r>
          </w:p>
        </w:tc>
        <w:tc>
          <w:tcPr>
            <w:tcW w:w="5400" w:type="dxa"/>
            <w:tcBorders>
              <w:top w:val="single" w:sz="6" w:space="0" w:color="auto"/>
              <w:left w:val="single" w:sz="6" w:space="0" w:color="auto"/>
              <w:bottom w:val="single" w:sz="6" w:space="0" w:color="auto"/>
              <w:right w:val="single" w:sz="6" w:space="0" w:color="auto"/>
            </w:tcBorders>
            <w:vAlign w:val="center"/>
          </w:tcPr>
          <w:p w14:paraId="1D340DFB" w14:textId="5E6100D1"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240" w:type="dxa"/>
            <w:tcBorders>
              <w:top w:val="single" w:sz="6" w:space="0" w:color="auto"/>
              <w:left w:val="single" w:sz="6" w:space="0" w:color="auto"/>
              <w:bottom w:val="single" w:sz="6" w:space="0" w:color="auto"/>
              <w:right w:val="single" w:sz="6" w:space="0" w:color="auto"/>
            </w:tcBorders>
            <w:vAlign w:val="center"/>
          </w:tcPr>
          <w:p w14:paraId="52F74B31" w14:textId="5D851FEF"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3BFB4026" w14:textId="291110FE"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14FA3922" w14:textId="44421A9C" w:rsidR="71F4B0C9" w:rsidRDefault="71F4B0C9" w:rsidP="71F4B0C9">
            <w:pPr>
              <w:jc w:val="center"/>
              <w:rPr>
                <w:rFonts w:ascii="Segoe UI" w:eastAsia="Segoe UI" w:hAnsi="Segoe UI" w:cs="Segoe UI"/>
                <w:sz w:val="18"/>
                <w:szCs w:val="18"/>
              </w:rPr>
            </w:pPr>
          </w:p>
        </w:tc>
      </w:tr>
      <w:tr w:rsidR="71F4B0C9" w14:paraId="2EAE0098" w14:textId="77777777" w:rsidTr="71F4B0C9">
        <w:trPr>
          <w:trHeight w:val="300"/>
        </w:trPr>
        <w:tc>
          <w:tcPr>
            <w:tcW w:w="1095" w:type="dxa"/>
            <w:vMerge/>
            <w:tcBorders>
              <w:left w:val="single" w:sz="0" w:space="0" w:color="auto"/>
              <w:right w:val="single" w:sz="0" w:space="0" w:color="auto"/>
            </w:tcBorders>
            <w:vAlign w:val="center"/>
          </w:tcPr>
          <w:p w14:paraId="08F8C23A"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10ACCB0D" w14:textId="0096DC8E"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1E242538" w14:textId="47AE88AF"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31A2D49F" w14:textId="2F1CECB8"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3DCD7AFA" w14:textId="635D4ABD" w:rsidR="71F4B0C9" w:rsidRDefault="71F4B0C9" w:rsidP="71F4B0C9">
            <w:pPr>
              <w:jc w:val="center"/>
              <w:rPr>
                <w:rFonts w:ascii="Segoe UI" w:eastAsia="Segoe UI" w:hAnsi="Segoe UI" w:cs="Segoe UI"/>
                <w:sz w:val="18"/>
                <w:szCs w:val="18"/>
              </w:rPr>
            </w:pPr>
          </w:p>
        </w:tc>
      </w:tr>
      <w:tr w:rsidR="71F4B0C9" w14:paraId="19EF0B1D"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79C860AA" w14:textId="33868AE2"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1.1</w:t>
            </w:r>
          </w:p>
        </w:tc>
        <w:tc>
          <w:tcPr>
            <w:tcW w:w="5400" w:type="dxa"/>
            <w:tcBorders>
              <w:top w:val="single" w:sz="6" w:space="0" w:color="auto"/>
              <w:left w:val="single" w:sz="6" w:space="0" w:color="auto"/>
              <w:bottom w:val="single" w:sz="6" w:space="0" w:color="auto"/>
              <w:right w:val="single" w:sz="6" w:space="0" w:color="auto"/>
            </w:tcBorders>
            <w:vAlign w:val="center"/>
          </w:tcPr>
          <w:p w14:paraId="4BDBF320" w14:textId="5DEE0A25"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240" w:type="dxa"/>
            <w:tcBorders>
              <w:top w:val="single" w:sz="6" w:space="0" w:color="auto"/>
              <w:left w:val="single" w:sz="6" w:space="0" w:color="auto"/>
              <w:bottom w:val="single" w:sz="6" w:space="0" w:color="auto"/>
              <w:right w:val="single" w:sz="6" w:space="0" w:color="auto"/>
            </w:tcBorders>
            <w:vAlign w:val="center"/>
          </w:tcPr>
          <w:p w14:paraId="5989B8C1" w14:textId="42A0BEDB"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3DA16093" w14:textId="4DCE927C"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671E9C4D" w14:textId="210A6007" w:rsidR="71F4B0C9" w:rsidRDefault="71F4B0C9" w:rsidP="71F4B0C9">
            <w:pPr>
              <w:jc w:val="center"/>
              <w:rPr>
                <w:rFonts w:ascii="Segoe UI" w:eastAsia="Segoe UI" w:hAnsi="Segoe UI" w:cs="Segoe UI"/>
                <w:sz w:val="18"/>
                <w:szCs w:val="18"/>
              </w:rPr>
            </w:pPr>
          </w:p>
        </w:tc>
      </w:tr>
      <w:tr w:rsidR="71F4B0C9" w14:paraId="35837C06" w14:textId="77777777" w:rsidTr="71F4B0C9">
        <w:trPr>
          <w:trHeight w:val="300"/>
        </w:trPr>
        <w:tc>
          <w:tcPr>
            <w:tcW w:w="1095" w:type="dxa"/>
            <w:tcBorders>
              <w:top w:val="single" w:sz="6" w:space="0" w:color="auto"/>
              <w:left w:val="single" w:sz="6" w:space="0" w:color="auto"/>
              <w:right w:val="single" w:sz="6" w:space="0" w:color="auto"/>
            </w:tcBorders>
            <w:shd w:val="clear" w:color="auto" w:fill="E2EFD9"/>
            <w:vAlign w:val="center"/>
          </w:tcPr>
          <w:p w14:paraId="58A07082" w14:textId="24982F9A" w:rsidR="71F4B0C9" w:rsidRDefault="71F4B0C9" w:rsidP="71F4B0C9">
            <w:pPr>
              <w:jc w:val="center"/>
              <w:rPr>
                <w:rFonts w:ascii="Arial" w:eastAsia="Arial" w:hAnsi="Arial" w:cs="Arial"/>
              </w:rPr>
            </w:pPr>
            <w:r w:rsidRPr="71F4B0C9">
              <w:rPr>
                <w:rFonts w:ascii="Arial" w:eastAsia="Arial" w:hAnsi="Arial" w:cs="Arial"/>
                <w:lang w:val="es-ES"/>
              </w:rPr>
              <w:t>1.2</w:t>
            </w:r>
          </w:p>
        </w:tc>
        <w:tc>
          <w:tcPr>
            <w:tcW w:w="5400" w:type="dxa"/>
            <w:tcBorders>
              <w:top w:val="single" w:sz="6" w:space="0" w:color="auto"/>
              <w:left w:val="single" w:sz="6" w:space="0" w:color="auto"/>
              <w:bottom w:val="single" w:sz="6" w:space="0" w:color="auto"/>
              <w:right w:val="single" w:sz="6" w:space="0" w:color="auto"/>
            </w:tcBorders>
            <w:vAlign w:val="center"/>
          </w:tcPr>
          <w:p w14:paraId="1A151338" w14:textId="1C6DD9B4"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240" w:type="dxa"/>
            <w:tcBorders>
              <w:top w:val="single" w:sz="6" w:space="0" w:color="auto"/>
              <w:left w:val="single" w:sz="6" w:space="0" w:color="auto"/>
              <w:bottom w:val="single" w:sz="6" w:space="0" w:color="auto"/>
              <w:right w:val="single" w:sz="6" w:space="0" w:color="auto"/>
            </w:tcBorders>
            <w:vAlign w:val="center"/>
          </w:tcPr>
          <w:p w14:paraId="5E84F536" w14:textId="56F05563"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33646BA3" w14:textId="5ABB7A14"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0097284F" w14:textId="01BA0C82" w:rsidR="71F4B0C9" w:rsidRDefault="71F4B0C9" w:rsidP="71F4B0C9">
            <w:pPr>
              <w:jc w:val="center"/>
              <w:rPr>
                <w:rFonts w:ascii="Segoe UI" w:eastAsia="Segoe UI" w:hAnsi="Segoe UI" w:cs="Segoe UI"/>
                <w:sz w:val="18"/>
                <w:szCs w:val="18"/>
              </w:rPr>
            </w:pPr>
          </w:p>
        </w:tc>
      </w:tr>
      <w:tr w:rsidR="71F4B0C9" w14:paraId="2061FE18"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39B59348" w14:textId="56837ECF" w:rsidR="71F4B0C9" w:rsidRDefault="71F4B0C9" w:rsidP="71F4B0C9">
            <w:pPr>
              <w:jc w:val="center"/>
              <w:rPr>
                <w:rFonts w:ascii="Arial" w:eastAsia="Arial" w:hAnsi="Arial" w:cs="Arial"/>
              </w:rPr>
            </w:pPr>
            <w:r w:rsidRPr="71F4B0C9">
              <w:rPr>
                <w:rFonts w:ascii="Arial" w:eastAsia="Arial" w:hAnsi="Arial" w:cs="Arial"/>
                <w:lang w:val="es-ES"/>
              </w:rPr>
              <w:t>1.3</w:t>
            </w:r>
          </w:p>
        </w:tc>
        <w:tc>
          <w:tcPr>
            <w:tcW w:w="5400" w:type="dxa"/>
            <w:tcBorders>
              <w:top w:val="single" w:sz="6" w:space="0" w:color="auto"/>
              <w:left w:val="single" w:sz="6" w:space="0" w:color="auto"/>
              <w:bottom w:val="single" w:sz="6" w:space="0" w:color="auto"/>
              <w:right w:val="single" w:sz="6" w:space="0" w:color="auto"/>
            </w:tcBorders>
            <w:vAlign w:val="center"/>
          </w:tcPr>
          <w:p w14:paraId="5C772511" w14:textId="2D6E616C"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240" w:type="dxa"/>
            <w:tcBorders>
              <w:top w:val="single" w:sz="6" w:space="0" w:color="auto"/>
              <w:left w:val="single" w:sz="6" w:space="0" w:color="auto"/>
              <w:bottom w:val="single" w:sz="6" w:space="0" w:color="auto"/>
              <w:right w:val="single" w:sz="6" w:space="0" w:color="auto"/>
            </w:tcBorders>
            <w:vAlign w:val="center"/>
          </w:tcPr>
          <w:p w14:paraId="78588FE2" w14:textId="14862F78"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40B9EA93" w14:textId="06E1328F"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0E765536" w14:textId="2336FA36" w:rsidR="71F4B0C9" w:rsidRDefault="71F4B0C9" w:rsidP="71F4B0C9">
            <w:pPr>
              <w:jc w:val="center"/>
              <w:rPr>
                <w:rFonts w:ascii="Segoe UI" w:eastAsia="Segoe UI" w:hAnsi="Segoe UI" w:cs="Segoe UI"/>
                <w:sz w:val="18"/>
                <w:szCs w:val="18"/>
              </w:rPr>
            </w:pPr>
          </w:p>
        </w:tc>
      </w:tr>
      <w:tr w:rsidR="71F4B0C9" w14:paraId="17507D06"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208ACB50" w14:textId="4E7524A0" w:rsidR="71F4B0C9" w:rsidRDefault="71F4B0C9" w:rsidP="71F4B0C9">
            <w:pPr>
              <w:jc w:val="center"/>
              <w:rPr>
                <w:rFonts w:ascii="Arial" w:eastAsia="Arial" w:hAnsi="Arial" w:cs="Arial"/>
              </w:rPr>
            </w:pPr>
            <w:r w:rsidRPr="71F4B0C9">
              <w:rPr>
                <w:rFonts w:ascii="Arial" w:eastAsia="Arial" w:hAnsi="Arial" w:cs="Arial"/>
                <w:lang w:val="es-ES"/>
              </w:rPr>
              <w:t>1.4</w:t>
            </w:r>
          </w:p>
        </w:tc>
        <w:tc>
          <w:tcPr>
            <w:tcW w:w="5400" w:type="dxa"/>
            <w:tcBorders>
              <w:top w:val="single" w:sz="6" w:space="0" w:color="auto"/>
              <w:left w:val="single" w:sz="6" w:space="0" w:color="auto"/>
              <w:bottom w:val="single" w:sz="6" w:space="0" w:color="auto"/>
              <w:right w:val="single" w:sz="6" w:space="0" w:color="auto"/>
            </w:tcBorders>
            <w:vAlign w:val="center"/>
          </w:tcPr>
          <w:p w14:paraId="2E353E97" w14:textId="4BAB48F2"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745BFD1A" w14:textId="05C95A47"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1B88DCCC" w14:textId="5ABBF3A6"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6694D818" w14:textId="30586C78" w:rsidR="71F4B0C9" w:rsidRDefault="71F4B0C9" w:rsidP="71F4B0C9">
            <w:pPr>
              <w:jc w:val="center"/>
              <w:rPr>
                <w:rFonts w:ascii="Segoe UI" w:eastAsia="Segoe UI" w:hAnsi="Segoe UI" w:cs="Segoe UI"/>
                <w:sz w:val="18"/>
                <w:szCs w:val="18"/>
              </w:rPr>
            </w:pPr>
          </w:p>
        </w:tc>
      </w:tr>
      <w:tr w:rsidR="71F4B0C9" w14:paraId="460A7DE2" w14:textId="77777777" w:rsidTr="71F4B0C9">
        <w:trPr>
          <w:trHeight w:val="300"/>
        </w:trPr>
        <w:tc>
          <w:tcPr>
            <w:tcW w:w="1095" w:type="dxa"/>
            <w:vMerge/>
            <w:tcBorders>
              <w:left w:val="single" w:sz="0" w:space="0" w:color="auto"/>
              <w:bottom w:val="single" w:sz="0" w:space="0" w:color="auto"/>
              <w:right w:val="single" w:sz="0" w:space="0" w:color="auto"/>
            </w:tcBorders>
            <w:vAlign w:val="center"/>
          </w:tcPr>
          <w:p w14:paraId="6161A923"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2622259E" w14:textId="197DB7FF"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240" w:type="dxa"/>
            <w:tcBorders>
              <w:top w:val="single" w:sz="6" w:space="0" w:color="auto"/>
              <w:left w:val="single" w:sz="6" w:space="0" w:color="auto"/>
              <w:bottom w:val="single" w:sz="6" w:space="0" w:color="auto"/>
              <w:right w:val="single" w:sz="6" w:space="0" w:color="auto"/>
            </w:tcBorders>
            <w:vAlign w:val="center"/>
          </w:tcPr>
          <w:p w14:paraId="6A8EC141" w14:textId="376851F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AA89F38" w14:textId="6FEEA2CA"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897C795" w14:textId="4AC8FD08" w:rsidR="71F4B0C9" w:rsidRDefault="71F4B0C9" w:rsidP="71F4B0C9">
            <w:pPr>
              <w:jc w:val="center"/>
              <w:rPr>
                <w:rFonts w:ascii="Arial" w:eastAsia="Arial" w:hAnsi="Arial" w:cs="Arial"/>
                <w:color w:val="000000" w:themeColor="text1"/>
              </w:rPr>
            </w:pPr>
          </w:p>
        </w:tc>
      </w:tr>
      <w:tr w:rsidR="71F4B0C9" w14:paraId="13F6C186"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70FA9B9E" w14:textId="3CB4D4A7" w:rsidR="71F4B0C9" w:rsidRDefault="71F4B0C9" w:rsidP="71F4B0C9">
            <w:pPr>
              <w:jc w:val="center"/>
              <w:rPr>
                <w:rFonts w:ascii="Arial" w:eastAsia="Arial" w:hAnsi="Arial" w:cs="Arial"/>
              </w:rPr>
            </w:pPr>
            <w:r w:rsidRPr="71F4B0C9">
              <w:rPr>
                <w:rFonts w:ascii="Arial" w:eastAsia="Arial" w:hAnsi="Arial" w:cs="Arial"/>
                <w:lang w:val="es-ES"/>
              </w:rPr>
              <w:t>1.5</w:t>
            </w:r>
          </w:p>
        </w:tc>
        <w:tc>
          <w:tcPr>
            <w:tcW w:w="5400" w:type="dxa"/>
            <w:tcBorders>
              <w:top w:val="single" w:sz="6" w:space="0" w:color="auto"/>
              <w:left w:val="single" w:sz="6" w:space="0" w:color="auto"/>
              <w:bottom w:val="single" w:sz="6" w:space="0" w:color="auto"/>
              <w:right w:val="single" w:sz="6" w:space="0" w:color="auto"/>
            </w:tcBorders>
            <w:vAlign w:val="center"/>
          </w:tcPr>
          <w:p w14:paraId="733277F8" w14:textId="4259B599"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0EAAC99F" w14:textId="502C812B"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1B4CF7D" w14:textId="264976A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DBC1CCA" w14:textId="5FCAF440" w:rsidR="71F4B0C9" w:rsidRDefault="71F4B0C9" w:rsidP="71F4B0C9">
            <w:pPr>
              <w:jc w:val="center"/>
              <w:rPr>
                <w:rFonts w:ascii="Arial" w:eastAsia="Arial" w:hAnsi="Arial" w:cs="Arial"/>
                <w:color w:val="000000" w:themeColor="text1"/>
              </w:rPr>
            </w:pPr>
          </w:p>
        </w:tc>
      </w:tr>
      <w:tr w:rsidR="71F4B0C9" w14:paraId="6E1F8577"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73739D51" w14:textId="3256DACD" w:rsidR="71F4B0C9" w:rsidRDefault="71F4B0C9" w:rsidP="71F4B0C9">
            <w:pPr>
              <w:jc w:val="center"/>
              <w:rPr>
                <w:rFonts w:ascii="Arial" w:eastAsia="Arial" w:hAnsi="Arial" w:cs="Arial"/>
              </w:rPr>
            </w:pPr>
            <w:r w:rsidRPr="71F4B0C9">
              <w:rPr>
                <w:rFonts w:ascii="Arial" w:eastAsia="Arial" w:hAnsi="Arial" w:cs="Arial"/>
                <w:lang w:val="es-ES"/>
              </w:rPr>
              <w:t>1.6</w:t>
            </w:r>
          </w:p>
        </w:tc>
        <w:tc>
          <w:tcPr>
            <w:tcW w:w="5400" w:type="dxa"/>
            <w:tcBorders>
              <w:top w:val="single" w:sz="6" w:space="0" w:color="auto"/>
              <w:left w:val="single" w:sz="6" w:space="0" w:color="auto"/>
              <w:bottom w:val="single" w:sz="6" w:space="0" w:color="auto"/>
              <w:right w:val="single" w:sz="6" w:space="0" w:color="auto"/>
            </w:tcBorders>
            <w:vAlign w:val="center"/>
          </w:tcPr>
          <w:p w14:paraId="32046DED" w14:textId="799C0742"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240" w:type="dxa"/>
            <w:tcBorders>
              <w:top w:val="single" w:sz="6" w:space="0" w:color="auto"/>
              <w:left w:val="single" w:sz="6" w:space="0" w:color="auto"/>
              <w:bottom w:val="single" w:sz="6" w:space="0" w:color="auto"/>
              <w:right w:val="single" w:sz="6" w:space="0" w:color="auto"/>
            </w:tcBorders>
            <w:vAlign w:val="center"/>
          </w:tcPr>
          <w:p w14:paraId="5CB3AF3C" w14:textId="0C7E8907"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B7DF51F" w14:textId="0149EE9B"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C4B4BD8" w14:textId="2CAF28C2" w:rsidR="71F4B0C9" w:rsidRDefault="71F4B0C9" w:rsidP="71F4B0C9">
            <w:pPr>
              <w:jc w:val="center"/>
              <w:rPr>
                <w:rFonts w:ascii="Arial" w:eastAsia="Arial" w:hAnsi="Arial" w:cs="Arial"/>
                <w:color w:val="000000" w:themeColor="text1"/>
              </w:rPr>
            </w:pPr>
          </w:p>
        </w:tc>
      </w:tr>
      <w:tr w:rsidR="71F4B0C9" w14:paraId="0AA537EF" w14:textId="77777777" w:rsidTr="71F4B0C9">
        <w:trPr>
          <w:trHeight w:val="300"/>
        </w:trPr>
        <w:tc>
          <w:tcPr>
            <w:tcW w:w="1095" w:type="dxa"/>
            <w:vMerge/>
            <w:tcBorders>
              <w:left w:val="single" w:sz="0" w:space="0" w:color="auto"/>
              <w:right w:val="single" w:sz="0" w:space="0" w:color="auto"/>
            </w:tcBorders>
            <w:vAlign w:val="center"/>
          </w:tcPr>
          <w:p w14:paraId="1C5AAE81"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39937A08" w14:textId="19ED58AA"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240" w:type="dxa"/>
            <w:tcBorders>
              <w:top w:val="single" w:sz="6" w:space="0" w:color="auto"/>
              <w:left w:val="single" w:sz="6" w:space="0" w:color="auto"/>
              <w:bottom w:val="single" w:sz="6" w:space="0" w:color="auto"/>
              <w:right w:val="single" w:sz="6" w:space="0" w:color="auto"/>
            </w:tcBorders>
            <w:vAlign w:val="center"/>
          </w:tcPr>
          <w:p w14:paraId="50F3DD6E" w14:textId="535BCE78"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46ADA26F" w14:textId="01929F7F"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F06B21D" w14:textId="0D48B412" w:rsidR="71F4B0C9" w:rsidRDefault="71F4B0C9" w:rsidP="71F4B0C9">
            <w:pPr>
              <w:jc w:val="center"/>
              <w:rPr>
                <w:rFonts w:ascii="Arial" w:eastAsia="Arial" w:hAnsi="Arial" w:cs="Arial"/>
                <w:color w:val="000000" w:themeColor="text1"/>
              </w:rPr>
            </w:pPr>
          </w:p>
        </w:tc>
      </w:tr>
      <w:tr w:rsidR="71F4B0C9" w14:paraId="234B2990" w14:textId="77777777" w:rsidTr="71F4B0C9">
        <w:trPr>
          <w:trHeight w:val="300"/>
        </w:trPr>
        <w:tc>
          <w:tcPr>
            <w:tcW w:w="1095" w:type="dxa"/>
            <w:vMerge/>
            <w:tcBorders>
              <w:left w:val="single" w:sz="0" w:space="0" w:color="auto"/>
              <w:right w:val="single" w:sz="0" w:space="0" w:color="auto"/>
            </w:tcBorders>
            <w:vAlign w:val="center"/>
          </w:tcPr>
          <w:p w14:paraId="757F04DF"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0FE76D09" w14:textId="6F040753"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240" w:type="dxa"/>
            <w:tcBorders>
              <w:top w:val="single" w:sz="6" w:space="0" w:color="auto"/>
              <w:left w:val="single" w:sz="6" w:space="0" w:color="auto"/>
              <w:bottom w:val="single" w:sz="6" w:space="0" w:color="auto"/>
              <w:right w:val="single" w:sz="6" w:space="0" w:color="auto"/>
            </w:tcBorders>
            <w:vAlign w:val="center"/>
          </w:tcPr>
          <w:p w14:paraId="732360B4" w14:textId="1702E00B"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7423EC5" w14:textId="57F04073"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D3EA215" w14:textId="28D965EB" w:rsidR="71F4B0C9" w:rsidRDefault="71F4B0C9" w:rsidP="71F4B0C9">
            <w:pPr>
              <w:jc w:val="center"/>
              <w:rPr>
                <w:rFonts w:ascii="Arial" w:eastAsia="Arial" w:hAnsi="Arial" w:cs="Arial"/>
                <w:color w:val="000000" w:themeColor="text1"/>
              </w:rPr>
            </w:pPr>
          </w:p>
        </w:tc>
      </w:tr>
      <w:tr w:rsidR="71F4B0C9" w14:paraId="76FB2CBE" w14:textId="77777777" w:rsidTr="71F4B0C9">
        <w:trPr>
          <w:trHeight w:val="300"/>
        </w:trPr>
        <w:tc>
          <w:tcPr>
            <w:tcW w:w="1095" w:type="dxa"/>
            <w:vMerge/>
            <w:tcBorders>
              <w:left w:val="single" w:sz="0" w:space="0" w:color="auto"/>
              <w:right w:val="single" w:sz="0" w:space="0" w:color="auto"/>
            </w:tcBorders>
            <w:vAlign w:val="center"/>
          </w:tcPr>
          <w:p w14:paraId="39986F17"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6A690AF0" w14:textId="7847D68A"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240" w:type="dxa"/>
            <w:tcBorders>
              <w:top w:val="single" w:sz="6" w:space="0" w:color="auto"/>
              <w:left w:val="single" w:sz="6" w:space="0" w:color="auto"/>
              <w:bottom w:val="single" w:sz="6" w:space="0" w:color="auto"/>
              <w:right w:val="single" w:sz="6" w:space="0" w:color="auto"/>
            </w:tcBorders>
            <w:vAlign w:val="center"/>
          </w:tcPr>
          <w:p w14:paraId="0B29DB0C" w14:textId="4ACEA2F1"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E11EC34" w14:textId="31F2F7EE"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3893BA6" w14:textId="5A185CE8" w:rsidR="71F4B0C9" w:rsidRDefault="71F4B0C9" w:rsidP="71F4B0C9">
            <w:pPr>
              <w:jc w:val="center"/>
              <w:rPr>
                <w:rFonts w:ascii="Arial" w:eastAsia="Arial" w:hAnsi="Arial" w:cs="Arial"/>
                <w:color w:val="000000" w:themeColor="text1"/>
              </w:rPr>
            </w:pPr>
          </w:p>
        </w:tc>
      </w:tr>
      <w:tr w:rsidR="71F4B0C9" w14:paraId="5C8E1812" w14:textId="77777777" w:rsidTr="71F4B0C9">
        <w:trPr>
          <w:trHeight w:val="300"/>
        </w:trPr>
        <w:tc>
          <w:tcPr>
            <w:tcW w:w="1095" w:type="dxa"/>
            <w:vMerge/>
            <w:tcBorders>
              <w:left w:val="single" w:sz="0" w:space="0" w:color="auto"/>
              <w:right w:val="single" w:sz="0" w:space="0" w:color="auto"/>
            </w:tcBorders>
            <w:vAlign w:val="center"/>
          </w:tcPr>
          <w:p w14:paraId="55FE28A5"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24D20CC5" w14:textId="1E2AE091"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240" w:type="dxa"/>
            <w:tcBorders>
              <w:top w:val="single" w:sz="6" w:space="0" w:color="auto"/>
              <w:left w:val="single" w:sz="6" w:space="0" w:color="auto"/>
              <w:bottom w:val="single" w:sz="6" w:space="0" w:color="auto"/>
              <w:right w:val="single" w:sz="6" w:space="0" w:color="auto"/>
            </w:tcBorders>
            <w:vAlign w:val="center"/>
          </w:tcPr>
          <w:p w14:paraId="64DD9C3D" w14:textId="07F681F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39C811F7" w14:textId="656961A8"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64625B1" w14:textId="5F41CD32" w:rsidR="71F4B0C9" w:rsidRDefault="71F4B0C9" w:rsidP="71F4B0C9">
            <w:pPr>
              <w:jc w:val="center"/>
              <w:rPr>
                <w:rFonts w:ascii="Arial" w:eastAsia="Arial" w:hAnsi="Arial" w:cs="Arial"/>
                <w:color w:val="000000" w:themeColor="text1"/>
              </w:rPr>
            </w:pPr>
          </w:p>
        </w:tc>
      </w:tr>
      <w:tr w:rsidR="71F4B0C9" w14:paraId="3441D33D" w14:textId="77777777" w:rsidTr="71F4B0C9">
        <w:trPr>
          <w:trHeight w:val="300"/>
        </w:trPr>
        <w:tc>
          <w:tcPr>
            <w:tcW w:w="1095" w:type="dxa"/>
            <w:vMerge/>
            <w:tcBorders>
              <w:left w:val="single" w:sz="0" w:space="0" w:color="auto"/>
              <w:right w:val="single" w:sz="0" w:space="0" w:color="auto"/>
            </w:tcBorders>
            <w:vAlign w:val="center"/>
          </w:tcPr>
          <w:p w14:paraId="2B2605AF"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089360EB" w14:textId="4087C3F2"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240" w:type="dxa"/>
            <w:tcBorders>
              <w:top w:val="single" w:sz="6" w:space="0" w:color="auto"/>
              <w:left w:val="single" w:sz="6" w:space="0" w:color="auto"/>
              <w:bottom w:val="single" w:sz="6" w:space="0" w:color="auto"/>
              <w:right w:val="single" w:sz="6" w:space="0" w:color="auto"/>
            </w:tcBorders>
            <w:vAlign w:val="center"/>
          </w:tcPr>
          <w:p w14:paraId="4C2D4667" w14:textId="0419E14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493CAAB" w14:textId="6ED4A724"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F544C4B" w14:textId="07686915" w:rsidR="71F4B0C9" w:rsidRDefault="71F4B0C9" w:rsidP="71F4B0C9">
            <w:pPr>
              <w:jc w:val="center"/>
              <w:rPr>
                <w:rFonts w:ascii="Arial" w:eastAsia="Arial" w:hAnsi="Arial" w:cs="Arial"/>
                <w:color w:val="000000" w:themeColor="text1"/>
              </w:rPr>
            </w:pPr>
          </w:p>
        </w:tc>
      </w:tr>
      <w:tr w:rsidR="71F4B0C9" w14:paraId="4BF7B146" w14:textId="77777777" w:rsidTr="71F4B0C9">
        <w:trPr>
          <w:trHeight w:val="300"/>
        </w:trPr>
        <w:tc>
          <w:tcPr>
            <w:tcW w:w="1095" w:type="dxa"/>
            <w:vMerge/>
            <w:tcBorders>
              <w:left w:val="single" w:sz="0" w:space="0" w:color="auto"/>
              <w:bottom w:val="single" w:sz="0" w:space="0" w:color="auto"/>
              <w:right w:val="single" w:sz="0" w:space="0" w:color="auto"/>
            </w:tcBorders>
            <w:vAlign w:val="center"/>
          </w:tcPr>
          <w:p w14:paraId="190E751F"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7A07A0DC" w14:textId="1528F603"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240" w:type="dxa"/>
            <w:tcBorders>
              <w:top w:val="single" w:sz="6" w:space="0" w:color="auto"/>
              <w:left w:val="single" w:sz="6" w:space="0" w:color="auto"/>
              <w:bottom w:val="single" w:sz="6" w:space="0" w:color="auto"/>
              <w:right w:val="single" w:sz="6" w:space="0" w:color="auto"/>
            </w:tcBorders>
            <w:vAlign w:val="center"/>
          </w:tcPr>
          <w:p w14:paraId="60855F5E" w14:textId="2CA11D1D"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326E6F6F" w14:textId="360DFF83"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10AEBF5" w14:textId="3437E343" w:rsidR="71F4B0C9" w:rsidRDefault="71F4B0C9" w:rsidP="71F4B0C9">
            <w:pPr>
              <w:jc w:val="center"/>
              <w:rPr>
                <w:rFonts w:ascii="Arial" w:eastAsia="Arial" w:hAnsi="Arial" w:cs="Arial"/>
                <w:color w:val="000000" w:themeColor="text1"/>
              </w:rPr>
            </w:pPr>
          </w:p>
        </w:tc>
      </w:tr>
      <w:tr w:rsidR="71F4B0C9" w14:paraId="14FEDBD7" w14:textId="77777777" w:rsidTr="71F4B0C9">
        <w:trPr>
          <w:trHeight w:val="300"/>
        </w:trPr>
        <w:tc>
          <w:tcPr>
            <w:tcW w:w="1095" w:type="dxa"/>
            <w:vMerge w:val="restart"/>
            <w:tcBorders>
              <w:top w:val="single" w:sz="6" w:space="0" w:color="auto"/>
              <w:left w:val="single" w:sz="6" w:space="0" w:color="auto"/>
              <w:right w:val="single" w:sz="6" w:space="0" w:color="auto"/>
            </w:tcBorders>
            <w:shd w:val="clear" w:color="auto" w:fill="E2EFD9"/>
            <w:vAlign w:val="center"/>
          </w:tcPr>
          <w:p w14:paraId="4CF5E5EB" w14:textId="1DDE8AC8" w:rsidR="71F4B0C9" w:rsidRDefault="71F4B0C9" w:rsidP="71F4B0C9">
            <w:pPr>
              <w:jc w:val="center"/>
              <w:rPr>
                <w:rFonts w:ascii="Arial" w:eastAsia="Arial" w:hAnsi="Arial" w:cs="Arial"/>
              </w:rPr>
            </w:pPr>
            <w:r w:rsidRPr="71F4B0C9">
              <w:rPr>
                <w:rFonts w:ascii="Arial" w:eastAsia="Arial" w:hAnsi="Arial" w:cs="Arial"/>
                <w:lang w:val="es-ES"/>
              </w:rPr>
              <w:t>2.1</w:t>
            </w:r>
          </w:p>
        </w:tc>
        <w:tc>
          <w:tcPr>
            <w:tcW w:w="5400" w:type="dxa"/>
            <w:tcBorders>
              <w:top w:val="single" w:sz="6" w:space="0" w:color="auto"/>
              <w:left w:val="single" w:sz="6" w:space="0" w:color="auto"/>
              <w:bottom w:val="single" w:sz="6" w:space="0" w:color="auto"/>
              <w:right w:val="single" w:sz="6" w:space="0" w:color="auto"/>
            </w:tcBorders>
            <w:vAlign w:val="center"/>
          </w:tcPr>
          <w:p w14:paraId="1C702675" w14:textId="6AF26C0D" w:rsidR="71F4B0C9" w:rsidRDefault="71F4B0C9" w:rsidP="71F4B0C9">
            <w:pPr>
              <w:rPr>
                <w:rFonts w:ascii="Arial" w:eastAsia="Arial" w:hAnsi="Arial" w:cs="Arial"/>
              </w:rPr>
            </w:pPr>
            <w:r w:rsidRPr="71F4B0C9">
              <w:rPr>
                <w:rFonts w:ascii="Arial" w:eastAsia="Arial" w:hAnsi="Arial" w:cs="Arial"/>
                <w:lang w:val="es-ES"/>
              </w:rPr>
              <w:t>Presenta los instrumentos de recopilación de requerimientos y sus resultados</w:t>
            </w:r>
          </w:p>
        </w:tc>
        <w:tc>
          <w:tcPr>
            <w:tcW w:w="240" w:type="dxa"/>
            <w:tcBorders>
              <w:top w:val="single" w:sz="6" w:space="0" w:color="auto"/>
              <w:left w:val="single" w:sz="6" w:space="0" w:color="auto"/>
              <w:bottom w:val="single" w:sz="6" w:space="0" w:color="auto"/>
              <w:right w:val="single" w:sz="6" w:space="0" w:color="auto"/>
            </w:tcBorders>
            <w:vAlign w:val="center"/>
          </w:tcPr>
          <w:p w14:paraId="128DDE99" w14:textId="337CBA25"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197E04C" w14:textId="7FC2834D"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3D7CAE5" w14:textId="510CCEDE" w:rsidR="71F4B0C9" w:rsidRDefault="71F4B0C9" w:rsidP="71F4B0C9">
            <w:pPr>
              <w:jc w:val="center"/>
              <w:rPr>
                <w:rFonts w:ascii="Arial" w:eastAsia="Arial" w:hAnsi="Arial" w:cs="Arial"/>
                <w:color w:val="000000" w:themeColor="text1"/>
              </w:rPr>
            </w:pPr>
          </w:p>
        </w:tc>
      </w:tr>
      <w:tr w:rsidR="71F4B0C9" w14:paraId="76A31253" w14:textId="77777777" w:rsidTr="71F4B0C9">
        <w:trPr>
          <w:trHeight w:val="300"/>
        </w:trPr>
        <w:tc>
          <w:tcPr>
            <w:tcW w:w="1095" w:type="dxa"/>
            <w:vMerge/>
            <w:tcBorders>
              <w:left w:val="single" w:sz="0" w:space="0" w:color="auto"/>
              <w:right w:val="single" w:sz="0" w:space="0" w:color="auto"/>
            </w:tcBorders>
            <w:vAlign w:val="center"/>
          </w:tcPr>
          <w:p w14:paraId="316DBBF6"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37048E5F" w14:textId="5AA0C2D8" w:rsidR="71F4B0C9" w:rsidRDefault="71F4B0C9" w:rsidP="71F4B0C9">
            <w:pPr>
              <w:rPr>
                <w:rFonts w:ascii="Arial" w:eastAsia="Arial" w:hAnsi="Arial" w:cs="Arial"/>
              </w:rPr>
            </w:pPr>
            <w:r w:rsidRPr="71F4B0C9">
              <w:rPr>
                <w:rFonts w:ascii="Arial" w:eastAsia="Arial" w:hAnsi="Arial" w:cs="Arial"/>
                <w:lang w:val="es-ES"/>
              </w:rPr>
              <w:t>Presenta las historias de usuario</w:t>
            </w:r>
          </w:p>
        </w:tc>
        <w:tc>
          <w:tcPr>
            <w:tcW w:w="240" w:type="dxa"/>
            <w:tcBorders>
              <w:top w:val="single" w:sz="6" w:space="0" w:color="auto"/>
              <w:left w:val="single" w:sz="6" w:space="0" w:color="auto"/>
              <w:bottom w:val="single" w:sz="6" w:space="0" w:color="auto"/>
              <w:right w:val="single" w:sz="6" w:space="0" w:color="auto"/>
            </w:tcBorders>
            <w:vAlign w:val="center"/>
          </w:tcPr>
          <w:p w14:paraId="6A73ACFC" w14:textId="2D210BE2"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36B73B80" w14:textId="16A17043"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2413FCF" w14:textId="08928C7A" w:rsidR="71F4B0C9" w:rsidRDefault="71F4B0C9" w:rsidP="71F4B0C9">
            <w:pPr>
              <w:jc w:val="center"/>
              <w:rPr>
                <w:rFonts w:ascii="Arial" w:eastAsia="Arial" w:hAnsi="Arial" w:cs="Arial"/>
                <w:color w:val="000000" w:themeColor="text1"/>
              </w:rPr>
            </w:pPr>
          </w:p>
        </w:tc>
      </w:tr>
      <w:tr w:rsidR="71F4B0C9" w14:paraId="5DBE2680" w14:textId="77777777" w:rsidTr="71F4B0C9">
        <w:trPr>
          <w:trHeight w:val="300"/>
        </w:trPr>
        <w:tc>
          <w:tcPr>
            <w:tcW w:w="1095" w:type="dxa"/>
            <w:vMerge w:val="restart"/>
            <w:tcBorders>
              <w:top w:val="single" w:sz="6" w:space="0" w:color="auto"/>
              <w:left w:val="single" w:sz="6" w:space="0" w:color="auto"/>
              <w:right w:val="single" w:sz="6" w:space="0" w:color="auto"/>
            </w:tcBorders>
            <w:shd w:val="clear" w:color="auto" w:fill="E2EFD9"/>
            <w:vAlign w:val="center"/>
          </w:tcPr>
          <w:p w14:paraId="39950813" w14:textId="44E13D66" w:rsidR="71F4B0C9" w:rsidRDefault="71F4B0C9" w:rsidP="71F4B0C9">
            <w:pPr>
              <w:jc w:val="center"/>
              <w:rPr>
                <w:rFonts w:ascii="Arial" w:eastAsia="Arial" w:hAnsi="Arial" w:cs="Arial"/>
              </w:rPr>
            </w:pPr>
            <w:r w:rsidRPr="71F4B0C9">
              <w:rPr>
                <w:rFonts w:ascii="Arial" w:eastAsia="Arial" w:hAnsi="Arial" w:cs="Arial"/>
                <w:lang w:val="es-ES"/>
              </w:rPr>
              <w:t>2.2</w:t>
            </w:r>
          </w:p>
        </w:tc>
        <w:tc>
          <w:tcPr>
            <w:tcW w:w="5400" w:type="dxa"/>
            <w:tcBorders>
              <w:top w:val="single" w:sz="6" w:space="0" w:color="auto"/>
              <w:left w:val="single" w:sz="6" w:space="0" w:color="auto"/>
              <w:bottom w:val="single" w:sz="6" w:space="0" w:color="auto"/>
              <w:right w:val="single" w:sz="6" w:space="0" w:color="auto"/>
            </w:tcBorders>
            <w:vAlign w:val="center"/>
          </w:tcPr>
          <w:p w14:paraId="1501A8E8" w14:textId="26032CD3" w:rsidR="71F4B0C9" w:rsidRDefault="71F4B0C9" w:rsidP="71F4B0C9">
            <w:pPr>
              <w:rPr>
                <w:rFonts w:ascii="Arial" w:eastAsia="Arial" w:hAnsi="Arial" w:cs="Arial"/>
              </w:rPr>
            </w:pPr>
            <w:r w:rsidRPr="71F4B0C9">
              <w:rPr>
                <w:rFonts w:ascii="Arial" w:eastAsia="Arial" w:hAnsi="Arial" w:cs="Arial"/>
                <w:lang w:val="es-ES"/>
              </w:rPr>
              <w:t>Presenta el diagrama de casos de uso</w:t>
            </w:r>
          </w:p>
        </w:tc>
        <w:tc>
          <w:tcPr>
            <w:tcW w:w="240" w:type="dxa"/>
            <w:tcBorders>
              <w:top w:val="single" w:sz="6" w:space="0" w:color="auto"/>
              <w:left w:val="single" w:sz="6" w:space="0" w:color="auto"/>
              <w:bottom w:val="single" w:sz="6" w:space="0" w:color="auto"/>
              <w:right w:val="single" w:sz="6" w:space="0" w:color="auto"/>
            </w:tcBorders>
            <w:vAlign w:val="center"/>
          </w:tcPr>
          <w:p w14:paraId="0B1EB609" w14:textId="599935D6"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B215278" w14:textId="20074B3D"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4C7CED2" w14:textId="6F00CA72" w:rsidR="71F4B0C9" w:rsidRDefault="71F4B0C9" w:rsidP="71F4B0C9">
            <w:pPr>
              <w:jc w:val="center"/>
              <w:rPr>
                <w:rFonts w:ascii="Arial" w:eastAsia="Arial" w:hAnsi="Arial" w:cs="Arial"/>
                <w:color w:val="000000" w:themeColor="text1"/>
              </w:rPr>
            </w:pPr>
          </w:p>
        </w:tc>
      </w:tr>
      <w:tr w:rsidR="71F4B0C9" w14:paraId="7E6021AA" w14:textId="77777777" w:rsidTr="71F4B0C9">
        <w:trPr>
          <w:trHeight w:val="300"/>
        </w:trPr>
        <w:tc>
          <w:tcPr>
            <w:tcW w:w="1095" w:type="dxa"/>
            <w:vMerge/>
            <w:tcBorders>
              <w:left w:val="single" w:sz="0" w:space="0" w:color="auto"/>
              <w:right w:val="single" w:sz="0" w:space="0" w:color="auto"/>
            </w:tcBorders>
            <w:vAlign w:val="center"/>
          </w:tcPr>
          <w:p w14:paraId="32CCE880"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548FE976" w14:textId="30BD6313" w:rsidR="71F4B0C9" w:rsidRDefault="71F4B0C9" w:rsidP="71F4B0C9">
            <w:pPr>
              <w:rPr>
                <w:rFonts w:ascii="Arial" w:eastAsia="Arial" w:hAnsi="Arial" w:cs="Arial"/>
              </w:rPr>
            </w:pPr>
            <w:r w:rsidRPr="71F4B0C9">
              <w:rPr>
                <w:rFonts w:ascii="Arial" w:eastAsia="Arial" w:hAnsi="Arial" w:cs="Arial"/>
                <w:lang w:val="es-ES"/>
              </w:rPr>
              <w:t>Presenta el diagrama de clase y es correcto</w:t>
            </w:r>
          </w:p>
        </w:tc>
        <w:tc>
          <w:tcPr>
            <w:tcW w:w="240" w:type="dxa"/>
            <w:tcBorders>
              <w:top w:val="single" w:sz="6" w:space="0" w:color="auto"/>
              <w:left w:val="single" w:sz="6" w:space="0" w:color="auto"/>
              <w:bottom w:val="single" w:sz="6" w:space="0" w:color="auto"/>
              <w:right w:val="single" w:sz="6" w:space="0" w:color="auto"/>
            </w:tcBorders>
            <w:vAlign w:val="center"/>
          </w:tcPr>
          <w:p w14:paraId="3A48062B" w14:textId="7D59A004"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7AD6DCE" w14:textId="660EF1D6"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F921D30" w14:textId="0BB79E32" w:rsidR="71F4B0C9" w:rsidRDefault="71F4B0C9" w:rsidP="71F4B0C9">
            <w:pPr>
              <w:jc w:val="center"/>
              <w:rPr>
                <w:rFonts w:ascii="Arial" w:eastAsia="Arial" w:hAnsi="Arial" w:cs="Arial"/>
                <w:color w:val="000000" w:themeColor="text1"/>
              </w:rPr>
            </w:pPr>
          </w:p>
        </w:tc>
      </w:tr>
      <w:tr w:rsidR="71F4B0C9" w14:paraId="751265AD" w14:textId="77777777" w:rsidTr="71F4B0C9">
        <w:trPr>
          <w:trHeight w:val="300"/>
        </w:trPr>
        <w:tc>
          <w:tcPr>
            <w:tcW w:w="1095" w:type="dxa"/>
            <w:vMerge/>
            <w:tcBorders>
              <w:left w:val="single" w:sz="0" w:space="0" w:color="auto"/>
              <w:right w:val="single" w:sz="0" w:space="0" w:color="auto"/>
            </w:tcBorders>
            <w:vAlign w:val="center"/>
          </w:tcPr>
          <w:p w14:paraId="5FA57E41"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66C6322C" w14:textId="2527FE76" w:rsidR="71F4B0C9" w:rsidRDefault="71F4B0C9" w:rsidP="71F4B0C9">
            <w:pPr>
              <w:rPr>
                <w:rFonts w:ascii="Arial" w:eastAsia="Arial" w:hAnsi="Arial" w:cs="Arial"/>
              </w:rPr>
            </w:pPr>
            <w:r w:rsidRPr="71F4B0C9">
              <w:rPr>
                <w:rFonts w:ascii="Arial" w:eastAsia="Arial" w:hAnsi="Arial" w:cs="Arial"/>
                <w:lang w:val="es-ES"/>
              </w:rPr>
              <w:t>Presenta el diagrama de actividades y es correcto</w:t>
            </w:r>
          </w:p>
        </w:tc>
        <w:tc>
          <w:tcPr>
            <w:tcW w:w="240" w:type="dxa"/>
            <w:tcBorders>
              <w:top w:val="single" w:sz="6" w:space="0" w:color="auto"/>
              <w:left w:val="single" w:sz="6" w:space="0" w:color="auto"/>
              <w:bottom w:val="single" w:sz="6" w:space="0" w:color="auto"/>
              <w:right w:val="single" w:sz="6" w:space="0" w:color="auto"/>
            </w:tcBorders>
            <w:vAlign w:val="center"/>
          </w:tcPr>
          <w:p w14:paraId="4E8CED2D" w14:textId="1BFBC770"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AC6784B" w14:textId="0C65E4C6"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4ECD802" w14:textId="44B096E9" w:rsidR="71F4B0C9" w:rsidRDefault="71F4B0C9" w:rsidP="71F4B0C9">
            <w:pPr>
              <w:jc w:val="center"/>
              <w:rPr>
                <w:rFonts w:ascii="Arial" w:eastAsia="Arial" w:hAnsi="Arial" w:cs="Arial"/>
                <w:color w:val="000000" w:themeColor="text1"/>
              </w:rPr>
            </w:pPr>
          </w:p>
        </w:tc>
      </w:tr>
      <w:tr w:rsidR="71F4B0C9" w14:paraId="2B2D7641" w14:textId="77777777" w:rsidTr="71F4B0C9">
        <w:trPr>
          <w:trHeight w:val="300"/>
        </w:trPr>
        <w:tc>
          <w:tcPr>
            <w:tcW w:w="1095" w:type="dxa"/>
            <w:vMerge/>
            <w:tcBorders>
              <w:left w:val="single" w:sz="0" w:space="0" w:color="auto"/>
              <w:right w:val="single" w:sz="0" w:space="0" w:color="auto"/>
            </w:tcBorders>
            <w:vAlign w:val="center"/>
          </w:tcPr>
          <w:p w14:paraId="572162EB"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68BD043D" w14:textId="67044334" w:rsidR="71F4B0C9" w:rsidRDefault="71F4B0C9" w:rsidP="71F4B0C9">
            <w:pPr>
              <w:rPr>
                <w:rFonts w:ascii="Arial" w:eastAsia="Arial" w:hAnsi="Arial" w:cs="Arial"/>
              </w:rPr>
            </w:pPr>
            <w:r w:rsidRPr="71F4B0C9">
              <w:rPr>
                <w:rFonts w:ascii="Arial" w:eastAsia="Arial" w:hAnsi="Arial" w:cs="Arial"/>
                <w:lang w:val="es-ES"/>
              </w:rPr>
              <w:t>Presenta el diagrama de secuencia y es correcto</w:t>
            </w:r>
          </w:p>
        </w:tc>
        <w:tc>
          <w:tcPr>
            <w:tcW w:w="240" w:type="dxa"/>
            <w:tcBorders>
              <w:top w:val="single" w:sz="6" w:space="0" w:color="auto"/>
              <w:left w:val="single" w:sz="6" w:space="0" w:color="auto"/>
              <w:bottom w:val="single" w:sz="6" w:space="0" w:color="auto"/>
              <w:right w:val="single" w:sz="6" w:space="0" w:color="auto"/>
            </w:tcBorders>
            <w:vAlign w:val="center"/>
          </w:tcPr>
          <w:p w14:paraId="016D5338" w14:textId="281940CC"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5F173DF6" w14:textId="0984B35A"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1132088" w14:textId="01452652" w:rsidR="71F4B0C9" w:rsidRDefault="71F4B0C9" w:rsidP="71F4B0C9">
            <w:pPr>
              <w:jc w:val="center"/>
              <w:rPr>
                <w:rFonts w:ascii="Arial" w:eastAsia="Arial" w:hAnsi="Arial" w:cs="Arial"/>
                <w:color w:val="000000" w:themeColor="text1"/>
              </w:rPr>
            </w:pPr>
          </w:p>
        </w:tc>
      </w:tr>
      <w:tr w:rsidR="71F4B0C9" w14:paraId="7DBF6847"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7AE32933" w14:textId="365454E8" w:rsidR="71F4B0C9" w:rsidRDefault="71F4B0C9" w:rsidP="71F4B0C9">
            <w:pPr>
              <w:jc w:val="center"/>
              <w:rPr>
                <w:rFonts w:ascii="Arial" w:eastAsia="Arial" w:hAnsi="Arial" w:cs="Arial"/>
              </w:rPr>
            </w:pPr>
            <w:r w:rsidRPr="71F4B0C9">
              <w:rPr>
                <w:rFonts w:ascii="Arial" w:eastAsia="Arial" w:hAnsi="Arial" w:cs="Arial"/>
                <w:lang w:val="es-ES"/>
              </w:rPr>
              <w:t>3.1</w:t>
            </w:r>
          </w:p>
        </w:tc>
        <w:tc>
          <w:tcPr>
            <w:tcW w:w="5400" w:type="dxa"/>
            <w:tcBorders>
              <w:top w:val="single" w:sz="6" w:space="0" w:color="auto"/>
              <w:left w:val="single" w:sz="6" w:space="0" w:color="auto"/>
              <w:bottom w:val="single" w:sz="6" w:space="0" w:color="auto"/>
              <w:right w:val="single" w:sz="6" w:space="0" w:color="auto"/>
            </w:tcBorders>
            <w:vAlign w:val="center"/>
          </w:tcPr>
          <w:p w14:paraId="1F1C6A54" w14:textId="3C3F50A7" w:rsidR="71F4B0C9" w:rsidRDefault="71F4B0C9" w:rsidP="71F4B0C9">
            <w:pPr>
              <w:rPr>
                <w:rFonts w:ascii="Arial" w:eastAsia="Arial" w:hAnsi="Arial" w:cs="Arial"/>
              </w:rPr>
            </w:pPr>
            <w:r w:rsidRPr="71F4B0C9">
              <w:rPr>
                <w:rFonts w:ascii="Arial" w:eastAsia="Arial" w:hAnsi="Arial" w:cs="Arial"/>
                <w:lang w:val="es-ES"/>
              </w:rPr>
              <w:t>Presenta la interfaz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6B652FDA" w14:textId="1E023BF6"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4DF264E" w14:textId="6949BA2A"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C6F82A2" w14:textId="3617428E" w:rsidR="71F4B0C9" w:rsidRDefault="71F4B0C9" w:rsidP="71F4B0C9">
            <w:pPr>
              <w:jc w:val="center"/>
              <w:rPr>
                <w:rFonts w:ascii="Arial" w:eastAsia="Arial" w:hAnsi="Arial" w:cs="Arial"/>
                <w:color w:val="000000" w:themeColor="text1"/>
              </w:rPr>
            </w:pPr>
          </w:p>
        </w:tc>
      </w:tr>
      <w:tr w:rsidR="71F4B0C9" w14:paraId="6D148F77" w14:textId="77777777" w:rsidTr="71F4B0C9">
        <w:trPr>
          <w:trHeight w:val="300"/>
        </w:trPr>
        <w:tc>
          <w:tcPr>
            <w:tcW w:w="1095" w:type="dxa"/>
            <w:vMerge/>
            <w:tcBorders>
              <w:left w:val="single" w:sz="0" w:space="0" w:color="auto"/>
              <w:right w:val="single" w:sz="0" w:space="0" w:color="auto"/>
            </w:tcBorders>
            <w:vAlign w:val="center"/>
          </w:tcPr>
          <w:p w14:paraId="1933C1F5"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1299F5AA" w14:textId="60214362" w:rsidR="71F4B0C9" w:rsidRDefault="71F4B0C9" w:rsidP="71F4B0C9">
            <w:pPr>
              <w:rPr>
                <w:rFonts w:ascii="Arial" w:eastAsia="Arial" w:hAnsi="Arial" w:cs="Arial"/>
              </w:rPr>
            </w:pPr>
            <w:r w:rsidRPr="71F4B0C9">
              <w:rPr>
                <w:rFonts w:ascii="Arial" w:eastAsia="Arial" w:hAnsi="Arial" w:cs="Arial"/>
                <w:lang w:val="es-ES"/>
              </w:rPr>
              <w:t>Integra todas las pantallas desarrolladas</w:t>
            </w:r>
          </w:p>
        </w:tc>
        <w:tc>
          <w:tcPr>
            <w:tcW w:w="240" w:type="dxa"/>
            <w:tcBorders>
              <w:top w:val="single" w:sz="6" w:space="0" w:color="auto"/>
              <w:left w:val="single" w:sz="6" w:space="0" w:color="auto"/>
              <w:bottom w:val="single" w:sz="6" w:space="0" w:color="auto"/>
              <w:right w:val="single" w:sz="6" w:space="0" w:color="auto"/>
            </w:tcBorders>
            <w:vAlign w:val="center"/>
          </w:tcPr>
          <w:p w14:paraId="4EB68C9A" w14:textId="30073E8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3B86D99" w14:textId="2252D079"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64B5605" w14:textId="3B755619" w:rsidR="71F4B0C9" w:rsidRDefault="71F4B0C9" w:rsidP="71F4B0C9">
            <w:pPr>
              <w:jc w:val="center"/>
              <w:rPr>
                <w:rFonts w:ascii="Arial" w:eastAsia="Arial" w:hAnsi="Arial" w:cs="Arial"/>
                <w:color w:val="000000" w:themeColor="text1"/>
              </w:rPr>
            </w:pPr>
          </w:p>
        </w:tc>
      </w:tr>
      <w:tr w:rsidR="71F4B0C9" w14:paraId="43B64FA6" w14:textId="77777777" w:rsidTr="71F4B0C9">
        <w:trPr>
          <w:trHeight w:val="300"/>
        </w:trPr>
        <w:tc>
          <w:tcPr>
            <w:tcW w:w="1095" w:type="dxa"/>
            <w:vMerge/>
            <w:tcBorders>
              <w:left w:val="single" w:sz="0" w:space="0" w:color="auto"/>
              <w:right w:val="single" w:sz="0" w:space="0" w:color="auto"/>
            </w:tcBorders>
            <w:vAlign w:val="center"/>
          </w:tcPr>
          <w:p w14:paraId="45F480C6"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42B404E8" w14:textId="32A7E768" w:rsidR="71F4B0C9" w:rsidRDefault="71F4B0C9" w:rsidP="71F4B0C9">
            <w:pPr>
              <w:rPr>
                <w:rFonts w:ascii="Arial" w:eastAsia="Arial" w:hAnsi="Arial" w:cs="Arial"/>
              </w:rPr>
            </w:pPr>
            <w:r w:rsidRPr="71F4B0C9">
              <w:rPr>
                <w:rFonts w:ascii="Arial" w:eastAsia="Arial" w:hAnsi="Arial" w:cs="Arial"/>
                <w:lang w:val="es-ES"/>
              </w:rPr>
              <w:t>Responde para cada pantalla ¿Qué cubre según el modelado?</w:t>
            </w:r>
          </w:p>
        </w:tc>
        <w:tc>
          <w:tcPr>
            <w:tcW w:w="240" w:type="dxa"/>
            <w:tcBorders>
              <w:top w:val="single" w:sz="6" w:space="0" w:color="auto"/>
              <w:left w:val="single" w:sz="6" w:space="0" w:color="auto"/>
              <w:bottom w:val="single" w:sz="6" w:space="0" w:color="auto"/>
              <w:right w:val="single" w:sz="6" w:space="0" w:color="auto"/>
            </w:tcBorders>
            <w:vAlign w:val="center"/>
          </w:tcPr>
          <w:p w14:paraId="55A26FD1" w14:textId="6B2842D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4B890F62" w14:textId="53DBE8D3"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D75CA20" w14:textId="5D9008D4" w:rsidR="71F4B0C9" w:rsidRDefault="71F4B0C9" w:rsidP="71F4B0C9">
            <w:pPr>
              <w:jc w:val="center"/>
              <w:rPr>
                <w:rFonts w:ascii="Arial" w:eastAsia="Arial" w:hAnsi="Arial" w:cs="Arial"/>
                <w:color w:val="000000" w:themeColor="text1"/>
              </w:rPr>
            </w:pPr>
          </w:p>
        </w:tc>
      </w:tr>
      <w:tr w:rsidR="71F4B0C9" w14:paraId="75B5E0B6"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0942EE52" w14:textId="63DCD42B" w:rsidR="71F4B0C9" w:rsidRDefault="71F4B0C9" w:rsidP="71F4B0C9">
            <w:pPr>
              <w:jc w:val="center"/>
              <w:rPr>
                <w:rFonts w:ascii="Arial" w:eastAsia="Arial" w:hAnsi="Arial" w:cs="Arial"/>
              </w:rPr>
            </w:pPr>
            <w:r w:rsidRPr="71F4B0C9">
              <w:rPr>
                <w:rFonts w:ascii="Arial" w:eastAsia="Arial" w:hAnsi="Arial" w:cs="Arial"/>
                <w:lang w:val="es-ES"/>
              </w:rPr>
              <w:t>4.1</w:t>
            </w:r>
          </w:p>
        </w:tc>
        <w:tc>
          <w:tcPr>
            <w:tcW w:w="5400" w:type="dxa"/>
            <w:tcBorders>
              <w:top w:val="single" w:sz="6" w:space="0" w:color="auto"/>
              <w:left w:val="single" w:sz="6" w:space="0" w:color="auto"/>
              <w:bottom w:val="single" w:sz="6" w:space="0" w:color="auto"/>
              <w:right w:val="single" w:sz="6" w:space="0" w:color="auto"/>
            </w:tcBorders>
            <w:vAlign w:val="center"/>
          </w:tcPr>
          <w:p w14:paraId="2650E181" w14:textId="74D28C32" w:rsidR="71F4B0C9" w:rsidRDefault="71F4B0C9" w:rsidP="71F4B0C9">
            <w:pPr>
              <w:rPr>
                <w:rFonts w:ascii="Arial" w:eastAsia="Arial" w:hAnsi="Arial" w:cs="Arial"/>
              </w:rPr>
            </w:pPr>
            <w:r w:rsidRPr="71F4B0C9">
              <w:rPr>
                <w:rFonts w:ascii="Arial" w:eastAsia="Arial" w:hAnsi="Arial" w:cs="Arial"/>
                <w:lang w:val="es-ES"/>
              </w:rPr>
              <w:t>Integra el video del sistema (su evaluación específica se detalla en el instrumento II. Lista de cotejo para el video)</w:t>
            </w:r>
          </w:p>
        </w:tc>
        <w:tc>
          <w:tcPr>
            <w:tcW w:w="240" w:type="dxa"/>
            <w:tcBorders>
              <w:top w:val="single" w:sz="6" w:space="0" w:color="auto"/>
              <w:left w:val="single" w:sz="6" w:space="0" w:color="auto"/>
              <w:bottom w:val="single" w:sz="6" w:space="0" w:color="auto"/>
              <w:right w:val="single" w:sz="6" w:space="0" w:color="auto"/>
            </w:tcBorders>
            <w:vAlign w:val="center"/>
          </w:tcPr>
          <w:p w14:paraId="0A29171C" w14:textId="2F22B2F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D23BB46" w14:textId="20748E0F"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C8EFB60" w14:textId="40BFE227" w:rsidR="71F4B0C9" w:rsidRDefault="71F4B0C9" w:rsidP="71F4B0C9">
            <w:pPr>
              <w:jc w:val="center"/>
              <w:rPr>
                <w:rFonts w:ascii="Arial" w:eastAsia="Arial" w:hAnsi="Arial" w:cs="Arial"/>
                <w:color w:val="000000" w:themeColor="text1"/>
              </w:rPr>
            </w:pPr>
          </w:p>
        </w:tc>
      </w:tr>
      <w:tr w:rsidR="71F4B0C9" w14:paraId="50775CCD"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4ED74F3B" w14:textId="071179C9" w:rsidR="71F4B0C9" w:rsidRDefault="71F4B0C9" w:rsidP="71F4B0C9">
            <w:pPr>
              <w:jc w:val="center"/>
              <w:rPr>
                <w:rFonts w:ascii="Arial" w:eastAsia="Arial" w:hAnsi="Arial" w:cs="Arial"/>
              </w:rPr>
            </w:pPr>
            <w:r w:rsidRPr="71F4B0C9">
              <w:rPr>
                <w:rFonts w:ascii="Arial" w:eastAsia="Arial" w:hAnsi="Arial" w:cs="Arial"/>
                <w:lang w:val="es-ES"/>
              </w:rPr>
              <w:t>4.2</w:t>
            </w:r>
          </w:p>
        </w:tc>
        <w:tc>
          <w:tcPr>
            <w:tcW w:w="5400" w:type="dxa"/>
            <w:tcBorders>
              <w:top w:val="single" w:sz="6" w:space="0" w:color="auto"/>
              <w:left w:val="single" w:sz="6" w:space="0" w:color="auto"/>
              <w:bottom w:val="single" w:sz="6" w:space="0" w:color="auto"/>
              <w:right w:val="single" w:sz="6" w:space="0" w:color="auto"/>
            </w:tcBorders>
            <w:vAlign w:val="center"/>
          </w:tcPr>
          <w:p w14:paraId="615CC187" w14:textId="11CEFF1B" w:rsidR="71F4B0C9" w:rsidRDefault="71F4B0C9" w:rsidP="71F4B0C9">
            <w:pPr>
              <w:rPr>
                <w:rFonts w:ascii="Arial" w:eastAsia="Arial" w:hAnsi="Arial" w:cs="Arial"/>
              </w:rPr>
            </w:pPr>
            <w:r w:rsidRPr="71F4B0C9">
              <w:rPr>
                <w:rFonts w:ascii="Arial" w:eastAsia="Arial" w:hAnsi="Arial" w:cs="Arial"/>
                <w:lang w:val="es-ES"/>
              </w:rPr>
              <w:t>Integra el Plan de pruebas (Su evaluación específica se detalla en el instrumento II. Lista de cotejo para el video)</w:t>
            </w:r>
          </w:p>
        </w:tc>
        <w:tc>
          <w:tcPr>
            <w:tcW w:w="240" w:type="dxa"/>
            <w:tcBorders>
              <w:top w:val="single" w:sz="6" w:space="0" w:color="auto"/>
              <w:left w:val="single" w:sz="6" w:space="0" w:color="auto"/>
              <w:bottom w:val="single" w:sz="6" w:space="0" w:color="auto"/>
              <w:right w:val="single" w:sz="6" w:space="0" w:color="auto"/>
            </w:tcBorders>
            <w:vAlign w:val="center"/>
          </w:tcPr>
          <w:p w14:paraId="5B843DAE" w14:textId="636084E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90E1670" w14:textId="1C9B64A0"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97BDBED" w14:textId="0D51A0E5" w:rsidR="71F4B0C9" w:rsidRDefault="71F4B0C9" w:rsidP="71F4B0C9">
            <w:pPr>
              <w:jc w:val="center"/>
              <w:rPr>
                <w:rFonts w:ascii="Arial" w:eastAsia="Arial" w:hAnsi="Arial" w:cs="Arial"/>
                <w:color w:val="000000" w:themeColor="text1"/>
              </w:rPr>
            </w:pPr>
          </w:p>
        </w:tc>
      </w:tr>
      <w:tr w:rsidR="71F4B0C9" w14:paraId="63A31B5C"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3491008B" w14:textId="4B79D255" w:rsidR="71F4B0C9" w:rsidRDefault="71F4B0C9" w:rsidP="71F4B0C9">
            <w:pPr>
              <w:jc w:val="center"/>
              <w:rPr>
                <w:rFonts w:ascii="Arial" w:eastAsia="Arial" w:hAnsi="Arial" w:cs="Arial"/>
              </w:rPr>
            </w:pPr>
            <w:r w:rsidRPr="71F4B0C9">
              <w:rPr>
                <w:rFonts w:ascii="Arial" w:eastAsia="Arial" w:hAnsi="Arial" w:cs="Arial"/>
                <w:lang w:val="es-ES"/>
              </w:rPr>
              <w:t>4.3</w:t>
            </w:r>
          </w:p>
        </w:tc>
        <w:tc>
          <w:tcPr>
            <w:tcW w:w="5400" w:type="dxa"/>
            <w:tcBorders>
              <w:top w:val="single" w:sz="6" w:space="0" w:color="auto"/>
              <w:left w:val="single" w:sz="6" w:space="0" w:color="auto"/>
              <w:bottom w:val="single" w:sz="6" w:space="0" w:color="auto"/>
              <w:right w:val="single" w:sz="6" w:space="0" w:color="auto"/>
            </w:tcBorders>
            <w:vAlign w:val="center"/>
          </w:tcPr>
          <w:p w14:paraId="6A551974" w14:textId="15B93082" w:rsidR="71F4B0C9" w:rsidRDefault="71F4B0C9" w:rsidP="71F4B0C9">
            <w:pPr>
              <w:rPr>
                <w:rFonts w:ascii="Arial" w:eastAsia="Arial" w:hAnsi="Arial" w:cs="Arial"/>
              </w:rPr>
            </w:pPr>
            <w:r w:rsidRPr="71F4B0C9">
              <w:rPr>
                <w:rFonts w:ascii="Arial" w:eastAsia="Arial" w:hAnsi="Arial" w:cs="Arial"/>
                <w:lang w:val="es-ES"/>
              </w:rPr>
              <w:t>Integra el manual de usuario/técnico</w:t>
            </w:r>
          </w:p>
        </w:tc>
        <w:tc>
          <w:tcPr>
            <w:tcW w:w="240" w:type="dxa"/>
            <w:tcBorders>
              <w:top w:val="single" w:sz="6" w:space="0" w:color="auto"/>
              <w:left w:val="single" w:sz="6" w:space="0" w:color="auto"/>
              <w:bottom w:val="single" w:sz="6" w:space="0" w:color="auto"/>
              <w:right w:val="single" w:sz="6" w:space="0" w:color="auto"/>
            </w:tcBorders>
            <w:vAlign w:val="center"/>
          </w:tcPr>
          <w:p w14:paraId="155BA6A9" w14:textId="6CF06AC4"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36E8B282" w14:textId="70E5FA7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2DC92DE" w14:textId="56A6C67C" w:rsidR="71F4B0C9" w:rsidRDefault="71F4B0C9" w:rsidP="71F4B0C9">
            <w:pPr>
              <w:jc w:val="center"/>
              <w:rPr>
                <w:rFonts w:ascii="Arial" w:eastAsia="Arial" w:hAnsi="Arial" w:cs="Arial"/>
                <w:color w:val="000000" w:themeColor="text1"/>
              </w:rPr>
            </w:pPr>
          </w:p>
        </w:tc>
      </w:tr>
    </w:tbl>
    <w:p w14:paraId="226B1CF3" w14:textId="27B63BEF" w:rsidR="009E2F14" w:rsidRDefault="009E2F14" w:rsidP="71F4B0C9">
      <w:pPr>
        <w:jc w:val="center"/>
        <w:rPr>
          <w:rFonts w:ascii="Arial" w:eastAsia="Arial" w:hAnsi="Arial" w:cs="Arial"/>
          <w:color w:val="2E74B5"/>
          <w:lang w:val="es-MX"/>
        </w:rPr>
      </w:pPr>
    </w:p>
    <w:p w14:paraId="098F519D" w14:textId="7AAC494C" w:rsidR="009E2F14" w:rsidRDefault="3A277D5C"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Instrumento II. Lista de cotejo para el video del inciso 4.1.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15"/>
        <w:gridCol w:w="5280"/>
        <w:gridCol w:w="240"/>
        <w:gridCol w:w="330"/>
        <w:gridCol w:w="1725"/>
      </w:tblGrid>
      <w:tr w:rsidR="71F4B0C9" w14:paraId="46140923" w14:textId="77777777" w:rsidTr="71F4B0C9">
        <w:trPr>
          <w:trHeight w:val="300"/>
        </w:trPr>
        <w:tc>
          <w:tcPr>
            <w:tcW w:w="1215" w:type="dxa"/>
            <w:tcBorders>
              <w:top w:val="single" w:sz="6" w:space="0" w:color="auto"/>
              <w:left w:val="single" w:sz="6" w:space="0" w:color="auto"/>
              <w:bottom w:val="single" w:sz="6" w:space="0" w:color="auto"/>
              <w:right w:val="single" w:sz="6" w:space="0" w:color="auto"/>
            </w:tcBorders>
            <w:shd w:val="clear" w:color="auto" w:fill="E2EFD9"/>
            <w:vAlign w:val="center"/>
          </w:tcPr>
          <w:p w14:paraId="2707E8DD" w14:textId="7CEBF56C"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5280" w:type="dxa"/>
            <w:tcBorders>
              <w:top w:val="single" w:sz="6" w:space="0" w:color="auto"/>
              <w:left w:val="single" w:sz="6" w:space="0" w:color="auto"/>
              <w:bottom w:val="single" w:sz="6" w:space="0" w:color="auto"/>
              <w:right w:val="single" w:sz="6" w:space="0" w:color="auto"/>
            </w:tcBorders>
            <w:shd w:val="clear" w:color="auto" w:fill="E2EFD9"/>
            <w:vAlign w:val="center"/>
          </w:tcPr>
          <w:p w14:paraId="248B3FFD" w14:textId="79DC2CD3"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240" w:type="dxa"/>
            <w:tcBorders>
              <w:top w:val="single" w:sz="6" w:space="0" w:color="auto"/>
              <w:left w:val="single" w:sz="6" w:space="0" w:color="auto"/>
              <w:bottom w:val="single" w:sz="6" w:space="0" w:color="auto"/>
              <w:right w:val="single" w:sz="6" w:space="0" w:color="auto"/>
            </w:tcBorders>
            <w:shd w:val="clear" w:color="auto" w:fill="E2EFD9"/>
            <w:vAlign w:val="center"/>
          </w:tcPr>
          <w:p w14:paraId="3DE41DAE" w14:textId="1B6B9BA3"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330" w:type="dxa"/>
            <w:tcBorders>
              <w:top w:val="single" w:sz="6" w:space="0" w:color="auto"/>
              <w:left w:val="single" w:sz="6" w:space="0" w:color="auto"/>
              <w:bottom w:val="single" w:sz="6" w:space="0" w:color="auto"/>
              <w:right w:val="single" w:sz="6" w:space="0" w:color="auto"/>
            </w:tcBorders>
            <w:shd w:val="clear" w:color="auto" w:fill="E2EFD9"/>
            <w:vAlign w:val="center"/>
          </w:tcPr>
          <w:p w14:paraId="03B5FA09" w14:textId="6BCC096B"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c>
          <w:tcPr>
            <w:tcW w:w="1725" w:type="dxa"/>
            <w:tcBorders>
              <w:top w:val="single" w:sz="6" w:space="0" w:color="auto"/>
              <w:left w:val="single" w:sz="6" w:space="0" w:color="auto"/>
              <w:bottom w:val="single" w:sz="6" w:space="0" w:color="auto"/>
              <w:right w:val="single" w:sz="6" w:space="0" w:color="auto"/>
            </w:tcBorders>
            <w:shd w:val="clear" w:color="auto" w:fill="E2EFD9"/>
          </w:tcPr>
          <w:p w14:paraId="79726EFB" w14:textId="3BDC4CE5"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Observaciones</w:t>
            </w:r>
          </w:p>
        </w:tc>
      </w:tr>
      <w:tr w:rsidR="71F4B0C9" w14:paraId="7267EE9D"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352255E6" w14:textId="14C70FA1"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Integrantes</w:t>
            </w:r>
          </w:p>
        </w:tc>
        <w:tc>
          <w:tcPr>
            <w:tcW w:w="5280" w:type="dxa"/>
            <w:tcBorders>
              <w:top w:val="single" w:sz="6" w:space="0" w:color="auto"/>
              <w:left w:val="single" w:sz="6" w:space="0" w:color="auto"/>
              <w:bottom w:val="single" w:sz="6" w:space="0" w:color="auto"/>
              <w:right w:val="single" w:sz="6" w:space="0" w:color="auto"/>
            </w:tcBorders>
            <w:vAlign w:val="center"/>
          </w:tcPr>
          <w:p w14:paraId="1A919189" w14:textId="3F406FFB" w:rsidR="71F4B0C9" w:rsidRDefault="71F4B0C9" w:rsidP="71F4B0C9">
            <w:pPr>
              <w:rPr>
                <w:rFonts w:ascii="Arial" w:eastAsia="Arial" w:hAnsi="Arial" w:cs="Arial"/>
              </w:rPr>
            </w:pPr>
            <w:r w:rsidRPr="71F4B0C9">
              <w:rPr>
                <w:rFonts w:ascii="Arial" w:eastAsia="Arial" w:hAnsi="Arial" w:cs="Arial"/>
                <w:lang w:val="es-MX"/>
              </w:rPr>
              <w:t>Participan todos los integrantes</w:t>
            </w:r>
          </w:p>
        </w:tc>
        <w:tc>
          <w:tcPr>
            <w:tcW w:w="240" w:type="dxa"/>
            <w:tcBorders>
              <w:top w:val="single" w:sz="6" w:space="0" w:color="auto"/>
              <w:left w:val="single" w:sz="6" w:space="0" w:color="auto"/>
              <w:bottom w:val="single" w:sz="6" w:space="0" w:color="auto"/>
              <w:right w:val="single" w:sz="6" w:space="0" w:color="auto"/>
            </w:tcBorders>
            <w:vAlign w:val="center"/>
          </w:tcPr>
          <w:p w14:paraId="6B4C3BD3" w14:textId="4A8BE2B8"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26C0D737" w14:textId="18D40824"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11FA609E" w14:textId="67F69F73" w:rsidR="71F4B0C9" w:rsidRDefault="71F4B0C9" w:rsidP="71F4B0C9">
            <w:pPr>
              <w:jc w:val="center"/>
              <w:rPr>
                <w:rFonts w:ascii="Arial" w:eastAsia="Arial" w:hAnsi="Arial" w:cs="Arial"/>
              </w:rPr>
            </w:pPr>
          </w:p>
        </w:tc>
      </w:tr>
      <w:tr w:rsidR="71F4B0C9" w14:paraId="5F1284D7" w14:textId="77777777" w:rsidTr="71F4B0C9">
        <w:trPr>
          <w:trHeight w:val="300"/>
        </w:trPr>
        <w:tc>
          <w:tcPr>
            <w:tcW w:w="1215" w:type="dxa"/>
            <w:vMerge/>
            <w:tcBorders>
              <w:left w:val="single" w:sz="0" w:space="0" w:color="auto"/>
              <w:right w:val="single" w:sz="0" w:space="0" w:color="auto"/>
            </w:tcBorders>
            <w:vAlign w:val="center"/>
          </w:tcPr>
          <w:p w14:paraId="2A05ADBE"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56F38B78" w14:textId="34FD9F77" w:rsidR="71F4B0C9" w:rsidRDefault="71F4B0C9" w:rsidP="71F4B0C9">
            <w:pPr>
              <w:rPr>
                <w:rFonts w:ascii="Arial" w:eastAsia="Arial" w:hAnsi="Arial" w:cs="Arial"/>
              </w:rPr>
            </w:pPr>
            <w:r w:rsidRPr="71F4B0C9">
              <w:rPr>
                <w:rFonts w:ascii="Arial" w:eastAsia="Arial" w:hAnsi="Arial" w:cs="Arial"/>
                <w:lang w:val="es-MX"/>
              </w:rPr>
              <w:t>Cada participante explica una parte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592CF8D6" w14:textId="1CEB0B6B"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0B0B1EDE" w14:textId="6AD68F39"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2E43932A" w14:textId="2A1FC42F" w:rsidR="71F4B0C9" w:rsidRDefault="71F4B0C9" w:rsidP="71F4B0C9">
            <w:pPr>
              <w:jc w:val="center"/>
              <w:rPr>
                <w:rFonts w:ascii="Arial" w:eastAsia="Arial" w:hAnsi="Arial" w:cs="Arial"/>
              </w:rPr>
            </w:pPr>
          </w:p>
        </w:tc>
      </w:tr>
      <w:tr w:rsidR="71F4B0C9" w14:paraId="2A9FBC10" w14:textId="77777777" w:rsidTr="71F4B0C9">
        <w:trPr>
          <w:trHeight w:val="300"/>
        </w:trPr>
        <w:tc>
          <w:tcPr>
            <w:tcW w:w="1215" w:type="dxa"/>
            <w:vMerge/>
            <w:tcBorders>
              <w:left w:val="single" w:sz="0" w:space="0" w:color="auto"/>
              <w:right w:val="single" w:sz="0" w:space="0" w:color="auto"/>
            </w:tcBorders>
            <w:vAlign w:val="center"/>
          </w:tcPr>
          <w:p w14:paraId="6E7404E7"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2A02968B" w14:textId="155A9B90" w:rsidR="71F4B0C9" w:rsidRDefault="71F4B0C9" w:rsidP="71F4B0C9">
            <w:pPr>
              <w:rPr>
                <w:rFonts w:ascii="Arial" w:eastAsia="Arial" w:hAnsi="Arial" w:cs="Arial"/>
              </w:rPr>
            </w:pPr>
            <w:r w:rsidRPr="71F4B0C9">
              <w:rPr>
                <w:rFonts w:ascii="Arial" w:eastAsia="Arial" w:hAnsi="Arial" w:cs="Arial"/>
                <w:lang w:val="es-MX"/>
              </w:rPr>
              <w:t>La explicación de todos los integrantes es fluida, entendible y correcta</w:t>
            </w:r>
          </w:p>
        </w:tc>
        <w:tc>
          <w:tcPr>
            <w:tcW w:w="240" w:type="dxa"/>
            <w:tcBorders>
              <w:top w:val="single" w:sz="6" w:space="0" w:color="auto"/>
              <w:left w:val="single" w:sz="6" w:space="0" w:color="auto"/>
              <w:bottom w:val="single" w:sz="6" w:space="0" w:color="auto"/>
              <w:right w:val="single" w:sz="6" w:space="0" w:color="auto"/>
            </w:tcBorders>
            <w:vAlign w:val="center"/>
          </w:tcPr>
          <w:p w14:paraId="4CA25C91" w14:textId="78CE4965"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16D77B6D" w14:textId="1BD8368F"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75934166" w14:textId="277B858C" w:rsidR="71F4B0C9" w:rsidRDefault="71F4B0C9" w:rsidP="71F4B0C9">
            <w:pPr>
              <w:jc w:val="center"/>
              <w:rPr>
                <w:rFonts w:ascii="Arial" w:eastAsia="Arial" w:hAnsi="Arial" w:cs="Arial"/>
              </w:rPr>
            </w:pPr>
          </w:p>
        </w:tc>
      </w:tr>
      <w:tr w:rsidR="71F4B0C9" w14:paraId="4B6F097E"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42690594" w14:textId="08B362EE"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Del sistema</w:t>
            </w:r>
          </w:p>
        </w:tc>
        <w:tc>
          <w:tcPr>
            <w:tcW w:w="5280" w:type="dxa"/>
            <w:tcBorders>
              <w:top w:val="single" w:sz="6" w:space="0" w:color="auto"/>
              <w:left w:val="single" w:sz="6" w:space="0" w:color="auto"/>
              <w:bottom w:val="single" w:sz="6" w:space="0" w:color="auto"/>
              <w:right w:val="single" w:sz="6" w:space="0" w:color="auto"/>
            </w:tcBorders>
            <w:vAlign w:val="center"/>
          </w:tcPr>
          <w:p w14:paraId="178A75E8" w14:textId="165A4586" w:rsidR="71F4B0C9" w:rsidRDefault="71F4B0C9" w:rsidP="71F4B0C9">
            <w:pPr>
              <w:rPr>
                <w:rFonts w:ascii="Arial" w:eastAsia="Arial" w:hAnsi="Arial" w:cs="Arial"/>
                <w:color w:val="333333"/>
              </w:rPr>
            </w:pPr>
            <w:r w:rsidRPr="71F4B0C9">
              <w:rPr>
                <w:rFonts w:ascii="Arial" w:eastAsia="Arial" w:hAnsi="Arial" w:cs="Arial"/>
                <w:color w:val="333333"/>
                <w:lang w:val="es-MX"/>
              </w:rPr>
              <w:t>Presenta una interfaz de acorde al modelado de requerimientos</w:t>
            </w:r>
          </w:p>
        </w:tc>
        <w:tc>
          <w:tcPr>
            <w:tcW w:w="240" w:type="dxa"/>
            <w:tcBorders>
              <w:top w:val="single" w:sz="6" w:space="0" w:color="auto"/>
              <w:left w:val="single" w:sz="6" w:space="0" w:color="auto"/>
              <w:bottom w:val="single" w:sz="6" w:space="0" w:color="auto"/>
              <w:right w:val="single" w:sz="6" w:space="0" w:color="auto"/>
            </w:tcBorders>
            <w:vAlign w:val="center"/>
          </w:tcPr>
          <w:p w14:paraId="2A7B7812" w14:textId="6B6A28AA"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3606890C" w14:textId="41392157"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4C006415" w14:textId="5CA78D9B" w:rsidR="71F4B0C9" w:rsidRDefault="71F4B0C9" w:rsidP="71F4B0C9">
            <w:pPr>
              <w:jc w:val="center"/>
              <w:rPr>
                <w:rFonts w:ascii="Arial" w:eastAsia="Arial" w:hAnsi="Arial" w:cs="Arial"/>
              </w:rPr>
            </w:pPr>
          </w:p>
        </w:tc>
      </w:tr>
      <w:tr w:rsidR="71F4B0C9" w14:paraId="6BE80914" w14:textId="77777777" w:rsidTr="71F4B0C9">
        <w:trPr>
          <w:trHeight w:val="300"/>
        </w:trPr>
        <w:tc>
          <w:tcPr>
            <w:tcW w:w="1215" w:type="dxa"/>
            <w:vMerge/>
            <w:tcBorders>
              <w:left w:val="single" w:sz="0" w:space="0" w:color="auto"/>
              <w:right w:val="single" w:sz="0" w:space="0" w:color="auto"/>
            </w:tcBorders>
            <w:vAlign w:val="center"/>
          </w:tcPr>
          <w:p w14:paraId="7C1F1604"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77CC5018" w14:textId="41B4F54B" w:rsidR="71F4B0C9" w:rsidRDefault="71F4B0C9" w:rsidP="71F4B0C9">
            <w:pPr>
              <w:rPr>
                <w:rFonts w:ascii="Arial" w:eastAsia="Arial" w:hAnsi="Arial" w:cs="Arial"/>
              </w:rPr>
            </w:pPr>
            <w:r w:rsidRPr="71F4B0C9">
              <w:rPr>
                <w:rFonts w:ascii="Arial" w:eastAsia="Arial" w:hAnsi="Arial" w:cs="Arial"/>
                <w:lang w:val="es-MX"/>
              </w:rPr>
              <w:t>Muestra y explica la interfaz principal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2C4F92AD" w14:textId="32FE178B"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7F052D16" w14:textId="74E89AE4"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4860ADF0" w14:textId="6118726A" w:rsidR="71F4B0C9" w:rsidRDefault="71F4B0C9" w:rsidP="71F4B0C9">
            <w:pPr>
              <w:jc w:val="center"/>
              <w:rPr>
                <w:rFonts w:ascii="Arial" w:eastAsia="Arial" w:hAnsi="Arial" w:cs="Arial"/>
              </w:rPr>
            </w:pPr>
          </w:p>
        </w:tc>
      </w:tr>
      <w:tr w:rsidR="71F4B0C9" w14:paraId="4B433AD7" w14:textId="77777777" w:rsidTr="71F4B0C9">
        <w:trPr>
          <w:trHeight w:val="300"/>
        </w:trPr>
        <w:tc>
          <w:tcPr>
            <w:tcW w:w="1215" w:type="dxa"/>
            <w:vMerge/>
            <w:tcBorders>
              <w:left w:val="single" w:sz="0" w:space="0" w:color="auto"/>
              <w:right w:val="single" w:sz="0" w:space="0" w:color="auto"/>
            </w:tcBorders>
            <w:vAlign w:val="center"/>
          </w:tcPr>
          <w:p w14:paraId="4107F8C2"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21F7E998" w14:textId="7A63DD99" w:rsidR="71F4B0C9" w:rsidRDefault="71F4B0C9" w:rsidP="71F4B0C9">
            <w:pPr>
              <w:rPr>
                <w:rFonts w:ascii="Arial" w:eastAsia="Arial" w:hAnsi="Arial" w:cs="Arial"/>
              </w:rPr>
            </w:pPr>
            <w:r w:rsidRPr="71F4B0C9">
              <w:rPr>
                <w:rFonts w:ascii="Arial" w:eastAsia="Arial" w:hAnsi="Arial" w:cs="Arial"/>
                <w:lang w:val="es-MX"/>
              </w:rPr>
              <w:t>Muestra y explica el acceso al sistema</w:t>
            </w:r>
          </w:p>
        </w:tc>
        <w:tc>
          <w:tcPr>
            <w:tcW w:w="240" w:type="dxa"/>
            <w:tcBorders>
              <w:top w:val="single" w:sz="6" w:space="0" w:color="auto"/>
              <w:left w:val="single" w:sz="6" w:space="0" w:color="auto"/>
              <w:bottom w:val="single" w:sz="6" w:space="0" w:color="auto"/>
              <w:right w:val="single" w:sz="6" w:space="0" w:color="auto"/>
            </w:tcBorders>
            <w:vAlign w:val="center"/>
          </w:tcPr>
          <w:p w14:paraId="035ABA08" w14:textId="4C3F6C60"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113B8278" w14:textId="3AAA0F4A"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2CA89AC7" w14:textId="6021CE72" w:rsidR="71F4B0C9" w:rsidRDefault="71F4B0C9" w:rsidP="71F4B0C9">
            <w:pPr>
              <w:jc w:val="center"/>
              <w:rPr>
                <w:rFonts w:ascii="Arial" w:eastAsia="Arial" w:hAnsi="Arial" w:cs="Arial"/>
              </w:rPr>
            </w:pPr>
          </w:p>
        </w:tc>
      </w:tr>
      <w:tr w:rsidR="71F4B0C9" w14:paraId="657CE38B" w14:textId="77777777" w:rsidTr="71F4B0C9">
        <w:trPr>
          <w:trHeight w:val="300"/>
        </w:trPr>
        <w:tc>
          <w:tcPr>
            <w:tcW w:w="1215" w:type="dxa"/>
            <w:vMerge/>
            <w:tcBorders>
              <w:left w:val="single" w:sz="0" w:space="0" w:color="auto"/>
              <w:right w:val="single" w:sz="0" w:space="0" w:color="auto"/>
            </w:tcBorders>
            <w:vAlign w:val="center"/>
          </w:tcPr>
          <w:p w14:paraId="42758C88"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62AE8D67" w14:textId="7EB56318" w:rsidR="71F4B0C9" w:rsidRDefault="71F4B0C9" w:rsidP="71F4B0C9">
            <w:pPr>
              <w:rPr>
                <w:rFonts w:ascii="Arial" w:eastAsia="Arial" w:hAnsi="Arial" w:cs="Arial"/>
              </w:rPr>
            </w:pPr>
            <w:r w:rsidRPr="71F4B0C9">
              <w:rPr>
                <w:rFonts w:ascii="Arial" w:eastAsia="Arial" w:hAnsi="Arial" w:cs="Arial"/>
                <w:lang w:val="es-ES"/>
              </w:rPr>
              <w:t>Explica las funciones del sistema y navega por cada una de ellas</w:t>
            </w:r>
          </w:p>
        </w:tc>
        <w:tc>
          <w:tcPr>
            <w:tcW w:w="240" w:type="dxa"/>
            <w:tcBorders>
              <w:top w:val="single" w:sz="6" w:space="0" w:color="auto"/>
              <w:left w:val="single" w:sz="6" w:space="0" w:color="auto"/>
              <w:bottom w:val="single" w:sz="6" w:space="0" w:color="auto"/>
              <w:right w:val="single" w:sz="6" w:space="0" w:color="auto"/>
            </w:tcBorders>
            <w:vAlign w:val="center"/>
          </w:tcPr>
          <w:p w14:paraId="5B53C0F6" w14:textId="7E323CB0"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53718652" w14:textId="72BEF060"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6CEBB0DE" w14:textId="63A586ED" w:rsidR="71F4B0C9" w:rsidRDefault="71F4B0C9" w:rsidP="71F4B0C9">
            <w:pPr>
              <w:jc w:val="center"/>
              <w:rPr>
                <w:rFonts w:ascii="Arial" w:eastAsia="Arial" w:hAnsi="Arial" w:cs="Arial"/>
              </w:rPr>
            </w:pPr>
          </w:p>
        </w:tc>
      </w:tr>
      <w:tr w:rsidR="71F4B0C9" w14:paraId="1C1E8E65" w14:textId="77777777" w:rsidTr="71F4B0C9">
        <w:trPr>
          <w:trHeight w:val="300"/>
        </w:trPr>
        <w:tc>
          <w:tcPr>
            <w:tcW w:w="1215" w:type="dxa"/>
            <w:vMerge/>
            <w:tcBorders>
              <w:left w:val="single" w:sz="0" w:space="0" w:color="auto"/>
              <w:right w:val="single" w:sz="0" w:space="0" w:color="auto"/>
            </w:tcBorders>
            <w:vAlign w:val="center"/>
          </w:tcPr>
          <w:p w14:paraId="6533C282"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2A3A8CBF" w14:textId="701BEB2A" w:rsidR="71F4B0C9" w:rsidRDefault="71F4B0C9" w:rsidP="71F4B0C9">
            <w:pPr>
              <w:rPr>
                <w:rFonts w:ascii="Arial" w:eastAsia="Arial" w:hAnsi="Arial" w:cs="Arial"/>
              </w:rPr>
            </w:pPr>
            <w:r w:rsidRPr="71F4B0C9">
              <w:rPr>
                <w:rFonts w:ascii="Arial" w:eastAsia="Arial" w:hAnsi="Arial" w:cs="Arial"/>
                <w:lang w:val="es-ES"/>
              </w:rPr>
              <w:t>Muestra y Explica el acceso a cada una de las funciones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061127C8" w14:textId="317ED820"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9FC2401" w14:textId="307A6014"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B026EAE" w14:textId="3FB9D880" w:rsidR="71F4B0C9" w:rsidRDefault="71F4B0C9" w:rsidP="71F4B0C9">
            <w:pPr>
              <w:jc w:val="center"/>
              <w:rPr>
                <w:rFonts w:ascii="Arial" w:eastAsia="Arial" w:hAnsi="Arial" w:cs="Arial"/>
                <w:color w:val="000000" w:themeColor="text1"/>
              </w:rPr>
            </w:pPr>
          </w:p>
        </w:tc>
      </w:tr>
      <w:tr w:rsidR="71F4B0C9" w14:paraId="1343D6D5" w14:textId="77777777" w:rsidTr="71F4B0C9">
        <w:trPr>
          <w:trHeight w:val="300"/>
        </w:trPr>
        <w:tc>
          <w:tcPr>
            <w:tcW w:w="1215" w:type="dxa"/>
            <w:vMerge/>
            <w:tcBorders>
              <w:left w:val="single" w:sz="0" w:space="0" w:color="auto"/>
              <w:right w:val="single" w:sz="0" w:space="0" w:color="auto"/>
            </w:tcBorders>
            <w:vAlign w:val="center"/>
          </w:tcPr>
          <w:p w14:paraId="713EEF60"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24494C3D" w14:textId="08CE1270" w:rsidR="71F4B0C9" w:rsidRDefault="71F4B0C9" w:rsidP="71F4B0C9">
            <w:pPr>
              <w:jc w:val="both"/>
              <w:rPr>
                <w:rFonts w:ascii="Arial" w:eastAsia="Arial" w:hAnsi="Arial" w:cs="Arial"/>
              </w:rPr>
            </w:pPr>
            <w:r w:rsidRPr="71F4B0C9">
              <w:rPr>
                <w:rFonts w:ascii="Arial" w:eastAsia="Arial" w:hAnsi="Arial" w:cs="Arial"/>
                <w:lang w:val="es-MX"/>
              </w:rPr>
              <w:t>Explica la información que solicita cada función.</w:t>
            </w:r>
          </w:p>
        </w:tc>
        <w:tc>
          <w:tcPr>
            <w:tcW w:w="240" w:type="dxa"/>
            <w:tcBorders>
              <w:top w:val="single" w:sz="6" w:space="0" w:color="auto"/>
              <w:left w:val="single" w:sz="6" w:space="0" w:color="auto"/>
              <w:bottom w:val="single" w:sz="6" w:space="0" w:color="auto"/>
              <w:right w:val="single" w:sz="6" w:space="0" w:color="auto"/>
            </w:tcBorders>
            <w:vAlign w:val="center"/>
          </w:tcPr>
          <w:p w14:paraId="7D0B12C5" w14:textId="4707842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DC283BD" w14:textId="47895A9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26015A20" w14:textId="612F1EA3" w:rsidR="71F4B0C9" w:rsidRDefault="71F4B0C9" w:rsidP="71F4B0C9">
            <w:pPr>
              <w:jc w:val="center"/>
              <w:rPr>
                <w:rFonts w:ascii="Arial" w:eastAsia="Arial" w:hAnsi="Arial" w:cs="Arial"/>
                <w:color w:val="000000" w:themeColor="text1"/>
              </w:rPr>
            </w:pPr>
          </w:p>
        </w:tc>
      </w:tr>
      <w:tr w:rsidR="71F4B0C9" w14:paraId="7956C4EC" w14:textId="77777777" w:rsidTr="71F4B0C9">
        <w:trPr>
          <w:trHeight w:val="300"/>
        </w:trPr>
        <w:tc>
          <w:tcPr>
            <w:tcW w:w="12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6388FE47" w14:textId="736CB258" w:rsidR="71F4B0C9" w:rsidRDefault="71F4B0C9" w:rsidP="71F4B0C9">
            <w:pPr>
              <w:jc w:val="center"/>
              <w:rPr>
                <w:rFonts w:ascii="Arial" w:eastAsia="Arial" w:hAnsi="Arial" w:cs="Arial"/>
              </w:rPr>
            </w:pPr>
            <w:r w:rsidRPr="71F4B0C9">
              <w:rPr>
                <w:rFonts w:ascii="Arial" w:eastAsia="Arial" w:hAnsi="Arial" w:cs="Arial"/>
                <w:lang w:val="es-ES"/>
              </w:rPr>
              <w:t>De las pruebas del sistema</w:t>
            </w:r>
          </w:p>
        </w:tc>
        <w:tc>
          <w:tcPr>
            <w:tcW w:w="5280" w:type="dxa"/>
            <w:tcBorders>
              <w:top w:val="single" w:sz="6" w:space="0" w:color="auto"/>
              <w:left w:val="single" w:sz="6" w:space="0" w:color="auto"/>
              <w:bottom w:val="single" w:sz="6" w:space="0" w:color="auto"/>
              <w:right w:val="single" w:sz="6" w:space="0" w:color="auto"/>
            </w:tcBorders>
          </w:tcPr>
          <w:p w14:paraId="404EE6C9" w14:textId="0A7F2C15" w:rsidR="71F4B0C9" w:rsidRDefault="71F4B0C9" w:rsidP="71F4B0C9">
            <w:pPr>
              <w:rPr>
                <w:rFonts w:ascii="Arial" w:eastAsia="Arial" w:hAnsi="Arial" w:cs="Arial"/>
              </w:rPr>
            </w:pPr>
            <w:r w:rsidRPr="71F4B0C9">
              <w:rPr>
                <w:rFonts w:ascii="Arial" w:eastAsia="Arial" w:hAnsi="Arial" w:cs="Arial"/>
                <w:lang w:val="es-MX"/>
              </w:rPr>
              <w:t>Documenta las pruebas en la matriz de pruebas.</w:t>
            </w:r>
          </w:p>
        </w:tc>
        <w:tc>
          <w:tcPr>
            <w:tcW w:w="240" w:type="dxa"/>
            <w:tcBorders>
              <w:top w:val="single" w:sz="6" w:space="0" w:color="auto"/>
              <w:left w:val="single" w:sz="6" w:space="0" w:color="auto"/>
              <w:bottom w:val="single" w:sz="6" w:space="0" w:color="auto"/>
              <w:right w:val="single" w:sz="6" w:space="0" w:color="auto"/>
            </w:tcBorders>
            <w:vAlign w:val="center"/>
          </w:tcPr>
          <w:p w14:paraId="5D01A1D4" w14:textId="44610AD4"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AEE9FC6" w14:textId="57EFFAE8"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D92A286" w14:textId="2F1B5BC0" w:rsidR="71F4B0C9" w:rsidRDefault="71F4B0C9" w:rsidP="71F4B0C9">
            <w:pPr>
              <w:jc w:val="center"/>
              <w:rPr>
                <w:rFonts w:ascii="Arial" w:eastAsia="Arial" w:hAnsi="Arial" w:cs="Arial"/>
                <w:color w:val="000000" w:themeColor="text1"/>
              </w:rPr>
            </w:pPr>
          </w:p>
        </w:tc>
      </w:tr>
      <w:tr w:rsidR="71F4B0C9" w14:paraId="1D2AC8EF" w14:textId="77777777" w:rsidTr="71F4B0C9">
        <w:trPr>
          <w:trHeight w:val="300"/>
        </w:trPr>
        <w:tc>
          <w:tcPr>
            <w:tcW w:w="1215" w:type="dxa"/>
            <w:vMerge/>
            <w:tcBorders>
              <w:left w:val="single" w:sz="0" w:space="0" w:color="auto"/>
              <w:right w:val="single" w:sz="0" w:space="0" w:color="auto"/>
            </w:tcBorders>
            <w:vAlign w:val="center"/>
          </w:tcPr>
          <w:p w14:paraId="0E80E694"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59BB50B3" w14:textId="0EB86568" w:rsidR="71F4B0C9" w:rsidRDefault="71F4B0C9" w:rsidP="71F4B0C9">
            <w:pPr>
              <w:rPr>
                <w:rFonts w:ascii="Arial" w:eastAsia="Arial" w:hAnsi="Arial" w:cs="Arial"/>
              </w:rPr>
            </w:pPr>
            <w:r w:rsidRPr="71F4B0C9">
              <w:rPr>
                <w:rFonts w:ascii="Arial" w:eastAsia="Arial" w:hAnsi="Arial" w:cs="Arial"/>
                <w:lang w:val="es-MX"/>
              </w:rPr>
              <w:t>Explica el tipo de prueba que se está realizando.</w:t>
            </w:r>
          </w:p>
        </w:tc>
        <w:tc>
          <w:tcPr>
            <w:tcW w:w="240" w:type="dxa"/>
            <w:tcBorders>
              <w:top w:val="single" w:sz="6" w:space="0" w:color="auto"/>
              <w:left w:val="single" w:sz="6" w:space="0" w:color="auto"/>
              <w:bottom w:val="single" w:sz="6" w:space="0" w:color="auto"/>
              <w:right w:val="single" w:sz="6" w:space="0" w:color="auto"/>
            </w:tcBorders>
            <w:vAlign w:val="center"/>
          </w:tcPr>
          <w:p w14:paraId="7DE8D6B6" w14:textId="24E4CD3D"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3F4302B1" w14:textId="2855264A"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7AE9C16" w14:textId="72B4FBBE" w:rsidR="71F4B0C9" w:rsidRDefault="71F4B0C9" w:rsidP="71F4B0C9">
            <w:pPr>
              <w:jc w:val="center"/>
              <w:rPr>
                <w:rFonts w:ascii="Arial" w:eastAsia="Arial" w:hAnsi="Arial" w:cs="Arial"/>
                <w:color w:val="000000" w:themeColor="text1"/>
              </w:rPr>
            </w:pPr>
          </w:p>
        </w:tc>
      </w:tr>
      <w:tr w:rsidR="71F4B0C9" w14:paraId="0AEF9DDE" w14:textId="77777777" w:rsidTr="71F4B0C9">
        <w:trPr>
          <w:trHeight w:val="300"/>
        </w:trPr>
        <w:tc>
          <w:tcPr>
            <w:tcW w:w="1215" w:type="dxa"/>
            <w:vMerge/>
            <w:tcBorders>
              <w:left w:val="single" w:sz="0" w:space="0" w:color="auto"/>
              <w:right w:val="single" w:sz="0" w:space="0" w:color="auto"/>
            </w:tcBorders>
            <w:vAlign w:val="center"/>
          </w:tcPr>
          <w:p w14:paraId="3A7106FB"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704D462A" w14:textId="094E6F6D" w:rsidR="71F4B0C9" w:rsidRDefault="71F4B0C9" w:rsidP="71F4B0C9">
            <w:pPr>
              <w:rPr>
                <w:rFonts w:ascii="Arial" w:eastAsia="Arial" w:hAnsi="Arial" w:cs="Arial"/>
              </w:rPr>
            </w:pPr>
            <w:r w:rsidRPr="71F4B0C9">
              <w:rPr>
                <w:rFonts w:ascii="Arial" w:eastAsia="Arial" w:hAnsi="Arial" w:cs="Arial"/>
                <w:lang w:val="es-MX"/>
              </w:rPr>
              <w:t>Realiza entrada de datos erróneos para identificar que el sistema realiza las validaciones correspondientes.</w:t>
            </w:r>
          </w:p>
        </w:tc>
        <w:tc>
          <w:tcPr>
            <w:tcW w:w="240" w:type="dxa"/>
            <w:tcBorders>
              <w:top w:val="single" w:sz="6" w:space="0" w:color="auto"/>
              <w:left w:val="single" w:sz="6" w:space="0" w:color="auto"/>
              <w:bottom w:val="single" w:sz="6" w:space="0" w:color="auto"/>
              <w:right w:val="single" w:sz="6" w:space="0" w:color="auto"/>
            </w:tcBorders>
            <w:vAlign w:val="center"/>
          </w:tcPr>
          <w:p w14:paraId="77E4139F" w14:textId="5E5E476A"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540C69C" w14:textId="316643F9"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2C29DE3D" w14:textId="1C332B08" w:rsidR="71F4B0C9" w:rsidRDefault="71F4B0C9" w:rsidP="71F4B0C9">
            <w:pPr>
              <w:jc w:val="center"/>
              <w:rPr>
                <w:rFonts w:ascii="Arial" w:eastAsia="Arial" w:hAnsi="Arial" w:cs="Arial"/>
                <w:color w:val="000000" w:themeColor="text1"/>
              </w:rPr>
            </w:pPr>
          </w:p>
        </w:tc>
      </w:tr>
      <w:tr w:rsidR="71F4B0C9" w14:paraId="5848159F" w14:textId="77777777" w:rsidTr="71F4B0C9">
        <w:trPr>
          <w:trHeight w:val="300"/>
        </w:trPr>
        <w:tc>
          <w:tcPr>
            <w:tcW w:w="1215" w:type="dxa"/>
            <w:vMerge/>
            <w:tcBorders>
              <w:left w:val="single" w:sz="0" w:space="0" w:color="auto"/>
              <w:right w:val="single" w:sz="0" w:space="0" w:color="auto"/>
            </w:tcBorders>
            <w:vAlign w:val="center"/>
          </w:tcPr>
          <w:p w14:paraId="0DA1EF51"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170863FF" w14:textId="22FF07E1" w:rsidR="71F4B0C9" w:rsidRDefault="71F4B0C9" w:rsidP="71F4B0C9">
            <w:pPr>
              <w:rPr>
                <w:rFonts w:ascii="Arial" w:eastAsia="Arial" w:hAnsi="Arial" w:cs="Arial"/>
              </w:rPr>
            </w:pPr>
            <w:r w:rsidRPr="71F4B0C9">
              <w:rPr>
                <w:rFonts w:ascii="Arial" w:eastAsia="Arial" w:hAnsi="Arial" w:cs="Arial"/>
                <w:lang w:val="es-MX"/>
              </w:rPr>
              <w:t>Indica el motivo y origen del resultado de cada prueba e indica cómo debería realizar la función el sistema para su atención.</w:t>
            </w:r>
          </w:p>
        </w:tc>
        <w:tc>
          <w:tcPr>
            <w:tcW w:w="240" w:type="dxa"/>
            <w:tcBorders>
              <w:top w:val="single" w:sz="6" w:space="0" w:color="auto"/>
              <w:left w:val="single" w:sz="6" w:space="0" w:color="auto"/>
              <w:bottom w:val="single" w:sz="6" w:space="0" w:color="auto"/>
              <w:right w:val="single" w:sz="6" w:space="0" w:color="auto"/>
            </w:tcBorders>
            <w:vAlign w:val="center"/>
          </w:tcPr>
          <w:p w14:paraId="7E75C805" w14:textId="21C192A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CD11E04" w14:textId="34839EED"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D74BEB1" w14:textId="127A919D" w:rsidR="71F4B0C9" w:rsidRDefault="71F4B0C9" w:rsidP="71F4B0C9">
            <w:pPr>
              <w:jc w:val="center"/>
              <w:rPr>
                <w:rFonts w:ascii="Arial" w:eastAsia="Arial" w:hAnsi="Arial" w:cs="Arial"/>
                <w:color w:val="000000" w:themeColor="text1"/>
              </w:rPr>
            </w:pPr>
          </w:p>
        </w:tc>
      </w:tr>
      <w:tr w:rsidR="71F4B0C9" w14:paraId="22650AE2" w14:textId="77777777" w:rsidTr="71F4B0C9">
        <w:trPr>
          <w:trHeight w:val="300"/>
        </w:trPr>
        <w:tc>
          <w:tcPr>
            <w:tcW w:w="1215" w:type="dxa"/>
            <w:vMerge/>
            <w:tcBorders>
              <w:left w:val="single" w:sz="0" w:space="0" w:color="auto"/>
              <w:right w:val="single" w:sz="0" w:space="0" w:color="auto"/>
            </w:tcBorders>
            <w:vAlign w:val="center"/>
          </w:tcPr>
          <w:p w14:paraId="2C5DBD05"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604A44CB" w14:textId="455428C0" w:rsidR="71F4B0C9" w:rsidRDefault="71F4B0C9" w:rsidP="71F4B0C9">
            <w:pPr>
              <w:rPr>
                <w:rFonts w:ascii="Arial" w:eastAsia="Arial" w:hAnsi="Arial" w:cs="Arial"/>
              </w:rPr>
            </w:pPr>
            <w:r w:rsidRPr="71F4B0C9">
              <w:rPr>
                <w:rFonts w:ascii="Arial" w:eastAsia="Arial" w:hAnsi="Arial" w:cs="Arial"/>
                <w:lang w:val="es-MX"/>
              </w:rPr>
              <w:t>Se atienden los incidentes detectados en las pruebas.</w:t>
            </w:r>
          </w:p>
        </w:tc>
        <w:tc>
          <w:tcPr>
            <w:tcW w:w="240" w:type="dxa"/>
            <w:tcBorders>
              <w:top w:val="single" w:sz="6" w:space="0" w:color="auto"/>
              <w:left w:val="single" w:sz="6" w:space="0" w:color="auto"/>
              <w:bottom w:val="single" w:sz="6" w:space="0" w:color="auto"/>
              <w:right w:val="single" w:sz="6" w:space="0" w:color="auto"/>
            </w:tcBorders>
            <w:vAlign w:val="center"/>
          </w:tcPr>
          <w:p w14:paraId="66B59E14" w14:textId="289225FF"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1F18479" w14:textId="1BC0B247"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6ECCC11A" w14:textId="72546259" w:rsidR="71F4B0C9" w:rsidRDefault="71F4B0C9" w:rsidP="71F4B0C9">
            <w:pPr>
              <w:jc w:val="center"/>
              <w:rPr>
                <w:rFonts w:ascii="Arial" w:eastAsia="Arial" w:hAnsi="Arial" w:cs="Arial"/>
                <w:color w:val="000000" w:themeColor="text1"/>
              </w:rPr>
            </w:pPr>
          </w:p>
        </w:tc>
      </w:tr>
      <w:tr w:rsidR="71F4B0C9" w14:paraId="239E9BB4" w14:textId="77777777" w:rsidTr="71F4B0C9">
        <w:trPr>
          <w:trHeight w:val="300"/>
        </w:trPr>
        <w:tc>
          <w:tcPr>
            <w:tcW w:w="1215" w:type="dxa"/>
            <w:vMerge/>
            <w:tcBorders>
              <w:top w:val="single" w:sz="0" w:space="0" w:color="auto"/>
              <w:left w:val="single" w:sz="0" w:space="0" w:color="auto"/>
              <w:bottom w:val="outset" w:sz="0" w:space="0" w:color="auto"/>
              <w:right w:val="single" w:sz="0" w:space="0" w:color="auto"/>
            </w:tcBorders>
            <w:vAlign w:val="center"/>
          </w:tcPr>
          <w:p w14:paraId="21E54CE6"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31C98DE1" w14:textId="2327C1F1" w:rsidR="71F4B0C9" w:rsidRDefault="71F4B0C9" w:rsidP="71F4B0C9">
            <w:pPr>
              <w:rPr>
                <w:rFonts w:ascii="Arial" w:eastAsia="Arial" w:hAnsi="Arial" w:cs="Arial"/>
              </w:rPr>
            </w:pPr>
            <w:r w:rsidRPr="71F4B0C9">
              <w:rPr>
                <w:rFonts w:ascii="Arial" w:eastAsia="Arial" w:hAnsi="Arial" w:cs="Arial"/>
                <w:lang w:val="es-MX"/>
              </w:rPr>
              <w:t>Se realizan las pruebas después de ser atendidos los incidentes.</w:t>
            </w:r>
          </w:p>
        </w:tc>
        <w:tc>
          <w:tcPr>
            <w:tcW w:w="240" w:type="dxa"/>
            <w:tcBorders>
              <w:top w:val="single" w:sz="6" w:space="0" w:color="auto"/>
              <w:left w:val="single" w:sz="6" w:space="0" w:color="auto"/>
              <w:bottom w:val="single" w:sz="6" w:space="0" w:color="auto"/>
              <w:right w:val="single" w:sz="6" w:space="0" w:color="auto"/>
            </w:tcBorders>
            <w:vAlign w:val="center"/>
          </w:tcPr>
          <w:p w14:paraId="7A5D657E" w14:textId="30E10168"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5F8A7A9" w14:textId="2FB4ED0F"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667BC7D" w14:textId="375CF462" w:rsidR="71F4B0C9" w:rsidRDefault="71F4B0C9" w:rsidP="71F4B0C9">
            <w:pPr>
              <w:jc w:val="center"/>
              <w:rPr>
                <w:rFonts w:ascii="Arial" w:eastAsia="Arial" w:hAnsi="Arial" w:cs="Arial"/>
                <w:color w:val="000000" w:themeColor="text1"/>
              </w:rPr>
            </w:pPr>
          </w:p>
        </w:tc>
      </w:tr>
    </w:tbl>
    <w:p w14:paraId="3EF5DDB5" w14:textId="569FFEF6" w:rsidR="009E2F14" w:rsidRDefault="009E2F14" w:rsidP="71F4B0C9">
      <w:pPr>
        <w:jc w:val="both"/>
        <w:rPr>
          <w:rFonts w:ascii="Arial" w:eastAsia="Arial" w:hAnsi="Arial" w:cs="Arial"/>
          <w:color w:val="000000" w:themeColor="text1"/>
          <w:lang w:val="es-MX"/>
        </w:rPr>
      </w:pPr>
    </w:p>
    <w:p w14:paraId="2E90026C" w14:textId="00FFCB8B" w:rsidR="009E2F14" w:rsidRDefault="3A277D5C"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Instrumento III. Lista de cotejo para el video de despliegue del sistema.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15"/>
        <w:gridCol w:w="5280"/>
        <w:gridCol w:w="240"/>
        <w:gridCol w:w="330"/>
        <w:gridCol w:w="1725"/>
      </w:tblGrid>
      <w:tr w:rsidR="71F4B0C9" w14:paraId="3ECD4DB1" w14:textId="77777777" w:rsidTr="71F4B0C9">
        <w:trPr>
          <w:trHeight w:val="300"/>
        </w:trPr>
        <w:tc>
          <w:tcPr>
            <w:tcW w:w="1215" w:type="dxa"/>
            <w:tcBorders>
              <w:top w:val="single" w:sz="6" w:space="0" w:color="auto"/>
              <w:left w:val="single" w:sz="6" w:space="0" w:color="auto"/>
              <w:bottom w:val="single" w:sz="6" w:space="0" w:color="auto"/>
              <w:right w:val="single" w:sz="6" w:space="0" w:color="auto"/>
            </w:tcBorders>
            <w:shd w:val="clear" w:color="auto" w:fill="E2EFD9"/>
            <w:vAlign w:val="center"/>
          </w:tcPr>
          <w:p w14:paraId="0188FF97" w14:textId="4B1E88F3"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5280" w:type="dxa"/>
            <w:tcBorders>
              <w:top w:val="single" w:sz="6" w:space="0" w:color="auto"/>
              <w:left w:val="single" w:sz="6" w:space="0" w:color="auto"/>
              <w:bottom w:val="single" w:sz="6" w:space="0" w:color="auto"/>
              <w:right w:val="single" w:sz="6" w:space="0" w:color="auto"/>
            </w:tcBorders>
            <w:shd w:val="clear" w:color="auto" w:fill="E2EFD9"/>
            <w:vAlign w:val="center"/>
          </w:tcPr>
          <w:p w14:paraId="6770105E" w14:textId="674498C8"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240" w:type="dxa"/>
            <w:tcBorders>
              <w:top w:val="single" w:sz="6" w:space="0" w:color="auto"/>
              <w:left w:val="single" w:sz="6" w:space="0" w:color="auto"/>
              <w:bottom w:val="single" w:sz="6" w:space="0" w:color="auto"/>
              <w:right w:val="single" w:sz="6" w:space="0" w:color="auto"/>
            </w:tcBorders>
            <w:shd w:val="clear" w:color="auto" w:fill="E2EFD9"/>
            <w:vAlign w:val="center"/>
          </w:tcPr>
          <w:p w14:paraId="18A7EBA7" w14:textId="15827CE0"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330" w:type="dxa"/>
            <w:tcBorders>
              <w:top w:val="single" w:sz="6" w:space="0" w:color="auto"/>
              <w:left w:val="single" w:sz="6" w:space="0" w:color="auto"/>
              <w:bottom w:val="single" w:sz="6" w:space="0" w:color="auto"/>
              <w:right w:val="single" w:sz="6" w:space="0" w:color="auto"/>
            </w:tcBorders>
            <w:shd w:val="clear" w:color="auto" w:fill="E2EFD9"/>
            <w:vAlign w:val="center"/>
          </w:tcPr>
          <w:p w14:paraId="657A89F3" w14:textId="1328D103"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c>
          <w:tcPr>
            <w:tcW w:w="1725" w:type="dxa"/>
            <w:tcBorders>
              <w:top w:val="single" w:sz="6" w:space="0" w:color="auto"/>
              <w:left w:val="single" w:sz="6" w:space="0" w:color="auto"/>
              <w:bottom w:val="single" w:sz="6" w:space="0" w:color="auto"/>
              <w:right w:val="single" w:sz="6" w:space="0" w:color="auto"/>
            </w:tcBorders>
            <w:shd w:val="clear" w:color="auto" w:fill="E2EFD9"/>
          </w:tcPr>
          <w:p w14:paraId="5D60966D" w14:textId="505D4AE9"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Observaciones</w:t>
            </w:r>
          </w:p>
        </w:tc>
      </w:tr>
      <w:tr w:rsidR="71F4B0C9" w14:paraId="7593EA97"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35DDCF7E" w14:textId="617AD384"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Integrantes</w:t>
            </w:r>
          </w:p>
        </w:tc>
        <w:tc>
          <w:tcPr>
            <w:tcW w:w="5280" w:type="dxa"/>
            <w:tcBorders>
              <w:top w:val="single" w:sz="6" w:space="0" w:color="auto"/>
              <w:left w:val="single" w:sz="6" w:space="0" w:color="auto"/>
              <w:bottom w:val="single" w:sz="6" w:space="0" w:color="auto"/>
              <w:right w:val="single" w:sz="6" w:space="0" w:color="auto"/>
            </w:tcBorders>
            <w:vAlign w:val="center"/>
          </w:tcPr>
          <w:p w14:paraId="628911CF" w14:textId="616FAB75" w:rsidR="71F4B0C9" w:rsidRDefault="71F4B0C9" w:rsidP="71F4B0C9">
            <w:pPr>
              <w:rPr>
                <w:rFonts w:ascii="Arial" w:eastAsia="Arial" w:hAnsi="Arial" w:cs="Arial"/>
              </w:rPr>
            </w:pPr>
            <w:r w:rsidRPr="71F4B0C9">
              <w:rPr>
                <w:rFonts w:ascii="Arial" w:eastAsia="Arial" w:hAnsi="Arial" w:cs="Arial"/>
                <w:lang w:val="es-MX"/>
              </w:rPr>
              <w:t>Participan todos los integrantes</w:t>
            </w:r>
          </w:p>
        </w:tc>
        <w:tc>
          <w:tcPr>
            <w:tcW w:w="240" w:type="dxa"/>
            <w:tcBorders>
              <w:top w:val="single" w:sz="6" w:space="0" w:color="auto"/>
              <w:left w:val="single" w:sz="6" w:space="0" w:color="auto"/>
              <w:bottom w:val="single" w:sz="6" w:space="0" w:color="auto"/>
              <w:right w:val="single" w:sz="6" w:space="0" w:color="auto"/>
            </w:tcBorders>
            <w:vAlign w:val="center"/>
          </w:tcPr>
          <w:p w14:paraId="15D71BB0" w14:textId="1F548B10"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6F5C05CD" w14:textId="0EB27D05"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3DB8B628" w14:textId="4C34922B" w:rsidR="71F4B0C9" w:rsidRDefault="71F4B0C9" w:rsidP="71F4B0C9">
            <w:pPr>
              <w:jc w:val="center"/>
              <w:rPr>
                <w:rFonts w:ascii="Arial" w:eastAsia="Arial" w:hAnsi="Arial" w:cs="Arial"/>
              </w:rPr>
            </w:pPr>
          </w:p>
        </w:tc>
      </w:tr>
      <w:tr w:rsidR="71F4B0C9" w14:paraId="122D20B3" w14:textId="77777777" w:rsidTr="71F4B0C9">
        <w:trPr>
          <w:trHeight w:val="300"/>
        </w:trPr>
        <w:tc>
          <w:tcPr>
            <w:tcW w:w="1215" w:type="dxa"/>
            <w:vMerge/>
            <w:tcBorders>
              <w:left w:val="single" w:sz="0" w:space="0" w:color="auto"/>
              <w:right w:val="single" w:sz="0" w:space="0" w:color="auto"/>
            </w:tcBorders>
            <w:vAlign w:val="center"/>
          </w:tcPr>
          <w:p w14:paraId="264E87E9"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2AABF4F2" w14:textId="5DE2EB8D" w:rsidR="71F4B0C9" w:rsidRDefault="71F4B0C9" w:rsidP="71F4B0C9">
            <w:pPr>
              <w:jc w:val="both"/>
              <w:rPr>
                <w:rFonts w:ascii="Arial" w:eastAsia="Arial" w:hAnsi="Arial" w:cs="Arial"/>
              </w:rPr>
            </w:pPr>
            <w:r w:rsidRPr="71F4B0C9">
              <w:rPr>
                <w:rStyle w:val="normaltextrun"/>
                <w:rFonts w:ascii="Arial" w:eastAsia="Arial" w:hAnsi="Arial" w:cs="Arial"/>
                <w:sz w:val="24"/>
                <w:szCs w:val="24"/>
                <w:lang w:val="es-MX"/>
              </w:rPr>
              <w:t>Cada participante explica la acción realizada para el despliegue</w:t>
            </w:r>
          </w:p>
        </w:tc>
        <w:tc>
          <w:tcPr>
            <w:tcW w:w="240" w:type="dxa"/>
            <w:tcBorders>
              <w:top w:val="single" w:sz="6" w:space="0" w:color="auto"/>
              <w:left w:val="single" w:sz="6" w:space="0" w:color="auto"/>
              <w:bottom w:val="single" w:sz="6" w:space="0" w:color="auto"/>
              <w:right w:val="single" w:sz="6" w:space="0" w:color="auto"/>
            </w:tcBorders>
            <w:vAlign w:val="center"/>
          </w:tcPr>
          <w:p w14:paraId="56335066" w14:textId="614922E1"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34286B77" w14:textId="747A4324"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237588CF" w14:textId="06A07FF6" w:rsidR="71F4B0C9" w:rsidRDefault="71F4B0C9" w:rsidP="71F4B0C9">
            <w:pPr>
              <w:jc w:val="center"/>
              <w:rPr>
                <w:rFonts w:ascii="Arial" w:eastAsia="Arial" w:hAnsi="Arial" w:cs="Arial"/>
              </w:rPr>
            </w:pPr>
          </w:p>
        </w:tc>
      </w:tr>
      <w:tr w:rsidR="71F4B0C9" w14:paraId="17E2D3E1" w14:textId="77777777" w:rsidTr="71F4B0C9">
        <w:trPr>
          <w:trHeight w:val="300"/>
        </w:trPr>
        <w:tc>
          <w:tcPr>
            <w:tcW w:w="1215" w:type="dxa"/>
            <w:vMerge/>
            <w:tcBorders>
              <w:left w:val="single" w:sz="0" w:space="0" w:color="auto"/>
              <w:right w:val="single" w:sz="0" w:space="0" w:color="auto"/>
            </w:tcBorders>
            <w:vAlign w:val="center"/>
          </w:tcPr>
          <w:p w14:paraId="76B7B2A7"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71130652" w14:textId="15EF25B7" w:rsidR="71F4B0C9" w:rsidRDefault="71F4B0C9" w:rsidP="71F4B0C9">
            <w:pPr>
              <w:rPr>
                <w:rFonts w:ascii="Arial" w:eastAsia="Arial" w:hAnsi="Arial" w:cs="Arial"/>
              </w:rPr>
            </w:pPr>
            <w:r w:rsidRPr="71F4B0C9">
              <w:rPr>
                <w:rFonts w:ascii="Arial" w:eastAsia="Arial" w:hAnsi="Arial" w:cs="Arial"/>
                <w:lang w:val="es-MX"/>
              </w:rPr>
              <w:t>La explicación de todos los integrantes es fluida, entendible y correcta</w:t>
            </w:r>
          </w:p>
        </w:tc>
        <w:tc>
          <w:tcPr>
            <w:tcW w:w="240" w:type="dxa"/>
            <w:tcBorders>
              <w:top w:val="single" w:sz="6" w:space="0" w:color="auto"/>
              <w:left w:val="single" w:sz="6" w:space="0" w:color="auto"/>
              <w:bottom w:val="single" w:sz="6" w:space="0" w:color="auto"/>
              <w:right w:val="single" w:sz="6" w:space="0" w:color="auto"/>
            </w:tcBorders>
            <w:vAlign w:val="center"/>
          </w:tcPr>
          <w:p w14:paraId="0AD1DF85" w14:textId="64AB020F"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2CEAEDC0" w14:textId="2AAAD3F9"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00AC0699" w14:textId="23E8379A" w:rsidR="71F4B0C9" w:rsidRDefault="71F4B0C9" w:rsidP="71F4B0C9">
            <w:pPr>
              <w:jc w:val="center"/>
              <w:rPr>
                <w:rFonts w:ascii="Arial" w:eastAsia="Arial" w:hAnsi="Arial" w:cs="Arial"/>
              </w:rPr>
            </w:pPr>
          </w:p>
        </w:tc>
      </w:tr>
      <w:tr w:rsidR="71F4B0C9" w14:paraId="74E14FE2" w14:textId="77777777" w:rsidTr="71F4B0C9">
        <w:trPr>
          <w:trHeight w:val="300"/>
        </w:trPr>
        <w:tc>
          <w:tcPr>
            <w:tcW w:w="12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393CA8A4" w14:textId="75538DBF"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Del despliegue del sistema</w:t>
            </w:r>
          </w:p>
        </w:tc>
        <w:tc>
          <w:tcPr>
            <w:tcW w:w="5280" w:type="dxa"/>
            <w:tcBorders>
              <w:top w:val="single" w:sz="6" w:space="0" w:color="auto"/>
              <w:left w:val="single" w:sz="6" w:space="0" w:color="auto"/>
              <w:bottom w:val="single" w:sz="6" w:space="0" w:color="auto"/>
              <w:right w:val="single" w:sz="6" w:space="0" w:color="auto"/>
            </w:tcBorders>
          </w:tcPr>
          <w:p w14:paraId="73A0A498" w14:textId="2E046B77" w:rsidR="71F4B0C9" w:rsidRDefault="71F4B0C9" w:rsidP="71F4B0C9">
            <w:pPr>
              <w:rPr>
                <w:rFonts w:ascii="Arial" w:eastAsia="Arial" w:hAnsi="Arial" w:cs="Arial"/>
              </w:rPr>
            </w:pPr>
            <w:r w:rsidRPr="71F4B0C9">
              <w:rPr>
                <w:rFonts w:ascii="Arial" w:eastAsia="Arial" w:hAnsi="Arial" w:cs="Arial"/>
                <w:lang w:val="es-MX"/>
              </w:rPr>
              <w:t>Se muestra el entorno de despliegue</w:t>
            </w:r>
          </w:p>
        </w:tc>
        <w:tc>
          <w:tcPr>
            <w:tcW w:w="240" w:type="dxa"/>
            <w:tcBorders>
              <w:top w:val="single" w:sz="6" w:space="0" w:color="auto"/>
              <w:left w:val="single" w:sz="6" w:space="0" w:color="auto"/>
              <w:bottom w:val="single" w:sz="6" w:space="0" w:color="auto"/>
              <w:right w:val="single" w:sz="6" w:space="0" w:color="auto"/>
            </w:tcBorders>
            <w:vAlign w:val="center"/>
          </w:tcPr>
          <w:p w14:paraId="7D2F0EE0" w14:textId="1B5E85B8"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73AEEEE6" w14:textId="5824E782"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58FCDEB7" w14:textId="3F8A7AAF" w:rsidR="71F4B0C9" w:rsidRDefault="71F4B0C9" w:rsidP="71F4B0C9">
            <w:pPr>
              <w:jc w:val="center"/>
              <w:rPr>
                <w:rFonts w:ascii="Arial" w:eastAsia="Arial" w:hAnsi="Arial" w:cs="Arial"/>
              </w:rPr>
            </w:pPr>
          </w:p>
        </w:tc>
      </w:tr>
      <w:tr w:rsidR="71F4B0C9" w14:paraId="352117AC" w14:textId="77777777" w:rsidTr="71F4B0C9">
        <w:trPr>
          <w:trHeight w:val="300"/>
        </w:trPr>
        <w:tc>
          <w:tcPr>
            <w:tcW w:w="1215" w:type="dxa"/>
            <w:vMerge/>
            <w:tcBorders>
              <w:left w:val="single" w:sz="0" w:space="0" w:color="auto"/>
              <w:right w:val="single" w:sz="0" w:space="0" w:color="auto"/>
            </w:tcBorders>
            <w:vAlign w:val="center"/>
          </w:tcPr>
          <w:p w14:paraId="60AF03AD"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085D3E21" w14:textId="27829996" w:rsidR="71F4B0C9" w:rsidRDefault="71F4B0C9" w:rsidP="71F4B0C9">
            <w:pPr>
              <w:rPr>
                <w:rFonts w:ascii="Arial" w:eastAsia="Arial" w:hAnsi="Arial" w:cs="Arial"/>
              </w:rPr>
            </w:pPr>
            <w:r w:rsidRPr="71F4B0C9">
              <w:rPr>
                <w:rFonts w:ascii="Arial" w:eastAsia="Arial" w:hAnsi="Arial" w:cs="Arial"/>
                <w:lang w:val="es-MX"/>
              </w:rPr>
              <w:t>Se ve la participación del usuario</w:t>
            </w:r>
          </w:p>
        </w:tc>
        <w:tc>
          <w:tcPr>
            <w:tcW w:w="240" w:type="dxa"/>
            <w:tcBorders>
              <w:top w:val="single" w:sz="6" w:space="0" w:color="auto"/>
              <w:left w:val="single" w:sz="6" w:space="0" w:color="auto"/>
              <w:bottom w:val="single" w:sz="6" w:space="0" w:color="auto"/>
              <w:right w:val="single" w:sz="6" w:space="0" w:color="auto"/>
            </w:tcBorders>
            <w:vAlign w:val="center"/>
          </w:tcPr>
          <w:p w14:paraId="3FF5B6C0" w14:textId="5C6562EF"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76F8FF27" w14:textId="599DD201"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19273B8D" w14:textId="0EC5E843" w:rsidR="71F4B0C9" w:rsidRDefault="71F4B0C9" w:rsidP="71F4B0C9">
            <w:pPr>
              <w:jc w:val="center"/>
              <w:rPr>
                <w:rFonts w:ascii="Arial" w:eastAsia="Arial" w:hAnsi="Arial" w:cs="Arial"/>
              </w:rPr>
            </w:pPr>
          </w:p>
        </w:tc>
      </w:tr>
      <w:tr w:rsidR="71F4B0C9" w14:paraId="3717D6EE" w14:textId="77777777" w:rsidTr="71F4B0C9">
        <w:trPr>
          <w:trHeight w:val="300"/>
        </w:trPr>
        <w:tc>
          <w:tcPr>
            <w:tcW w:w="1215" w:type="dxa"/>
            <w:vMerge/>
            <w:tcBorders>
              <w:left w:val="single" w:sz="0" w:space="0" w:color="auto"/>
              <w:right w:val="single" w:sz="0" w:space="0" w:color="auto"/>
            </w:tcBorders>
            <w:vAlign w:val="center"/>
          </w:tcPr>
          <w:p w14:paraId="344A57FA"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7BD53F74" w14:textId="37A6FEBA" w:rsidR="71F4B0C9" w:rsidRDefault="71F4B0C9" w:rsidP="71F4B0C9">
            <w:pPr>
              <w:rPr>
                <w:rFonts w:ascii="Arial" w:eastAsia="Arial" w:hAnsi="Arial" w:cs="Arial"/>
              </w:rPr>
            </w:pPr>
            <w:r w:rsidRPr="71F4B0C9">
              <w:rPr>
                <w:rFonts w:ascii="Arial" w:eastAsia="Arial" w:hAnsi="Arial" w:cs="Arial"/>
                <w:lang w:val="es-MX"/>
              </w:rPr>
              <w:t>Muestra el acceso al sistema</w:t>
            </w:r>
          </w:p>
        </w:tc>
        <w:tc>
          <w:tcPr>
            <w:tcW w:w="240" w:type="dxa"/>
            <w:tcBorders>
              <w:top w:val="single" w:sz="6" w:space="0" w:color="auto"/>
              <w:left w:val="single" w:sz="6" w:space="0" w:color="auto"/>
              <w:bottom w:val="single" w:sz="6" w:space="0" w:color="auto"/>
              <w:right w:val="single" w:sz="6" w:space="0" w:color="auto"/>
            </w:tcBorders>
            <w:vAlign w:val="center"/>
          </w:tcPr>
          <w:p w14:paraId="19E908FC" w14:textId="3B5B80CD"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27F43B2B" w14:textId="1B0F786B"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415C3501" w14:textId="5686654A" w:rsidR="71F4B0C9" w:rsidRDefault="71F4B0C9" w:rsidP="71F4B0C9">
            <w:pPr>
              <w:jc w:val="center"/>
              <w:rPr>
                <w:rFonts w:ascii="Arial" w:eastAsia="Arial" w:hAnsi="Arial" w:cs="Arial"/>
              </w:rPr>
            </w:pPr>
          </w:p>
        </w:tc>
      </w:tr>
      <w:tr w:rsidR="71F4B0C9" w14:paraId="10F3DB26" w14:textId="77777777" w:rsidTr="71F4B0C9">
        <w:trPr>
          <w:trHeight w:val="300"/>
        </w:trPr>
        <w:tc>
          <w:tcPr>
            <w:tcW w:w="1215" w:type="dxa"/>
            <w:vMerge/>
            <w:tcBorders>
              <w:top w:val="single" w:sz="0" w:space="0" w:color="auto"/>
              <w:left w:val="single" w:sz="0" w:space="0" w:color="auto"/>
              <w:bottom w:val="outset" w:sz="0" w:space="0" w:color="auto"/>
              <w:right w:val="single" w:sz="0" w:space="0" w:color="auto"/>
            </w:tcBorders>
            <w:vAlign w:val="center"/>
          </w:tcPr>
          <w:p w14:paraId="6292DB5B"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05E48896" w14:textId="3F9006D5" w:rsidR="71F4B0C9" w:rsidRDefault="71F4B0C9" w:rsidP="71F4B0C9">
            <w:pPr>
              <w:rPr>
                <w:rFonts w:ascii="Arial" w:eastAsia="Arial" w:hAnsi="Arial" w:cs="Arial"/>
              </w:rPr>
            </w:pPr>
            <w:r w:rsidRPr="71F4B0C9">
              <w:rPr>
                <w:rFonts w:ascii="Arial" w:eastAsia="Arial" w:hAnsi="Arial" w:cs="Arial"/>
                <w:lang w:val="es-MX"/>
              </w:rPr>
              <w:t>El usuario expresa la satisfacción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27FFD49C" w14:textId="3E443819"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0F1CFC68" w14:textId="78D90F1F"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6A2ACA8B" w14:textId="333ED65D" w:rsidR="71F4B0C9" w:rsidRDefault="71F4B0C9" w:rsidP="71F4B0C9">
            <w:pPr>
              <w:jc w:val="center"/>
              <w:rPr>
                <w:rFonts w:ascii="Arial" w:eastAsia="Arial" w:hAnsi="Arial" w:cs="Arial"/>
              </w:rPr>
            </w:pPr>
          </w:p>
        </w:tc>
      </w:tr>
    </w:tbl>
    <w:p w14:paraId="24A79197" w14:textId="57747957" w:rsidR="009E2F14" w:rsidRDefault="009E2F14" w:rsidP="71F4B0C9">
      <w:pPr>
        <w:jc w:val="both"/>
        <w:rPr>
          <w:rFonts w:ascii="Arial" w:eastAsia="Arial" w:hAnsi="Arial" w:cs="Arial"/>
          <w:color w:val="000000" w:themeColor="text1"/>
          <w:lang w:val="es-MX"/>
        </w:rPr>
      </w:pPr>
    </w:p>
    <w:p w14:paraId="5DB3A17B" w14:textId="2DE79C6C" w:rsidR="009E2F14" w:rsidRDefault="009E2F14" w:rsidP="71F4B0C9">
      <w:pPr>
        <w:jc w:val="both"/>
        <w:rPr>
          <w:rFonts w:ascii="Arial" w:eastAsia="Arial" w:hAnsi="Arial" w:cs="Arial"/>
          <w:color w:val="000000" w:themeColor="text1"/>
          <w:lang w:val="es-MX"/>
        </w:rPr>
      </w:pPr>
    </w:p>
    <w:p w14:paraId="4F4140E0" w14:textId="46150C56" w:rsidR="009E2F14" w:rsidRDefault="194AC248" w:rsidP="71F4B0C9">
      <w:pPr>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 xml:space="preserve">Sesión 16.  </w:t>
      </w:r>
      <w:r w:rsidRPr="71F4B0C9">
        <w:rPr>
          <w:rFonts w:ascii="Arial" w:eastAsia="Arial" w:hAnsi="Arial" w:cs="Arial"/>
          <w:color w:val="000000" w:themeColor="text1"/>
          <w:lang w:val="es-MX"/>
        </w:rPr>
        <w:t>Sistema de información en producción.</w:t>
      </w:r>
    </w:p>
    <w:p w14:paraId="5DC7CF35" w14:textId="4E37152E" w:rsidR="009E2F14" w:rsidRDefault="009E2F14" w:rsidP="71F4B0C9">
      <w:pPr>
        <w:jc w:val="both"/>
        <w:rPr>
          <w:rFonts w:ascii="Arial" w:eastAsia="Arial" w:hAnsi="Arial" w:cs="Arial"/>
          <w:color w:val="000000" w:themeColor="text1"/>
          <w:lang w:val="es-MX"/>
        </w:rPr>
      </w:pPr>
    </w:p>
    <w:p w14:paraId="7F2B9C28" w14:textId="697A35FF" w:rsidR="009E2F14" w:rsidRDefault="194AC248" w:rsidP="71F4B0C9">
      <w:pPr>
        <w:spacing w:before="120" w:after="120"/>
        <w:jc w:val="both"/>
        <w:rPr>
          <w:rFonts w:ascii="Arial" w:eastAsia="Arial" w:hAnsi="Arial" w:cs="Arial"/>
          <w:color w:val="2E74B5"/>
          <w:lang w:val="es-MX"/>
        </w:rPr>
      </w:pPr>
      <w:commentRangeStart w:id="22"/>
      <w:r w:rsidRPr="71F4B0C9">
        <w:rPr>
          <w:rFonts w:ascii="Arial" w:eastAsia="Arial" w:hAnsi="Arial" w:cs="Arial"/>
          <w:b/>
          <w:bCs/>
          <w:color w:val="2E74B5"/>
          <w:lang w:val="es-MX"/>
        </w:rPr>
        <w:t>Práctica 3.</w:t>
      </w:r>
      <w:commentRangeEnd w:id="22"/>
      <w:r w:rsidR="009E2F14">
        <w:commentReference w:id="22"/>
      </w:r>
      <w:r w:rsidRPr="71F4B0C9">
        <w:rPr>
          <w:rFonts w:ascii="Arial" w:eastAsia="Arial" w:hAnsi="Arial" w:cs="Arial"/>
          <w:b/>
          <w:bCs/>
          <w:color w:val="2E74B5"/>
          <w:lang w:val="es-MX"/>
        </w:rPr>
        <w:t xml:space="preserve"> Sistema de información en producción.</w:t>
      </w:r>
    </w:p>
    <w:p w14:paraId="260D1067" w14:textId="1D8580A2" w:rsidR="009E2F14" w:rsidRDefault="009E2F14" w:rsidP="71F4B0C9">
      <w:pPr>
        <w:spacing w:before="120" w:after="120"/>
        <w:jc w:val="both"/>
        <w:rPr>
          <w:rFonts w:ascii="Arial" w:eastAsia="Arial" w:hAnsi="Arial" w:cs="Arial"/>
          <w:color w:val="2E74B5"/>
          <w:lang w:val="es-MX"/>
        </w:rPr>
      </w:pPr>
    </w:p>
    <w:p w14:paraId="5BBF7E5D" w14:textId="0222E1E2" w:rsidR="009E2F14" w:rsidRDefault="194AC248"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¿Qué entregaré?</w:t>
      </w:r>
    </w:p>
    <w:p w14:paraId="31FD3E0C" w14:textId="3D358E21" w:rsidR="009E2F14" w:rsidRDefault="194AC248" w:rsidP="71F4B0C9">
      <w:pPr>
        <w:rPr>
          <w:rFonts w:ascii="Arial" w:eastAsia="Arial" w:hAnsi="Arial" w:cs="Arial"/>
          <w:color w:val="000000" w:themeColor="text1"/>
          <w:lang w:val="es-MX"/>
        </w:rPr>
      </w:pPr>
      <w:r w:rsidRPr="71F4B0C9">
        <w:rPr>
          <w:rFonts w:ascii="Arial" w:eastAsia="Arial" w:hAnsi="Arial" w:cs="Arial"/>
          <w:color w:val="000000" w:themeColor="text1"/>
          <w:lang w:val="es-MX"/>
        </w:rPr>
        <w:t> </w:t>
      </w:r>
    </w:p>
    <w:p w14:paraId="75638043" w14:textId="0DDD6916" w:rsidR="009E2F14" w:rsidRDefault="194AC248" w:rsidP="005C5DD4">
      <w:pPr>
        <w:pStyle w:val="Prrafodelista"/>
        <w:numPr>
          <w:ilvl w:val="0"/>
          <w:numId w:val="5"/>
        </w:numPr>
        <w:rPr>
          <w:rFonts w:ascii="Arial" w:eastAsia="Arial" w:hAnsi="Arial" w:cs="Arial"/>
          <w:color w:val="000000" w:themeColor="text1"/>
          <w:lang w:val="es-MX"/>
        </w:rPr>
      </w:pPr>
      <w:r w:rsidRPr="71F4B0C9">
        <w:rPr>
          <w:rFonts w:ascii="Arial" w:eastAsia="Arial" w:hAnsi="Arial" w:cs="Arial"/>
          <w:color w:val="000000" w:themeColor="text1"/>
          <w:lang w:val="es-ES"/>
        </w:rPr>
        <w:t xml:space="preserve">Archivo manual de desarrollo – Consiste en el recurso </w:t>
      </w:r>
      <w:r w:rsidRPr="71F4B0C9">
        <w:rPr>
          <w:rFonts w:ascii="Arial" w:eastAsia="Arial" w:hAnsi="Arial" w:cs="Arial"/>
          <w:b/>
          <w:bCs/>
          <w:color w:val="BF8F00"/>
          <w:u w:val="single"/>
          <w:lang w:val="es-MX"/>
        </w:rPr>
        <w:t>Documentación del desarrollo</w:t>
      </w:r>
      <w:r w:rsidRPr="71F4B0C9">
        <w:rPr>
          <w:rFonts w:ascii="Arial" w:eastAsia="Arial" w:hAnsi="Arial" w:cs="Arial"/>
          <w:color w:val="000000" w:themeColor="text1"/>
          <w:lang w:val="es-ES"/>
        </w:rPr>
        <w:t xml:space="preserve"> completo con los apartados I, II, III y IV concluidos.</w:t>
      </w:r>
      <w:r w:rsidRPr="71F4B0C9">
        <w:rPr>
          <w:rFonts w:ascii="Arial" w:eastAsia="Arial" w:hAnsi="Arial" w:cs="Arial"/>
          <w:color w:val="000000" w:themeColor="text1"/>
          <w:lang w:val="es-MX"/>
        </w:rPr>
        <w:t xml:space="preserve"> Documento que has venido trabajando e integrar además el apartado 4.3 Manual de usuario/técnico.</w:t>
      </w:r>
    </w:p>
    <w:p w14:paraId="28DF369E" w14:textId="0E39DA99" w:rsidR="009E2F14" w:rsidRDefault="194AC248" w:rsidP="005C5DD4">
      <w:pPr>
        <w:pStyle w:val="Prrafodelista"/>
        <w:numPr>
          <w:ilvl w:val="0"/>
          <w:numId w:val="5"/>
        </w:numPr>
        <w:rPr>
          <w:rFonts w:ascii="Arial" w:eastAsia="Arial" w:hAnsi="Arial" w:cs="Arial"/>
          <w:color w:val="000000" w:themeColor="text1"/>
          <w:lang w:val="es-MX"/>
        </w:rPr>
      </w:pPr>
      <w:r w:rsidRPr="71F4B0C9">
        <w:rPr>
          <w:rFonts w:ascii="Arial" w:eastAsia="Arial" w:hAnsi="Arial" w:cs="Arial"/>
          <w:color w:val="000000" w:themeColor="text1"/>
          <w:lang w:val="es-MX"/>
        </w:rPr>
        <w:t>Empaquetado del sistema. Carpeta comprimida en .zip con el código.</w:t>
      </w:r>
    </w:p>
    <w:p w14:paraId="4ABDA09D" w14:textId="385433E0" w:rsidR="009E2F14" w:rsidRDefault="194AC248" w:rsidP="005C5DD4">
      <w:pPr>
        <w:pStyle w:val="Prrafodelista"/>
        <w:numPr>
          <w:ilvl w:val="0"/>
          <w:numId w:val="5"/>
        </w:numPr>
        <w:rPr>
          <w:rFonts w:ascii="Arial" w:eastAsia="Arial" w:hAnsi="Arial" w:cs="Arial"/>
          <w:color w:val="000000" w:themeColor="text1"/>
          <w:lang w:val="es-MX"/>
        </w:rPr>
      </w:pPr>
      <w:r w:rsidRPr="71F4B0C9">
        <w:rPr>
          <w:rFonts w:ascii="Arial" w:eastAsia="Arial" w:hAnsi="Arial" w:cs="Arial"/>
          <w:color w:val="000000" w:themeColor="text1"/>
          <w:lang w:val="es-MX"/>
        </w:rPr>
        <w:t>Video con la presentación del despliegue del sistema.</w:t>
      </w:r>
    </w:p>
    <w:p w14:paraId="72344D4F" w14:textId="4FDFF378" w:rsidR="009E2F14" w:rsidRDefault="009E2F14" w:rsidP="71F4B0C9">
      <w:pPr>
        <w:ind w:left="720"/>
        <w:rPr>
          <w:rFonts w:ascii="Arial" w:eastAsia="Arial" w:hAnsi="Arial" w:cs="Arial"/>
          <w:color w:val="000000" w:themeColor="text1"/>
          <w:lang w:val="es-MX"/>
        </w:rPr>
      </w:pPr>
    </w:p>
    <w:p w14:paraId="1FC3AB8A" w14:textId="0325908F" w:rsidR="009E2F14" w:rsidRDefault="194AC248" w:rsidP="71F4B0C9">
      <w:pPr>
        <w:rPr>
          <w:rFonts w:ascii="Arial" w:eastAsia="Arial" w:hAnsi="Arial" w:cs="Arial"/>
          <w:color w:val="000000" w:themeColor="text1"/>
          <w:lang w:val="es-MX"/>
        </w:rPr>
      </w:pPr>
      <w:r w:rsidRPr="71F4B0C9">
        <w:rPr>
          <w:rFonts w:ascii="Arial" w:eastAsia="Arial" w:hAnsi="Arial" w:cs="Arial"/>
          <w:b/>
          <w:bCs/>
          <w:color w:val="000000" w:themeColor="text1"/>
          <w:lang w:val="es-MX"/>
        </w:rPr>
        <w:t>¿Cómo realizaré la actividad?</w:t>
      </w:r>
    </w:p>
    <w:p w14:paraId="5EE08ADF" w14:textId="3DFB479A" w:rsidR="009E2F14" w:rsidRDefault="009E2F14" w:rsidP="71F4B0C9">
      <w:pPr>
        <w:rPr>
          <w:rFonts w:ascii="Arial" w:eastAsia="Arial" w:hAnsi="Arial" w:cs="Arial"/>
          <w:color w:val="000000" w:themeColor="text1"/>
          <w:lang w:val="es-MX"/>
        </w:rPr>
      </w:pPr>
    </w:p>
    <w:p w14:paraId="60F8D526" w14:textId="1682EB76" w:rsidR="009E2F14" w:rsidRDefault="194AC248" w:rsidP="005C5DD4">
      <w:pPr>
        <w:pStyle w:val="Prrafodelista"/>
        <w:numPr>
          <w:ilvl w:val="0"/>
          <w:numId w:val="4"/>
        </w:numPr>
        <w:jc w:val="both"/>
        <w:rPr>
          <w:rFonts w:ascii="Arial" w:eastAsia="Arial" w:hAnsi="Arial" w:cs="Arial"/>
          <w:color w:val="BF8F00"/>
          <w:lang w:val="es-MX"/>
        </w:rPr>
      </w:pPr>
      <w:r w:rsidRPr="71F4B0C9">
        <w:rPr>
          <w:rStyle w:val="normaltextrun"/>
          <w:rFonts w:ascii="Arial" w:eastAsia="Arial" w:hAnsi="Arial" w:cs="Arial"/>
          <w:color w:val="000000" w:themeColor="text1"/>
          <w:sz w:val="24"/>
          <w:szCs w:val="24"/>
          <w:lang w:val="es-MX"/>
        </w:rPr>
        <w:t xml:space="preserve">Reúnete con tu equipo de trabajo, de manera colaborativa revisen y atiendan las observaciones realizadas tanto a su Video del sistema como a los incisos 4.1 y 4.2 del apartado IV del </w:t>
      </w:r>
      <w:r w:rsidRPr="71F4B0C9">
        <w:rPr>
          <w:rFonts w:ascii="Arial" w:eastAsia="Arial" w:hAnsi="Arial" w:cs="Arial"/>
          <w:color w:val="000000" w:themeColor="text1"/>
          <w:lang w:val="es-ES"/>
        </w:rPr>
        <w:t xml:space="preserve">recurso </w:t>
      </w:r>
      <w:r w:rsidRPr="71F4B0C9">
        <w:rPr>
          <w:rFonts w:ascii="Arial" w:eastAsia="Arial" w:hAnsi="Arial" w:cs="Arial"/>
          <w:b/>
          <w:bCs/>
          <w:color w:val="BF8F00"/>
          <w:u w:val="single"/>
          <w:lang w:val="es-MX"/>
        </w:rPr>
        <w:t>Documentación del desarrollo.</w:t>
      </w:r>
    </w:p>
    <w:p w14:paraId="1F3FACCF" w14:textId="10293760" w:rsidR="009E2F14" w:rsidRDefault="194AC248" w:rsidP="005C5DD4">
      <w:pPr>
        <w:pStyle w:val="Prrafodelista"/>
        <w:numPr>
          <w:ilvl w:val="0"/>
          <w:numId w:val="4"/>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Elaboren el inciso 4.3 Manual de usuario/técnico.</w:t>
      </w:r>
    </w:p>
    <w:p w14:paraId="4CEE4145" w14:textId="3489E5DF" w:rsidR="009E2F14" w:rsidRDefault="194AC248" w:rsidP="005C5DD4">
      <w:pPr>
        <w:pStyle w:val="Prrafodelista"/>
        <w:numPr>
          <w:ilvl w:val="0"/>
          <w:numId w:val="4"/>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Documenten los apartados:</w:t>
      </w:r>
    </w:p>
    <w:p w14:paraId="63D3C543" w14:textId="2D81AE46" w:rsidR="009E2F14" w:rsidRDefault="194AC248" w:rsidP="005C5DD4">
      <w:pPr>
        <w:pStyle w:val="Prrafodelista"/>
        <w:numPr>
          <w:ilvl w:val="0"/>
          <w:numId w:val="3"/>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Introducción</w:t>
      </w:r>
    </w:p>
    <w:p w14:paraId="62EF8250" w14:textId="1D77E5ED" w:rsidR="009E2F14" w:rsidRDefault="194AC248" w:rsidP="005C5DD4">
      <w:pPr>
        <w:pStyle w:val="Prrafodelista"/>
        <w:numPr>
          <w:ilvl w:val="0"/>
          <w:numId w:val="3"/>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Resumen</w:t>
      </w:r>
    </w:p>
    <w:p w14:paraId="28709A3D" w14:textId="7BACC69D" w:rsidR="009E2F14" w:rsidRDefault="194AC248" w:rsidP="005C5DD4">
      <w:pPr>
        <w:pStyle w:val="Prrafodelista"/>
        <w:numPr>
          <w:ilvl w:val="0"/>
          <w:numId w:val="3"/>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Conclusiones</w:t>
      </w:r>
    </w:p>
    <w:p w14:paraId="7FD079D7" w14:textId="4587CE52" w:rsidR="009E2F14" w:rsidRDefault="194AC248" w:rsidP="005C5DD4">
      <w:pPr>
        <w:pStyle w:val="Prrafodelista"/>
        <w:numPr>
          <w:ilvl w:val="0"/>
          <w:numId w:val="3"/>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Trabajo futuro</w:t>
      </w:r>
    </w:p>
    <w:p w14:paraId="7EB85C65" w14:textId="6270F01A" w:rsidR="009E2F14" w:rsidRDefault="194AC248" w:rsidP="005C5DD4">
      <w:pPr>
        <w:pStyle w:val="Prrafodelista"/>
        <w:numPr>
          <w:ilvl w:val="0"/>
          <w:numId w:val="3"/>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Bibliografía</w:t>
      </w:r>
    </w:p>
    <w:p w14:paraId="7F14A708" w14:textId="1BB512B8" w:rsidR="009E2F14" w:rsidRDefault="194AC248" w:rsidP="005C5DD4">
      <w:pPr>
        <w:pStyle w:val="Prrafodelista"/>
        <w:numPr>
          <w:ilvl w:val="0"/>
          <w:numId w:val="3"/>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Anexos</w:t>
      </w:r>
    </w:p>
    <w:p w14:paraId="64CA4294" w14:textId="344A9823" w:rsidR="009E2F14" w:rsidRDefault="194AC248" w:rsidP="005C5DD4">
      <w:pPr>
        <w:pStyle w:val="Prrafodelista"/>
        <w:numPr>
          <w:ilvl w:val="0"/>
          <w:numId w:val="4"/>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Integren los apartados documentados en su documento de trabajo. (En el que han estado trabajando todos los apartados).</w:t>
      </w:r>
    </w:p>
    <w:p w14:paraId="19CC7DE7" w14:textId="59B6AC6C" w:rsidR="009E2F14" w:rsidRDefault="194AC248" w:rsidP="005C5DD4">
      <w:pPr>
        <w:pStyle w:val="Prrafodelista"/>
        <w:numPr>
          <w:ilvl w:val="0"/>
          <w:numId w:val="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lastRenderedPageBreak/>
        <w:t>Elaboren un video que muestre las acciones para llevar a cabo el despliegue del sistema y la aceptación del usuario, consideren los siguientes elementos para su video:</w:t>
      </w:r>
    </w:p>
    <w:p w14:paraId="408E1FBC" w14:textId="2814F605" w:rsidR="009E2F14" w:rsidRDefault="194AC248" w:rsidP="71F4B0C9">
      <w:pPr>
        <w:ind w:left="1416"/>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Sobre los integrantes:</w:t>
      </w:r>
    </w:p>
    <w:p w14:paraId="11A30901" w14:textId="0B339A83" w:rsidR="009E2F14" w:rsidRDefault="194AC248" w:rsidP="005C5DD4">
      <w:pPr>
        <w:pStyle w:val="Prrafodelista"/>
        <w:numPr>
          <w:ilvl w:val="0"/>
          <w:numId w:val="2"/>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Todos los miembros del equipo deben participar en la exposición del sistema.</w:t>
      </w:r>
    </w:p>
    <w:p w14:paraId="60942D03" w14:textId="7725B888" w:rsidR="009E2F14" w:rsidRDefault="194AC248" w:rsidP="005C5DD4">
      <w:pPr>
        <w:pStyle w:val="Prrafodelista"/>
        <w:numPr>
          <w:ilvl w:val="0"/>
          <w:numId w:val="2"/>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Cada participante explica la acción realizada para el despliegue</w:t>
      </w:r>
    </w:p>
    <w:p w14:paraId="4342FE52" w14:textId="2AAC20D6" w:rsidR="009E2F14" w:rsidRDefault="194AC248" w:rsidP="71F4B0C9">
      <w:pPr>
        <w:ind w:left="1416"/>
        <w:jc w:val="both"/>
        <w:rPr>
          <w:rFonts w:ascii="Arial" w:eastAsia="Arial" w:hAnsi="Arial" w:cs="Arial"/>
          <w:color w:val="000000" w:themeColor="text1"/>
          <w:lang w:val="es-MX"/>
        </w:rPr>
      </w:pPr>
      <w:r w:rsidRPr="71F4B0C9">
        <w:rPr>
          <w:rFonts w:ascii="Arial" w:eastAsia="Arial" w:hAnsi="Arial" w:cs="Arial"/>
          <w:color w:val="000000" w:themeColor="text1"/>
          <w:lang w:val="es-MX"/>
        </w:rPr>
        <w:t>Del despliegue del sistema:</w:t>
      </w:r>
    </w:p>
    <w:p w14:paraId="50676EF2" w14:textId="01C64A5B" w:rsidR="009E2F14" w:rsidRDefault="194AC248" w:rsidP="005C5DD4">
      <w:pPr>
        <w:pStyle w:val="Prrafodelista"/>
        <w:numPr>
          <w:ilvl w:val="0"/>
          <w:numId w:val="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Se muestra el entorno de despliegue</w:t>
      </w:r>
    </w:p>
    <w:p w14:paraId="5A56AFD7" w14:textId="2BE61302" w:rsidR="009E2F14" w:rsidRDefault="194AC248" w:rsidP="005C5DD4">
      <w:pPr>
        <w:pStyle w:val="Prrafodelista"/>
        <w:numPr>
          <w:ilvl w:val="0"/>
          <w:numId w:val="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Se ve la participación del usuario</w:t>
      </w:r>
    </w:p>
    <w:p w14:paraId="0F91FB75" w14:textId="0B85275C" w:rsidR="009E2F14" w:rsidRDefault="194AC248" w:rsidP="005C5DD4">
      <w:pPr>
        <w:pStyle w:val="Prrafodelista"/>
        <w:numPr>
          <w:ilvl w:val="0"/>
          <w:numId w:val="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Muestra el acceso al sistema</w:t>
      </w:r>
    </w:p>
    <w:p w14:paraId="7D9B2CEC" w14:textId="2261EF7D" w:rsidR="009E2F14" w:rsidRDefault="194AC248" w:rsidP="005C5DD4">
      <w:pPr>
        <w:pStyle w:val="Prrafodelista"/>
        <w:numPr>
          <w:ilvl w:val="0"/>
          <w:numId w:val="1"/>
        </w:numPr>
        <w:jc w:val="both"/>
        <w:rPr>
          <w:rFonts w:ascii="Arial" w:eastAsia="Arial" w:hAnsi="Arial" w:cs="Arial"/>
          <w:color w:val="000000" w:themeColor="text1"/>
          <w:lang w:val="es-MX"/>
        </w:rPr>
      </w:pPr>
      <w:r w:rsidRPr="71F4B0C9">
        <w:rPr>
          <w:rFonts w:ascii="Arial" w:eastAsia="Arial" w:hAnsi="Arial" w:cs="Arial"/>
          <w:color w:val="000000" w:themeColor="text1"/>
          <w:lang w:val="es-MX"/>
        </w:rPr>
        <w:t>El usuario expresa la satisfacción del sistema.</w:t>
      </w:r>
    </w:p>
    <w:p w14:paraId="0EAD0AC1" w14:textId="1018117A" w:rsidR="009E2F14" w:rsidRDefault="009E2F14" w:rsidP="71F4B0C9">
      <w:pPr>
        <w:ind w:left="2136"/>
        <w:jc w:val="both"/>
        <w:rPr>
          <w:rFonts w:ascii="Arial" w:eastAsia="Arial" w:hAnsi="Arial" w:cs="Arial"/>
          <w:color w:val="000000" w:themeColor="text1"/>
          <w:lang w:val="es-MX"/>
        </w:rPr>
      </w:pPr>
    </w:p>
    <w:p w14:paraId="678C901F" w14:textId="42EC3CE1" w:rsidR="009E2F14" w:rsidRDefault="194AC248" w:rsidP="005C5DD4">
      <w:pPr>
        <w:pStyle w:val="Prrafodelista"/>
        <w:numPr>
          <w:ilvl w:val="0"/>
          <w:numId w:val="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MX"/>
        </w:rPr>
        <w:t>Guarda los archivos: documentación del desarrollo en formato Word, la carpeta con el empaquetado en formato zip y el video en formato AVI nombrándolos de la siguiente manera</w:t>
      </w:r>
      <w:r w:rsidRPr="71F4B0C9">
        <w:rPr>
          <w:rStyle w:val="normaltextrun"/>
          <w:rFonts w:ascii="Arial" w:eastAsia="Arial" w:hAnsi="Arial" w:cs="Arial"/>
          <w:color w:val="000000" w:themeColor="text1"/>
          <w:sz w:val="24"/>
          <w:szCs w:val="24"/>
          <w:lang w:val="es-ES"/>
        </w:rPr>
        <w:t>:</w:t>
      </w:r>
      <w:r w:rsidRPr="71F4B0C9">
        <w:rPr>
          <w:rStyle w:val="normaltextrun"/>
          <w:rFonts w:ascii="Arial" w:eastAsia="Arial" w:hAnsi="Arial" w:cs="Arial"/>
          <w:color w:val="000000" w:themeColor="text1"/>
          <w:sz w:val="24"/>
          <w:szCs w:val="24"/>
          <w:lang w:val="es-MX"/>
        </w:rPr>
        <w:t> </w:t>
      </w:r>
    </w:p>
    <w:p w14:paraId="203194DA" w14:textId="1B8DF235" w:rsidR="009E2F14" w:rsidRDefault="009E2F14" w:rsidP="71F4B0C9">
      <w:pPr>
        <w:ind w:left="720"/>
        <w:jc w:val="both"/>
        <w:rPr>
          <w:rFonts w:ascii="Arial" w:eastAsia="Arial" w:hAnsi="Arial" w:cs="Arial"/>
          <w:color w:val="000000" w:themeColor="text1"/>
          <w:lang w:val="es-MX"/>
        </w:rPr>
      </w:pPr>
    </w:p>
    <w:p w14:paraId="57FA2E9D" w14:textId="01618FE1" w:rsidR="009E2F14" w:rsidRDefault="194AC248"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Ejemplo Documento: </w:t>
      </w:r>
      <w:r w:rsidRPr="71F4B0C9">
        <w:rPr>
          <w:rStyle w:val="eop"/>
          <w:rFonts w:ascii="Arial" w:eastAsia="Arial" w:hAnsi="Arial" w:cs="Arial"/>
          <w:color w:val="000000" w:themeColor="text1"/>
          <w:sz w:val="24"/>
          <w:szCs w:val="24"/>
          <w:lang w:val="es-MX"/>
        </w:rPr>
        <w:t> </w:t>
      </w:r>
    </w:p>
    <w:p w14:paraId="072743A7" w14:textId="3AB04F85" w:rsidR="009E2F14" w:rsidRDefault="194AC248" w:rsidP="71F4B0C9">
      <w:pPr>
        <w:ind w:left="405"/>
        <w:jc w:val="center"/>
        <w:rPr>
          <w:rFonts w:ascii="Arial" w:eastAsia="Arial" w:hAnsi="Arial" w:cs="Arial"/>
          <w:color w:val="000000" w:themeColor="text1"/>
          <w:lang w:val="es-MX"/>
        </w:rPr>
      </w:pPr>
      <w:proofErr w:type="spellStart"/>
      <w:r w:rsidRPr="71F4B0C9">
        <w:rPr>
          <w:rStyle w:val="normaltextrun"/>
          <w:rFonts w:ascii="Arial" w:eastAsia="Arial" w:hAnsi="Arial" w:cs="Arial"/>
          <w:color w:val="000000" w:themeColor="text1"/>
          <w:sz w:val="24"/>
          <w:szCs w:val="24"/>
          <w:lang w:val="es-ES"/>
        </w:rPr>
        <w:t>Sistema_Hernandez_Alejandra_U3_Práctica</w:t>
      </w:r>
      <w:proofErr w:type="spellEnd"/>
      <w:r w:rsidRPr="71F4B0C9">
        <w:rPr>
          <w:rStyle w:val="normaltextrun"/>
          <w:rFonts w:ascii="Arial" w:eastAsia="Arial" w:hAnsi="Arial" w:cs="Arial"/>
          <w:color w:val="000000" w:themeColor="text1"/>
          <w:sz w:val="24"/>
          <w:szCs w:val="24"/>
          <w:lang w:val="es-ES"/>
        </w:rPr>
        <w:t xml:space="preserve"> </w:t>
      </w:r>
      <w:proofErr w:type="spellStart"/>
      <w:r w:rsidRPr="71F4B0C9">
        <w:rPr>
          <w:rStyle w:val="normaltextrun"/>
          <w:rFonts w:ascii="Arial" w:eastAsia="Arial" w:hAnsi="Arial" w:cs="Arial"/>
          <w:color w:val="000000" w:themeColor="text1"/>
          <w:sz w:val="24"/>
          <w:szCs w:val="24"/>
          <w:lang w:val="es-ES"/>
        </w:rPr>
        <w:t>3_Documentación</w:t>
      </w:r>
      <w:proofErr w:type="spellEnd"/>
    </w:p>
    <w:p w14:paraId="1D5AA9EB" w14:textId="60FE8CC3" w:rsidR="009E2F14" w:rsidRDefault="194AC248" w:rsidP="71F4B0C9">
      <w:pPr>
        <w:ind w:left="405"/>
        <w:jc w:val="center"/>
        <w:rPr>
          <w:rFonts w:ascii="Arial" w:eastAsia="Arial" w:hAnsi="Arial" w:cs="Arial"/>
          <w:color w:val="000000" w:themeColor="text1"/>
          <w:lang w:val="es-MX"/>
        </w:rPr>
      </w:pPr>
      <w:r w:rsidRPr="71F4B0C9">
        <w:rPr>
          <w:rStyle w:val="eop"/>
          <w:rFonts w:ascii="Arial" w:eastAsia="Arial" w:hAnsi="Arial" w:cs="Arial"/>
          <w:color w:val="000000" w:themeColor="text1"/>
          <w:sz w:val="24"/>
          <w:szCs w:val="24"/>
          <w:lang w:val="es-MX"/>
        </w:rPr>
        <w:t> </w:t>
      </w:r>
    </w:p>
    <w:p w14:paraId="27523E51" w14:textId="16AD47B0" w:rsidR="009E2F14" w:rsidRDefault="194AC248" w:rsidP="71F4B0C9">
      <w:pPr>
        <w:ind w:left="405"/>
        <w:jc w:val="center"/>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Ejemplo Video: </w:t>
      </w:r>
      <w:r w:rsidRPr="71F4B0C9">
        <w:rPr>
          <w:rStyle w:val="eop"/>
          <w:rFonts w:ascii="Arial" w:eastAsia="Arial" w:hAnsi="Arial" w:cs="Arial"/>
          <w:color w:val="000000" w:themeColor="text1"/>
          <w:sz w:val="24"/>
          <w:szCs w:val="24"/>
          <w:lang w:val="es-MX"/>
        </w:rPr>
        <w:t> </w:t>
      </w:r>
    </w:p>
    <w:p w14:paraId="6CC22EBF" w14:textId="727B8D05" w:rsidR="009E2F14" w:rsidRDefault="194AC248" w:rsidP="71F4B0C9">
      <w:pPr>
        <w:jc w:val="center"/>
        <w:rPr>
          <w:rFonts w:ascii="Arial" w:eastAsia="Arial" w:hAnsi="Arial" w:cs="Arial"/>
          <w:color w:val="000000" w:themeColor="text1"/>
          <w:lang w:val="es-MX"/>
        </w:rPr>
      </w:pPr>
      <w:proofErr w:type="spellStart"/>
      <w:r w:rsidRPr="71F4B0C9">
        <w:rPr>
          <w:rStyle w:val="normaltextrun"/>
          <w:rFonts w:ascii="Arial" w:eastAsia="Arial" w:hAnsi="Arial" w:cs="Arial"/>
          <w:color w:val="000000" w:themeColor="text1"/>
          <w:sz w:val="24"/>
          <w:szCs w:val="24"/>
          <w:lang w:val="es-ES"/>
        </w:rPr>
        <w:t>Sistema_Hernandez_Alejandra_U3_Práctica</w:t>
      </w:r>
      <w:proofErr w:type="spellEnd"/>
      <w:r w:rsidRPr="71F4B0C9">
        <w:rPr>
          <w:rStyle w:val="normaltextrun"/>
          <w:rFonts w:ascii="Arial" w:eastAsia="Arial" w:hAnsi="Arial" w:cs="Arial"/>
          <w:color w:val="000000" w:themeColor="text1"/>
          <w:sz w:val="24"/>
          <w:szCs w:val="24"/>
          <w:lang w:val="es-ES"/>
        </w:rPr>
        <w:t xml:space="preserve"> </w:t>
      </w:r>
      <w:proofErr w:type="spellStart"/>
      <w:r w:rsidRPr="71F4B0C9">
        <w:rPr>
          <w:rStyle w:val="normaltextrun"/>
          <w:rFonts w:ascii="Arial" w:eastAsia="Arial" w:hAnsi="Arial" w:cs="Arial"/>
          <w:color w:val="000000" w:themeColor="text1"/>
          <w:sz w:val="24"/>
          <w:szCs w:val="24"/>
          <w:lang w:val="es-ES"/>
        </w:rPr>
        <w:t>3_Video.AVI</w:t>
      </w:r>
      <w:proofErr w:type="spellEnd"/>
    </w:p>
    <w:p w14:paraId="6AA95370" w14:textId="73BC3820" w:rsidR="009E2F14" w:rsidRDefault="009E2F14" w:rsidP="71F4B0C9">
      <w:pPr>
        <w:jc w:val="both"/>
        <w:rPr>
          <w:rFonts w:ascii="Arial" w:eastAsia="Arial" w:hAnsi="Arial" w:cs="Arial"/>
          <w:color w:val="000000" w:themeColor="text1"/>
          <w:lang w:val="es-MX"/>
        </w:rPr>
      </w:pPr>
    </w:p>
    <w:p w14:paraId="243802B7" w14:textId="0E27B0CB" w:rsidR="009E2F14" w:rsidRDefault="194AC248" w:rsidP="005C5DD4">
      <w:pPr>
        <w:pStyle w:val="Prrafodelista"/>
        <w:numPr>
          <w:ilvl w:val="0"/>
          <w:numId w:val="4"/>
        </w:numPr>
        <w:jc w:val="both"/>
        <w:rPr>
          <w:rFonts w:ascii="Arial" w:eastAsia="Arial" w:hAnsi="Arial" w:cs="Arial"/>
          <w:color w:val="000000" w:themeColor="text1"/>
          <w:lang w:val="es-MX"/>
        </w:rPr>
      </w:pPr>
      <w:r w:rsidRPr="71F4B0C9">
        <w:rPr>
          <w:rStyle w:val="normaltextrun"/>
          <w:rFonts w:ascii="Arial" w:eastAsia="Arial" w:hAnsi="Arial" w:cs="Arial"/>
          <w:color w:val="000000" w:themeColor="text1"/>
          <w:sz w:val="24"/>
          <w:szCs w:val="24"/>
          <w:lang w:val="es-ES"/>
        </w:rPr>
        <w:t>Carga los archivos en plataforma en el espacio correspondiente. Cada uno de los integrantes del equipo tendrá que nombrar el documento con su información y subirlo en el espacio correspondiente.</w:t>
      </w:r>
    </w:p>
    <w:p w14:paraId="3B4E528F" w14:textId="07335FEF" w:rsidR="009E2F14" w:rsidRDefault="009E2F14" w:rsidP="71F4B0C9">
      <w:pPr>
        <w:jc w:val="both"/>
        <w:rPr>
          <w:rFonts w:ascii="Arial" w:eastAsia="Arial" w:hAnsi="Arial" w:cs="Arial"/>
          <w:color w:val="000000" w:themeColor="text1"/>
          <w:lang w:val="es-MX"/>
        </w:rPr>
      </w:pPr>
    </w:p>
    <w:p w14:paraId="17074FA3" w14:textId="7332EFD2" w:rsidR="009E2F14" w:rsidRDefault="194AC24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Valor de la actividad: Formativa / Requisito de acreditación.</w:t>
      </w:r>
    </w:p>
    <w:p w14:paraId="52516285" w14:textId="3CBF3DE6" w:rsidR="009E2F14" w:rsidRDefault="009E2F14" w:rsidP="71F4B0C9">
      <w:pPr>
        <w:jc w:val="both"/>
        <w:rPr>
          <w:rFonts w:ascii="Arial" w:eastAsia="Arial" w:hAnsi="Arial" w:cs="Arial"/>
          <w:color w:val="000000" w:themeColor="text1"/>
          <w:lang w:val="es-MX"/>
        </w:rPr>
      </w:pPr>
    </w:p>
    <w:p w14:paraId="476978E7" w14:textId="534C9EDA" w:rsidR="009E2F14" w:rsidRDefault="194AC248" w:rsidP="71F4B0C9">
      <w:pPr>
        <w:spacing w:afterAutospacing="1"/>
        <w:jc w:val="both"/>
        <w:rPr>
          <w:rFonts w:ascii="Arial" w:eastAsia="Arial" w:hAnsi="Arial" w:cs="Arial"/>
          <w:color w:val="000000" w:themeColor="text1"/>
          <w:lang w:val="es-MX"/>
        </w:rPr>
      </w:pPr>
      <w:r w:rsidRPr="71F4B0C9">
        <w:rPr>
          <w:rFonts w:ascii="Arial" w:eastAsia="Arial" w:hAnsi="Arial" w:cs="Arial"/>
          <w:b/>
          <w:bCs/>
          <w:color w:val="000000" w:themeColor="text1"/>
          <w:lang w:val="es-MX"/>
        </w:rPr>
        <w:t>¿Cómo se evaluará?</w:t>
      </w:r>
    </w:p>
    <w:p w14:paraId="739EAE8D" w14:textId="1FD32CC9" w:rsidR="009E2F14" w:rsidRDefault="194AC24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Esta actividad no tiene ponderación, pero es parte del sistema que deberás entregar y que equivale al 100% de tu calificación, es un requisito de acreditación y de carácter obligatorio para continuar con el desarrollo del proyecto y para la evaluación final. </w:t>
      </w:r>
    </w:p>
    <w:p w14:paraId="6C741714" w14:textId="483211B5" w:rsidR="009E2F14" w:rsidRDefault="194AC24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Tu profesor-asesor realizará la revisión de tu actividad en la evidencia a entregar en esta sesión, considera la batería de listas de cotejo que se muestra a continuación, si observas que falta algún elemento, corrige tu trabajo antes de enviarlo.</w:t>
      </w:r>
    </w:p>
    <w:p w14:paraId="0AF9B0C1" w14:textId="4FB62D3B" w:rsidR="009E2F14" w:rsidRDefault="194AC248" w:rsidP="71F4B0C9">
      <w:pPr>
        <w:jc w:val="center"/>
        <w:rPr>
          <w:rFonts w:ascii="Arial" w:eastAsia="Arial" w:hAnsi="Arial" w:cs="Arial"/>
          <w:color w:val="2E74B5"/>
          <w:lang w:val="es-MX"/>
        </w:rPr>
      </w:pPr>
      <w:r w:rsidRPr="71F4B0C9">
        <w:rPr>
          <w:rFonts w:ascii="Arial" w:eastAsia="Arial" w:hAnsi="Arial" w:cs="Arial"/>
          <w:b/>
          <w:bCs/>
          <w:color w:val="000000" w:themeColor="text1"/>
          <w:lang w:val="es-MX"/>
        </w:rPr>
        <w:t>Lista de cotejo_</w:t>
      </w:r>
      <w:r w:rsidRPr="71F4B0C9">
        <w:rPr>
          <w:rFonts w:ascii="Arial" w:eastAsia="Arial" w:hAnsi="Arial" w:cs="Arial"/>
          <w:b/>
          <w:bCs/>
          <w:color w:val="2E74B5"/>
          <w:lang w:val="es-MX"/>
        </w:rPr>
        <w:t xml:space="preserve"> Vinculación del Front y el Back del sistema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095"/>
        <w:gridCol w:w="5400"/>
        <w:gridCol w:w="240"/>
        <w:gridCol w:w="330"/>
        <w:gridCol w:w="1725"/>
      </w:tblGrid>
      <w:tr w:rsidR="71F4B0C9" w14:paraId="351EFBB5"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091CE070" w14:textId="03750352"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5400" w:type="dxa"/>
            <w:tcBorders>
              <w:top w:val="single" w:sz="6" w:space="0" w:color="auto"/>
              <w:left w:val="single" w:sz="6" w:space="0" w:color="auto"/>
              <w:bottom w:val="single" w:sz="6" w:space="0" w:color="auto"/>
              <w:right w:val="single" w:sz="6" w:space="0" w:color="auto"/>
            </w:tcBorders>
            <w:shd w:val="clear" w:color="auto" w:fill="E2EFD9"/>
            <w:vAlign w:val="center"/>
          </w:tcPr>
          <w:p w14:paraId="5F9BB45A" w14:textId="1804EEC4"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240" w:type="dxa"/>
            <w:tcBorders>
              <w:top w:val="single" w:sz="6" w:space="0" w:color="auto"/>
              <w:left w:val="single" w:sz="6" w:space="0" w:color="auto"/>
              <w:bottom w:val="single" w:sz="6" w:space="0" w:color="auto"/>
              <w:right w:val="single" w:sz="6" w:space="0" w:color="auto"/>
            </w:tcBorders>
            <w:shd w:val="clear" w:color="auto" w:fill="E2EFD9"/>
            <w:vAlign w:val="center"/>
          </w:tcPr>
          <w:p w14:paraId="67128B51" w14:textId="731ABE4A"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330" w:type="dxa"/>
            <w:tcBorders>
              <w:top w:val="single" w:sz="6" w:space="0" w:color="auto"/>
              <w:left w:val="single" w:sz="6" w:space="0" w:color="auto"/>
              <w:bottom w:val="single" w:sz="6" w:space="0" w:color="auto"/>
              <w:right w:val="single" w:sz="6" w:space="0" w:color="auto"/>
            </w:tcBorders>
            <w:shd w:val="clear" w:color="auto" w:fill="E2EFD9"/>
            <w:vAlign w:val="center"/>
          </w:tcPr>
          <w:p w14:paraId="6214C955" w14:textId="5A52B01D"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c>
          <w:tcPr>
            <w:tcW w:w="1725" w:type="dxa"/>
            <w:tcBorders>
              <w:top w:val="single" w:sz="6" w:space="0" w:color="auto"/>
              <w:left w:val="single" w:sz="6" w:space="0" w:color="auto"/>
              <w:bottom w:val="single" w:sz="6" w:space="0" w:color="auto"/>
              <w:right w:val="single" w:sz="6" w:space="0" w:color="auto"/>
            </w:tcBorders>
            <w:shd w:val="clear" w:color="auto" w:fill="E2EFD9"/>
          </w:tcPr>
          <w:p w14:paraId="64E6C33F" w14:textId="04F993F8"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Observaciones</w:t>
            </w:r>
          </w:p>
        </w:tc>
      </w:tr>
      <w:tr w:rsidR="71F4B0C9" w14:paraId="4E24D03D" w14:textId="77777777" w:rsidTr="71F4B0C9">
        <w:trPr>
          <w:trHeight w:val="300"/>
        </w:trPr>
        <w:tc>
          <w:tcPr>
            <w:tcW w:w="1095" w:type="dxa"/>
            <w:vMerge w:val="restart"/>
            <w:tcBorders>
              <w:top w:val="single" w:sz="6" w:space="0" w:color="auto"/>
              <w:left w:val="single" w:sz="6" w:space="0" w:color="auto"/>
              <w:right w:val="single" w:sz="6" w:space="0" w:color="auto"/>
            </w:tcBorders>
            <w:shd w:val="clear" w:color="auto" w:fill="E2EFD9"/>
            <w:vAlign w:val="center"/>
          </w:tcPr>
          <w:p w14:paraId="5C9CC1A4" w14:textId="3A979675"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Estructura</w:t>
            </w:r>
          </w:p>
        </w:tc>
        <w:tc>
          <w:tcPr>
            <w:tcW w:w="5400" w:type="dxa"/>
            <w:tcBorders>
              <w:top w:val="single" w:sz="6" w:space="0" w:color="auto"/>
              <w:left w:val="single" w:sz="6" w:space="0" w:color="auto"/>
              <w:bottom w:val="single" w:sz="6" w:space="0" w:color="auto"/>
              <w:right w:val="single" w:sz="6" w:space="0" w:color="auto"/>
            </w:tcBorders>
            <w:vAlign w:val="center"/>
          </w:tcPr>
          <w:p w14:paraId="5F3D7336" w14:textId="461B663C"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su portada con datos de la institución, la UA y nombre de los integrantes del equipo.</w:t>
            </w:r>
          </w:p>
        </w:tc>
        <w:tc>
          <w:tcPr>
            <w:tcW w:w="240" w:type="dxa"/>
            <w:tcBorders>
              <w:top w:val="single" w:sz="6" w:space="0" w:color="auto"/>
              <w:left w:val="single" w:sz="6" w:space="0" w:color="auto"/>
              <w:bottom w:val="single" w:sz="6" w:space="0" w:color="auto"/>
              <w:right w:val="single" w:sz="6" w:space="0" w:color="auto"/>
            </w:tcBorders>
            <w:vAlign w:val="center"/>
          </w:tcPr>
          <w:p w14:paraId="7576DACE" w14:textId="4026F2A2"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00DD5DBC" w14:textId="126A3E7E"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248672B6" w14:textId="03BC77B4" w:rsidR="71F4B0C9" w:rsidRDefault="71F4B0C9" w:rsidP="71F4B0C9">
            <w:pPr>
              <w:jc w:val="center"/>
              <w:rPr>
                <w:rFonts w:ascii="Segoe UI" w:eastAsia="Segoe UI" w:hAnsi="Segoe UI" w:cs="Segoe UI"/>
                <w:sz w:val="18"/>
                <w:szCs w:val="18"/>
              </w:rPr>
            </w:pPr>
          </w:p>
        </w:tc>
      </w:tr>
      <w:tr w:rsidR="71F4B0C9" w14:paraId="304CB761" w14:textId="77777777" w:rsidTr="71F4B0C9">
        <w:trPr>
          <w:trHeight w:val="300"/>
        </w:trPr>
        <w:tc>
          <w:tcPr>
            <w:tcW w:w="1095" w:type="dxa"/>
            <w:vMerge/>
            <w:tcBorders>
              <w:left w:val="single" w:sz="0" w:space="0" w:color="auto"/>
              <w:right w:val="single" w:sz="0" w:space="0" w:color="auto"/>
            </w:tcBorders>
            <w:vAlign w:val="center"/>
          </w:tcPr>
          <w:p w14:paraId="406F58B1"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1835E411" w14:textId="104D0C81" w:rsidR="71F4B0C9" w:rsidRDefault="71F4B0C9" w:rsidP="71F4B0C9">
            <w:pPr>
              <w:rPr>
                <w:rFonts w:ascii="Arial" w:eastAsia="Arial" w:hAnsi="Arial" w:cs="Arial"/>
                <w:color w:val="000000" w:themeColor="text1"/>
              </w:rPr>
            </w:pPr>
            <w:r w:rsidRPr="71F4B0C9">
              <w:rPr>
                <w:rFonts w:ascii="Arial" w:eastAsia="Arial" w:hAnsi="Arial" w:cs="Arial"/>
                <w:color w:val="000000" w:themeColor="text1"/>
                <w:lang w:val="es-ES"/>
              </w:rPr>
              <w:t>Presenta Índice numerado </w:t>
            </w:r>
            <w:r w:rsidRPr="71F4B0C9">
              <w:rPr>
                <w:rFonts w:ascii="Arial" w:eastAsia="Arial" w:hAnsi="Arial" w:cs="Arial"/>
                <w:color w:val="000000" w:themeColor="text1"/>
                <w:lang w:val="es-MX"/>
              </w:rPr>
              <w:t>de las secciones 1.1 a 1.6.5 del Apartado I. “Especificación del desarrollo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381940D5" w14:textId="317F63BD"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7C1882B2" w14:textId="61CEAC41"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1EE655CB" w14:textId="5DE027CD" w:rsidR="71F4B0C9" w:rsidRDefault="71F4B0C9" w:rsidP="71F4B0C9">
            <w:pPr>
              <w:jc w:val="center"/>
              <w:rPr>
                <w:rFonts w:ascii="Segoe UI" w:eastAsia="Segoe UI" w:hAnsi="Segoe UI" w:cs="Segoe UI"/>
                <w:sz w:val="18"/>
                <w:szCs w:val="18"/>
              </w:rPr>
            </w:pPr>
          </w:p>
        </w:tc>
      </w:tr>
      <w:tr w:rsidR="71F4B0C9" w14:paraId="7DE51307"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178107F9" w14:textId="20DB88B2"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lastRenderedPageBreak/>
              <w:t>1.1</w:t>
            </w:r>
          </w:p>
        </w:tc>
        <w:tc>
          <w:tcPr>
            <w:tcW w:w="5400" w:type="dxa"/>
            <w:tcBorders>
              <w:top w:val="single" w:sz="6" w:space="0" w:color="auto"/>
              <w:left w:val="single" w:sz="6" w:space="0" w:color="auto"/>
              <w:bottom w:val="single" w:sz="6" w:space="0" w:color="auto"/>
              <w:right w:val="single" w:sz="6" w:space="0" w:color="auto"/>
            </w:tcBorders>
            <w:vAlign w:val="center"/>
          </w:tcPr>
          <w:p w14:paraId="4A62EE85" w14:textId="56579821" w:rsidR="71F4B0C9" w:rsidRDefault="71F4B0C9" w:rsidP="71F4B0C9">
            <w:pPr>
              <w:rPr>
                <w:rFonts w:ascii="Arial" w:eastAsia="Arial" w:hAnsi="Arial" w:cs="Arial"/>
                <w:color w:val="333333"/>
              </w:rPr>
            </w:pPr>
            <w:r w:rsidRPr="71F4B0C9">
              <w:rPr>
                <w:rFonts w:ascii="Arial" w:eastAsia="Arial" w:hAnsi="Arial" w:cs="Arial"/>
                <w:color w:val="333333"/>
                <w:lang w:val="es-MX"/>
              </w:rPr>
              <w:t>Menciona el nombre y descripción del usuario, organización o empresa</w:t>
            </w:r>
          </w:p>
        </w:tc>
        <w:tc>
          <w:tcPr>
            <w:tcW w:w="240" w:type="dxa"/>
            <w:tcBorders>
              <w:top w:val="single" w:sz="6" w:space="0" w:color="auto"/>
              <w:left w:val="single" w:sz="6" w:space="0" w:color="auto"/>
              <w:bottom w:val="single" w:sz="6" w:space="0" w:color="auto"/>
              <w:right w:val="single" w:sz="6" w:space="0" w:color="auto"/>
            </w:tcBorders>
            <w:vAlign w:val="center"/>
          </w:tcPr>
          <w:p w14:paraId="593D0B39" w14:textId="5FF03342"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31951524" w14:textId="777BA5C4"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31733B40" w14:textId="1B0A64BB" w:rsidR="71F4B0C9" w:rsidRDefault="71F4B0C9" w:rsidP="71F4B0C9">
            <w:pPr>
              <w:jc w:val="center"/>
              <w:rPr>
                <w:rFonts w:ascii="Segoe UI" w:eastAsia="Segoe UI" w:hAnsi="Segoe UI" w:cs="Segoe UI"/>
                <w:sz w:val="18"/>
                <w:szCs w:val="18"/>
              </w:rPr>
            </w:pPr>
          </w:p>
        </w:tc>
      </w:tr>
      <w:tr w:rsidR="71F4B0C9" w14:paraId="672B0855" w14:textId="77777777" w:rsidTr="71F4B0C9">
        <w:trPr>
          <w:trHeight w:val="300"/>
        </w:trPr>
        <w:tc>
          <w:tcPr>
            <w:tcW w:w="1095" w:type="dxa"/>
            <w:tcBorders>
              <w:top w:val="single" w:sz="6" w:space="0" w:color="auto"/>
              <w:left w:val="single" w:sz="6" w:space="0" w:color="auto"/>
              <w:right w:val="single" w:sz="6" w:space="0" w:color="auto"/>
            </w:tcBorders>
            <w:shd w:val="clear" w:color="auto" w:fill="E2EFD9"/>
            <w:vAlign w:val="center"/>
          </w:tcPr>
          <w:p w14:paraId="6F8E1A08" w14:textId="19CDFAE4" w:rsidR="71F4B0C9" w:rsidRDefault="71F4B0C9" w:rsidP="71F4B0C9">
            <w:pPr>
              <w:jc w:val="center"/>
              <w:rPr>
                <w:rFonts w:ascii="Arial" w:eastAsia="Arial" w:hAnsi="Arial" w:cs="Arial"/>
              </w:rPr>
            </w:pPr>
            <w:r w:rsidRPr="71F4B0C9">
              <w:rPr>
                <w:rFonts w:ascii="Arial" w:eastAsia="Arial" w:hAnsi="Arial" w:cs="Arial"/>
                <w:lang w:val="es-ES"/>
              </w:rPr>
              <w:t>1.2</w:t>
            </w:r>
          </w:p>
        </w:tc>
        <w:tc>
          <w:tcPr>
            <w:tcW w:w="5400" w:type="dxa"/>
            <w:tcBorders>
              <w:top w:val="single" w:sz="6" w:space="0" w:color="auto"/>
              <w:left w:val="single" w:sz="6" w:space="0" w:color="auto"/>
              <w:bottom w:val="single" w:sz="6" w:space="0" w:color="auto"/>
              <w:right w:val="single" w:sz="6" w:space="0" w:color="auto"/>
            </w:tcBorders>
            <w:vAlign w:val="center"/>
          </w:tcPr>
          <w:p w14:paraId="005477A1" w14:textId="7E8B9A02" w:rsidR="71F4B0C9" w:rsidRDefault="71F4B0C9" w:rsidP="71F4B0C9">
            <w:pPr>
              <w:rPr>
                <w:rFonts w:ascii="Arial" w:eastAsia="Arial" w:hAnsi="Arial" w:cs="Arial"/>
              </w:rPr>
            </w:pPr>
            <w:r w:rsidRPr="71F4B0C9">
              <w:rPr>
                <w:rFonts w:ascii="Arial" w:eastAsia="Arial" w:hAnsi="Arial" w:cs="Arial"/>
                <w:lang w:val="es-MX"/>
              </w:rPr>
              <w:t>Detalla el área o departamento que requiere el sistema de información</w:t>
            </w:r>
          </w:p>
        </w:tc>
        <w:tc>
          <w:tcPr>
            <w:tcW w:w="240" w:type="dxa"/>
            <w:tcBorders>
              <w:top w:val="single" w:sz="6" w:space="0" w:color="auto"/>
              <w:left w:val="single" w:sz="6" w:space="0" w:color="auto"/>
              <w:bottom w:val="single" w:sz="6" w:space="0" w:color="auto"/>
              <w:right w:val="single" w:sz="6" w:space="0" w:color="auto"/>
            </w:tcBorders>
            <w:vAlign w:val="center"/>
          </w:tcPr>
          <w:p w14:paraId="2689D625" w14:textId="3AEEA5AE"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05CFBD84" w14:textId="03DB5673"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61D8102B" w14:textId="1EF752B5" w:rsidR="71F4B0C9" w:rsidRDefault="71F4B0C9" w:rsidP="71F4B0C9">
            <w:pPr>
              <w:jc w:val="center"/>
              <w:rPr>
                <w:rFonts w:ascii="Segoe UI" w:eastAsia="Segoe UI" w:hAnsi="Segoe UI" w:cs="Segoe UI"/>
                <w:sz w:val="18"/>
                <w:szCs w:val="18"/>
              </w:rPr>
            </w:pPr>
          </w:p>
        </w:tc>
      </w:tr>
      <w:tr w:rsidR="71F4B0C9" w14:paraId="5F1FDD8B"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22D15FD2" w14:textId="45E6503C" w:rsidR="71F4B0C9" w:rsidRDefault="71F4B0C9" w:rsidP="71F4B0C9">
            <w:pPr>
              <w:jc w:val="center"/>
              <w:rPr>
                <w:rFonts w:ascii="Arial" w:eastAsia="Arial" w:hAnsi="Arial" w:cs="Arial"/>
              </w:rPr>
            </w:pPr>
            <w:r w:rsidRPr="71F4B0C9">
              <w:rPr>
                <w:rFonts w:ascii="Arial" w:eastAsia="Arial" w:hAnsi="Arial" w:cs="Arial"/>
                <w:lang w:val="es-ES"/>
              </w:rPr>
              <w:t>1.3</w:t>
            </w:r>
          </w:p>
        </w:tc>
        <w:tc>
          <w:tcPr>
            <w:tcW w:w="5400" w:type="dxa"/>
            <w:tcBorders>
              <w:top w:val="single" w:sz="6" w:space="0" w:color="auto"/>
              <w:left w:val="single" w:sz="6" w:space="0" w:color="auto"/>
              <w:bottom w:val="single" w:sz="6" w:space="0" w:color="auto"/>
              <w:right w:val="single" w:sz="6" w:space="0" w:color="auto"/>
            </w:tcBorders>
            <w:vAlign w:val="center"/>
          </w:tcPr>
          <w:p w14:paraId="5A9E3506" w14:textId="5718E83C" w:rsidR="71F4B0C9" w:rsidRDefault="71F4B0C9" w:rsidP="71F4B0C9">
            <w:pPr>
              <w:rPr>
                <w:rFonts w:ascii="Arial" w:eastAsia="Arial" w:hAnsi="Arial" w:cs="Arial"/>
              </w:rPr>
            </w:pPr>
            <w:r w:rsidRPr="71F4B0C9">
              <w:rPr>
                <w:rFonts w:ascii="Arial" w:eastAsia="Arial" w:hAnsi="Arial" w:cs="Arial"/>
                <w:lang w:val="es-MX"/>
              </w:rPr>
              <w:t>Detalla el sistema que requiere el área o usuario</w:t>
            </w:r>
          </w:p>
        </w:tc>
        <w:tc>
          <w:tcPr>
            <w:tcW w:w="240" w:type="dxa"/>
            <w:tcBorders>
              <w:top w:val="single" w:sz="6" w:space="0" w:color="auto"/>
              <w:left w:val="single" w:sz="6" w:space="0" w:color="auto"/>
              <w:bottom w:val="single" w:sz="6" w:space="0" w:color="auto"/>
              <w:right w:val="single" w:sz="6" w:space="0" w:color="auto"/>
            </w:tcBorders>
            <w:vAlign w:val="center"/>
          </w:tcPr>
          <w:p w14:paraId="053E31EA" w14:textId="1D280EE9"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007DB6EF" w14:textId="307B925C"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2D790114" w14:textId="147CC79B" w:rsidR="71F4B0C9" w:rsidRDefault="71F4B0C9" w:rsidP="71F4B0C9">
            <w:pPr>
              <w:jc w:val="center"/>
              <w:rPr>
                <w:rFonts w:ascii="Segoe UI" w:eastAsia="Segoe UI" w:hAnsi="Segoe UI" w:cs="Segoe UI"/>
                <w:sz w:val="18"/>
                <w:szCs w:val="18"/>
              </w:rPr>
            </w:pPr>
          </w:p>
        </w:tc>
      </w:tr>
      <w:tr w:rsidR="71F4B0C9" w14:paraId="464B87FD"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6B7860A6" w14:textId="78AE2C46" w:rsidR="71F4B0C9" w:rsidRDefault="71F4B0C9" w:rsidP="71F4B0C9">
            <w:pPr>
              <w:jc w:val="center"/>
              <w:rPr>
                <w:rFonts w:ascii="Arial" w:eastAsia="Arial" w:hAnsi="Arial" w:cs="Arial"/>
              </w:rPr>
            </w:pPr>
            <w:r w:rsidRPr="71F4B0C9">
              <w:rPr>
                <w:rFonts w:ascii="Arial" w:eastAsia="Arial" w:hAnsi="Arial" w:cs="Arial"/>
                <w:lang w:val="es-ES"/>
              </w:rPr>
              <w:t>1.4</w:t>
            </w:r>
          </w:p>
        </w:tc>
        <w:tc>
          <w:tcPr>
            <w:tcW w:w="5400" w:type="dxa"/>
            <w:tcBorders>
              <w:top w:val="single" w:sz="6" w:space="0" w:color="auto"/>
              <w:left w:val="single" w:sz="6" w:space="0" w:color="auto"/>
              <w:bottom w:val="single" w:sz="6" w:space="0" w:color="auto"/>
              <w:right w:val="single" w:sz="6" w:space="0" w:color="auto"/>
            </w:tcBorders>
            <w:vAlign w:val="center"/>
          </w:tcPr>
          <w:p w14:paraId="21ADF5ED" w14:textId="51D0361E" w:rsidR="71F4B0C9" w:rsidRDefault="71F4B0C9" w:rsidP="71F4B0C9">
            <w:pPr>
              <w:rPr>
                <w:rFonts w:ascii="Arial" w:eastAsia="Arial" w:hAnsi="Arial" w:cs="Arial"/>
              </w:rPr>
            </w:pPr>
            <w:r w:rsidRPr="71F4B0C9">
              <w:rPr>
                <w:rFonts w:ascii="Arial" w:eastAsia="Arial" w:hAnsi="Arial" w:cs="Arial"/>
                <w:lang w:val="es-ES"/>
              </w:rPr>
              <w:t>Justifica del desarrollo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2C669773" w14:textId="722AD8A1" w:rsidR="71F4B0C9" w:rsidRDefault="71F4B0C9" w:rsidP="71F4B0C9">
            <w:pPr>
              <w:jc w:val="center"/>
              <w:rPr>
                <w:rFonts w:ascii="Segoe UI" w:eastAsia="Segoe UI" w:hAnsi="Segoe UI" w:cs="Segoe UI"/>
                <w:sz w:val="18"/>
                <w:szCs w:val="18"/>
              </w:rPr>
            </w:pPr>
          </w:p>
        </w:tc>
        <w:tc>
          <w:tcPr>
            <w:tcW w:w="330" w:type="dxa"/>
            <w:tcBorders>
              <w:top w:val="single" w:sz="6" w:space="0" w:color="auto"/>
              <w:left w:val="single" w:sz="6" w:space="0" w:color="auto"/>
              <w:bottom w:val="single" w:sz="6" w:space="0" w:color="auto"/>
              <w:right w:val="single" w:sz="6" w:space="0" w:color="auto"/>
            </w:tcBorders>
            <w:vAlign w:val="center"/>
          </w:tcPr>
          <w:p w14:paraId="212CDF1B" w14:textId="1BA51F8D" w:rsidR="71F4B0C9" w:rsidRDefault="71F4B0C9" w:rsidP="71F4B0C9">
            <w:pPr>
              <w:jc w:val="center"/>
              <w:rPr>
                <w:rFonts w:ascii="Segoe UI" w:eastAsia="Segoe UI" w:hAnsi="Segoe UI" w:cs="Segoe UI"/>
                <w:sz w:val="18"/>
                <w:szCs w:val="18"/>
              </w:rPr>
            </w:pPr>
          </w:p>
        </w:tc>
        <w:tc>
          <w:tcPr>
            <w:tcW w:w="1725" w:type="dxa"/>
            <w:tcBorders>
              <w:top w:val="single" w:sz="6" w:space="0" w:color="auto"/>
              <w:left w:val="single" w:sz="6" w:space="0" w:color="auto"/>
              <w:bottom w:val="single" w:sz="6" w:space="0" w:color="auto"/>
              <w:right w:val="single" w:sz="6" w:space="0" w:color="auto"/>
            </w:tcBorders>
          </w:tcPr>
          <w:p w14:paraId="5115891D" w14:textId="17800002" w:rsidR="71F4B0C9" w:rsidRDefault="71F4B0C9" w:rsidP="71F4B0C9">
            <w:pPr>
              <w:jc w:val="center"/>
              <w:rPr>
                <w:rFonts w:ascii="Segoe UI" w:eastAsia="Segoe UI" w:hAnsi="Segoe UI" w:cs="Segoe UI"/>
                <w:sz w:val="18"/>
                <w:szCs w:val="18"/>
              </w:rPr>
            </w:pPr>
          </w:p>
        </w:tc>
      </w:tr>
      <w:tr w:rsidR="71F4B0C9" w14:paraId="583B1083" w14:textId="77777777" w:rsidTr="71F4B0C9">
        <w:trPr>
          <w:trHeight w:val="300"/>
        </w:trPr>
        <w:tc>
          <w:tcPr>
            <w:tcW w:w="1095" w:type="dxa"/>
            <w:vMerge/>
            <w:tcBorders>
              <w:left w:val="single" w:sz="0" w:space="0" w:color="auto"/>
              <w:bottom w:val="single" w:sz="0" w:space="0" w:color="auto"/>
              <w:right w:val="single" w:sz="0" w:space="0" w:color="auto"/>
            </w:tcBorders>
            <w:vAlign w:val="center"/>
          </w:tcPr>
          <w:p w14:paraId="05AA8ADC"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7C202B53" w14:textId="5C0573A3" w:rsidR="71F4B0C9" w:rsidRDefault="71F4B0C9" w:rsidP="71F4B0C9">
            <w:pPr>
              <w:rPr>
                <w:rFonts w:ascii="Arial" w:eastAsia="Arial" w:hAnsi="Arial" w:cs="Arial"/>
              </w:rPr>
            </w:pPr>
            <w:r w:rsidRPr="71F4B0C9">
              <w:rPr>
                <w:rFonts w:ascii="Arial" w:eastAsia="Arial" w:hAnsi="Arial" w:cs="Arial"/>
                <w:lang w:val="es-MX"/>
              </w:rPr>
              <w:t>Indica cómo el sistema contribuye a la atención de la necesidad del área o usuario</w:t>
            </w:r>
          </w:p>
        </w:tc>
        <w:tc>
          <w:tcPr>
            <w:tcW w:w="240" w:type="dxa"/>
            <w:tcBorders>
              <w:top w:val="single" w:sz="6" w:space="0" w:color="auto"/>
              <w:left w:val="single" w:sz="6" w:space="0" w:color="auto"/>
              <w:bottom w:val="single" w:sz="6" w:space="0" w:color="auto"/>
              <w:right w:val="single" w:sz="6" w:space="0" w:color="auto"/>
            </w:tcBorders>
            <w:vAlign w:val="center"/>
          </w:tcPr>
          <w:p w14:paraId="259A0BF7" w14:textId="61677D3C"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4B8D73A" w14:textId="49ECC795"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1A0ADC6" w14:textId="6A2C82B0" w:rsidR="71F4B0C9" w:rsidRDefault="71F4B0C9" w:rsidP="71F4B0C9">
            <w:pPr>
              <w:jc w:val="center"/>
              <w:rPr>
                <w:rFonts w:ascii="Arial" w:eastAsia="Arial" w:hAnsi="Arial" w:cs="Arial"/>
                <w:color w:val="000000" w:themeColor="text1"/>
              </w:rPr>
            </w:pPr>
          </w:p>
        </w:tc>
      </w:tr>
      <w:tr w:rsidR="71F4B0C9" w14:paraId="02D3063A"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2BD88776" w14:textId="759A2DBC" w:rsidR="71F4B0C9" w:rsidRDefault="71F4B0C9" w:rsidP="71F4B0C9">
            <w:pPr>
              <w:jc w:val="center"/>
              <w:rPr>
                <w:rFonts w:ascii="Arial" w:eastAsia="Arial" w:hAnsi="Arial" w:cs="Arial"/>
              </w:rPr>
            </w:pPr>
            <w:r w:rsidRPr="71F4B0C9">
              <w:rPr>
                <w:rFonts w:ascii="Arial" w:eastAsia="Arial" w:hAnsi="Arial" w:cs="Arial"/>
                <w:lang w:val="es-ES"/>
              </w:rPr>
              <w:t>1.5</w:t>
            </w:r>
          </w:p>
        </w:tc>
        <w:tc>
          <w:tcPr>
            <w:tcW w:w="5400" w:type="dxa"/>
            <w:tcBorders>
              <w:top w:val="single" w:sz="6" w:space="0" w:color="auto"/>
              <w:left w:val="single" w:sz="6" w:space="0" w:color="auto"/>
              <w:bottom w:val="single" w:sz="6" w:space="0" w:color="auto"/>
              <w:right w:val="single" w:sz="6" w:space="0" w:color="auto"/>
            </w:tcBorders>
            <w:vAlign w:val="center"/>
          </w:tcPr>
          <w:p w14:paraId="4B7CF0A7" w14:textId="3B775D3B" w:rsidR="71F4B0C9" w:rsidRDefault="71F4B0C9" w:rsidP="71F4B0C9">
            <w:pPr>
              <w:rPr>
                <w:rFonts w:ascii="Arial" w:eastAsia="Arial" w:hAnsi="Arial" w:cs="Arial"/>
              </w:rPr>
            </w:pPr>
            <w:r w:rsidRPr="71F4B0C9">
              <w:rPr>
                <w:rFonts w:ascii="Arial" w:eastAsia="Arial" w:hAnsi="Arial" w:cs="Arial"/>
                <w:lang w:val="es-ES"/>
              </w:rPr>
              <w:t>Presenta la propuesta de desarrollo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32EDFECE" w14:textId="793112C6"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8F30DDF" w14:textId="19C4A968"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8522140" w14:textId="2396DA70" w:rsidR="71F4B0C9" w:rsidRDefault="71F4B0C9" w:rsidP="71F4B0C9">
            <w:pPr>
              <w:jc w:val="center"/>
              <w:rPr>
                <w:rFonts w:ascii="Arial" w:eastAsia="Arial" w:hAnsi="Arial" w:cs="Arial"/>
                <w:color w:val="000000" w:themeColor="text1"/>
              </w:rPr>
            </w:pPr>
          </w:p>
        </w:tc>
      </w:tr>
      <w:tr w:rsidR="71F4B0C9" w14:paraId="2B7930E3"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439AD259" w14:textId="56A91D18" w:rsidR="71F4B0C9" w:rsidRDefault="71F4B0C9" w:rsidP="71F4B0C9">
            <w:pPr>
              <w:jc w:val="center"/>
              <w:rPr>
                <w:rFonts w:ascii="Arial" w:eastAsia="Arial" w:hAnsi="Arial" w:cs="Arial"/>
              </w:rPr>
            </w:pPr>
            <w:r w:rsidRPr="71F4B0C9">
              <w:rPr>
                <w:rFonts w:ascii="Arial" w:eastAsia="Arial" w:hAnsi="Arial" w:cs="Arial"/>
                <w:lang w:val="es-ES"/>
              </w:rPr>
              <w:t>1.6</w:t>
            </w:r>
          </w:p>
        </w:tc>
        <w:tc>
          <w:tcPr>
            <w:tcW w:w="5400" w:type="dxa"/>
            <w:tcBorders>
              <w:top w:val="single" w:sz="6" w:space="0" w:color="auto"/>
              <w:left w:val="single" w:sz="6" w:space="0" w:color="auto"/>
              <w:bottom w:val="single" w:sz="6" w:space="0" w:color="auto"/>
              <w:right w:val="single" w:sz="6" w:space="0" w:color="auto"/>
            </w:tcBorders>
            <w:vAlign w:val="center"/>
          </w:tcPr>
          <w:p w14:paraId="2BBDA4DA" w14:textId="55F1321A" w:rsidR="71F4B0C9" w:rsidRDefault="71F4B0C9" w:rsidP="71F4B0C9">
            <w:pPr>
              <w:rPr>
                <w:rFonts w:ascii="Arial" w:eastAsia="Arial" w:hAnsi="Arial" w:cs="Arial"/>
              </w:rPr>
            </w:pPr>
            <w:r w:rsidRPr="71F4B0C9">
              <w:rPr>
                <w:rFonts w:ascii="Arial" w:eastAsia="Arial" w:hAnsi="Arial" w:cs="Arial"/>
                <w:lang w:val="es-ES"/>
              </w:rPr>
              <w:t>Presenta el plan de desarrollo y seguimiento</w:t>
            </w:r>
          </w:p>
        </w:tc>
        <w:tc>
          <w:tcPr>
            <w:tcW w:w="240" w:type="dxa"/>
            <w:tcBorders>
              <w:top w:val="single" w:sz="6" w:space="0" w:color="auto"/>
              <w:left w:val="single" w:sz="6" w:space="0" w:color="auto"/>
              <w:bottom w:val="single" w:sz="6" w:space="0" w:color="auto"/>
              <w:right w:val="single" w:sz="6" w:space="0" w:color="auto"/>
            </w:tcBorders>
            <w:vAlign w:val="center"/>
          </w:tcPr>
          <w:p w14:paraId="433AD490" w14:textId="67E0673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5B878F5E" w14:textId="7F59F7AF"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29E17D1" w14:textId="6D82EA6F" w:rsidR="71F4B0C9" w:rsidRDefault="71F4B0C9" w:rsidP="71F4B0C9">
            <w:pPr>
              <w:jc w:val="center"/>
              <w:rPr>
                <w:rFonts w:ascii="Arial" w:eastAsia="Arial" w:hAnsi="Arial" w:cs="Arial"/>
                <w:color w:val="000000" w:themeColor="text1"/>
              </w:rPr>
            </w:pPr>
          </w:p>
        </w:tc>
      </w:tr>
      <w:tr w:rsidR="71F4B0C9" w14:paraId="329A1036" w14:textId="77777777" w:rsidTr="71F4B0C9">
        <w:trPr>
          <w:trHeight w:val="300"/>
        </w:trPr>
        <w:tc>
          <w:tcPr>
            <w:tcW w:w="1095" w:type="dxa"/>
            <w:vMerge/>
            <w:tcBorders>
              <w:left w:val="single" w:sz="0" w:space="0" w:color="auto"/>
              <w:right w:val="single" w:sz="0" w:space="0" w:color="auto"/>
            </w:tcBorders>
            <w:vAlign w:val="center"/>
          </w:tcPr>
          <w:p w14:paraId="53DF6002"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49EE359B" w14:textId="33C0BA8F" w:rsidR="71F4B0C9" w:rsidRDefault="71F4B0C9" w:rsidP="71F4B0C9">
            <w:pPr>
              <w:rPr>
                <w:rFonts w:ascii="Arial" w:eastAsia="Arial" w:hAnsi="Arial" w:cs="Arial"/>
              </w:rPr>
            </w:pPr>
            <w:r w:rsidRPr="71F4B0C9">
              <w:rPr>
                <w:rFonts w:ascii="Arial" w:eastAsia="Arial" w:hAnsi="Arial" w:cs="Arial"/>
                <w:lang w:val="es-ES"/>
              </w:rPr>
              <w:t>Proporciona la liga de acceso a plataforma con permisos de edición y esta es funcional</w:t>
            </w:r>
          </w:p>
        </w:tc>
        <w:tc>
          <w:tcPr>
            <w:tcW w:w="240" w:type="dxa"/>
            <w:tcBorders>
              <w:top w:val="single" w:sz="6" w:space="0" w:color="auto"/>
              <w:left w:val="single" w:sz="6" w:space="0" w:color="auto"/>
              <w:bottom w:val="single" w:sz="6" w:space="0" w:color="auto"/>
              <w:right w:val="single" w:sz="6" w:space="0" w:color="auto"/>
            </w:tcBorders>
            <w:vAlign w:val="center"/>
          </w:tcPr>
          <w:p w14:paraId="4A13103E" w14:textId="7E503B4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9877177" w14:textId="1B1E296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05901F47" w14:textId="6B958BFF" w:rsidR="71F4B0C9" w:rsidRDefault="71F4B0C9" w:rsidP="71F4B0C9">
            <w:pPr>
              <w:jc w:val="center"/>
              <w:rPr>
                <w:rFonts w:ascii="Arial" w:eastAsia="Arial" w:hAnsi="Arial" w:cs="Arial"/>
                <w:color w:val="000000" w:themeColor="text1"/>
              </w:rPr>
            </w:pPr>
          </w:p>
        </w:tc>
      </w:tr>
      <w:tr w:rsidR="71F4B0C9" w14:paraId="0F0C5D2E" w14:textId="77777777" w:rsidTr="71F4B0C9">
        <w:trPr>
          <w:trHeight w:val="300"/>
        </w:trPr>
        <w:tc>
          <w:tcPr>
            <w:tcW w:w="1095" w:type="dxa"/>
            <w:vMerge/>
            <w:tcBorders>
              <w:left w:val="single" w:sz="0" w:space="0" w:color="auto"/>
              <w:right w:val="single" w:sz="0" w:space="0" w:color="auto"/>
            </w:tcBorders>
            <w:vAlign w:val="center"/>
          </w:tcPr>
          <w:p w14:paraId="1FD8281A"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2A87A50C" w14:textId="1EF912BD" w:rsidR="71F4B0C9" w:rsidRDefault="71F4B0C9" w:rsidP="71F4B0C9">
            <w:pPr>
              <w:rPr>
                <w:rFonts w:ascii="Arial" w:eastAsia="Arial" w:hAnsi="Arial" w:cs="Arial"/>
              </w:rPr>
            </w:pPr>
            <w:r w:rsidRPr="71F4B0C9">
              <w:rPr>
                <w:rFonts w:ascii="Arial" w:eastAsia="Arial" w:hAnsi="Arial" w:cs="Arial"/>
                <w:lang w:val="es-ES"/>
              </w:rPr>
              <w:t>Señala la agenda de actividades</w:t>
            </w:r>
          </w:p>
        </w:tc>
        <w:tc>
          <w:tcPr>
            <w:tcW w:w="240" w:type="dxa"/>
            <w:tcBorders>
              <w:top w:val="single" w:sz="6" w:space="0" w:color="auto"/>
              <w:left w:val="single" w:sz="6" w:space="0" w:color="auto"/>
              <w:bottom w:val="single" w:sz="6" w:space="0" w:color="auto"/>
              <w:right w:val="single" w:sz="6" w:space="0" w:color="auto"/>
            </w:tcBorders>
            <w:vAlign w:val="center"/>
          </w:tcPr>
          <w:p w14:paraId="2C8C4C5F" w14:textId="3E113B5B"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33DDAE3" w14:textId="00BA433C"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8E34EBB" w14:textId="0E6EF3DD" w:rsidR="71F4B0C9" w:rsidRDefault="71F4B0C9" w:rsidP="71F4B0C9">
            <w:pPr>
              <w:jc w:val="center"/>
              <w:rPr>
                <w:rFonts w:ascii="Arial" w:eastAsia="Arial" w:hAnsi="Arial" w:cs="Arial"/>
                <w:color w:val="000000" w:themeColor="text1"/>
              </w:rPr>
            </w:pPr>
          </w:p>
        </w:tc>
      </w:tr>
      <w:tr w:rsidR="71F4B0C9" w14:paraId="775D8F95" w14:textId="77777777" w:rsidTr="71F4B0C9">
        <w:trPr>
          <w:trHeight w:val="300"/>
        </w:trPr>
        <w:tc>
          <w:tcPr>
            <w:tcW w:w="1095" w:type="dxa"/>
            <w:vMerge/>
            <w:tcBorders>
              <w:left w:val="single" w:sz="0" w:space="0" w:color="auto"/>
              <w:right w:val="single" w:sz="0" w:space="0" w:color="auto"/>
            </w:tcBorders>
            <w:vAlign w:val="center"/>
          </w:tcPr>
          <w:p w14:paraId="403F36BF"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031B33B2" w14:textId="20245E40" w:rsidR="71F4B0C9" w:rsidRDefault="71F4B0C9" w:rsidP="71F4B0C9">
            <w:pPr>
              <w:rPr>
                <w:rFonts w:ascii="Arial" w:eastAsia="Arial" w:hAnsi="Arial" w:cs="Arial"/>
              </w:rPr>
            </w:pPr>
            <w:r w:rsidRPr="71F4B0C9">
              <w:rPr>
                <w:rFonts w:ascii="Arial" w:eastAsia="Arial" w:hAnsi="Arial" w:cs="Arial"/>
                <w:lang w:val="es-ES"/>
              </w:rPr>
              <w:t>Integra fechas de avance.</w:t>
            </w:r>
          </w:p>
        </w:tc>
        <w:tc>
          <w:tcPr>
            <w:tcW w:w="240" w:type="dxa"/>
            <w:tcBorders>
              <w:top w:val="single" w:sz="6" w:space="0" w:color="auto"/>
              <w:left w:val="single" w:sz="6" w:space="0" w:color="auto"/>
              <w:bottom w:val="single" w:sz="6" w:space="0" w:color="auto"/>
              <w:right w:val="single" w:sz="6" w:space="0" w:color="auto"/>
            </w:tcBorders>
            <w:vAlign w:val="center"/>
          </w:tcPr>
          <w:p w14:paraId="553528BF" w14:textId="49EBE3AA"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58ECC74" w14:textId="1759BA18"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9C32A17" w14:textId="10F77FF7" w:rsidR="71F4B0C9" w:rsidRDefault="71F4B0C9" w:rsidP="71F4B0C9">
            <w:pPr>
              <w:jc w:val="center"/>
              <w:rPr>
                <w:rFonts w:ascii="Arial" w:eastAsia="Arial" w:hAnsi="Arial" w:cs="Arial"/>
                <w:color w:val="000000" w:themeColor="text1"/>
              </w:rPr>
            </w:pPr>
          </w:p>
        </w:tc>
      </w:tr>
      <w:tr w:rsidR="71F4B0C9" w14:paraId="4B243167" w14:textId="77777777" w:rsidTr="71F4B0C9">
        <w:trPr>
          <w:trHeight w:val="300"/>
        </w:trPr>
        <w:tc>
          <w:tcPr>
            <w:tcW w:w="1095" w:type="dxa"/>
            <w:vMerge/>
            <w:tcBorders>
              <w:left w:val="single" w:sz="0" w:space="0" w:color="auto"/>
              <w:right w:val="single" w:sz="0" w:space="0" w:color="auto"/>
            </w:tcBorders>
            <w:vAlign w:val="center"/>
          </w:tcPr>
          <w:p w14:paraId="3F8C200B"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3347357D" w14:textId="44413D94" w:rsidR="71F4B0C9" w:rsidRDefault="71F4B0C9" w:rsidP="71F4B0C9">
            <w:pPr>
              <w:rPr>
                <w:rFonts w:ascii="Arial" w:eastAsia="Arial" w:hAnsi="Arial" w:cs="Arial"/>
              </w:rPr>
            </w:pPr>
            <w:r w:rsidRPr="71F4B0C9">
              <w:rPr>
                <w:rFonts w:ascii="Arial" w:eastAsia="Arial" w:hAnsi="Arial" w:cs="Arial"/>
                <w:lang w:val="es-ES"/>
              </w:rPr>
              <w:t>Propone fechas de evaluación de seguimiento</w:t>
            </w:r>
          </w:p>
        </w:tc>
        <w:tc>
          <w:tcPr>
            <w:tcW w:w="240" w:type="dxa"/>
            <w:tcBorders>
              <w:top w:val="single" w:sz="6" w:space="0" w:color="auto"/>
              <w:left w:val="single" w:sz="6" w:space="0" w:color="auto"/>
              <w:bottom w:val="single" w:sz="6" w:space="0" w:color="auto"/>
              <w:right w:val="single" w:sz="6" w:space="0" w:color="auto"/>
            </w:tcBorders>
            <w:vAlign w:val="center"/>
          </w:tcPr>
          <w:p w14:paraId="4717FFDB" w14:textId="3697882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A2E50FB" w14:textId="0ED5FDD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16D1159" w14:textId="264E1788" w:rsidR="71F4B0C9" w:rsidRDefault="71F4B0C9" w:rsidP="71F4B0C9">
            <w:pPr>
              <w:jc w:val="center"/>
              <w:rPr>
                <w:rFonts w:ascii="Arial" w:eastAsia="Arial" w:hAnsi="Arial" w:cs="Arial"/>
                <w:color w:val="000000" w:themeColor="text1"/>
              </w:rPr>
            </w:pPr>
          </w:p>
        </w:tc>
      </w:tr>
      <w:tr w:rsidR="71F4B0C9" w14:paraId="3EA99206" w14:textId="77777777" w:rsidTr="71F4B0C9">
        <w:trPr>
          <w:trHeight w:val="300"/>
        </w:trPr>
        <w:tc>
          <w:tcPr>
            <w:tcW w:w="1095" w:type="dxa"/>
            <w:vMerge/>
            <w:tcBorders>
              <w:left w:val="single" w:sz="0" w:space="0" w:color="auto"/>
              <w:right w:val="single" w:sz="0" w:space="0" w:color="auto"/>
            </w:tcBorders>
            <w:vAlign w:val="center"/>
          </w:tcPr>
          <w:p w14:paraId="6EF150A2"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17FC3C9C" w14:textId="4F62D43A" w:rsidR="71F4B0C9" w:rsidRDefault="71F4B0C9" w:rsidP="71F4B0C9">
            <w:pPr>
              <w:rPr>
                <w:rFonts w:ascii="Arial" w:eastAsia="Arial" w:hAnsi="Arial" w:cs="Arial"/>
              </w:rPr>
            </w:pPr>
            <w:r w:rsidRPr="71F4B0C9">
              <w:rPr>
                <w:rFonts w:ascii="Arial" w:eastAsia="Arial" w:hAnsi="Arial" w:cs="Arial"/>
                <w:lang w:val="es-ES"/>
              </w:rPr>
              <w:t>Asigna tareas y roles al equipo.</w:t>
            </w:r>
          </w:p>
        </w:tc>
        <w:tc>
          <w:tcPr>
            <w:tcW w:w="240" w:type="dxa"/>
            <w:tcBorders>
              <w:top w:val="single" w:sz="6" w:space="0" w:color="auto"/>
              <w:left w:val="single" w:sz="6" w:space="0" w:color="auto"/>
              <w:bottom w:val="single" w:sz="6" w:space="0" w:color="auto"/>
              <w:right w:val="single" w:sz="6" w:space="0" w:color="auto"/>
            </w:tcBorders>
            <w:vAlign w:val="center"/>
          </w:tcPr>
          <w:p w14:paraId="70B59652" w14:textId="2013D833"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2498AE5" w14:textId="15EC7870"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233764D9" w14:textId="0B443057" w:rsidR="71F4B0C9" w:rsidRDefault="71F4B0C9" w:rsidP="71F4B0C9">
            <w:pPr>
              <w:jc w:val="center"/>
              <w:rPr>
                <w:rFonts w:ascii="Arial" w:eastAsia="Arial" w:hAnsi="Arial" w:cs="Arial"/>
                <w:color w:val="000000" w:themeColor="text1"/>
              </w:rPr>
            </w:pPr>
          </w:p>
        </w:tc>
      </w:tr>
      <w:tr w:rsidR="71F4B0C9" w14:paraId="5CCFAC52" w14:textId="77777777" w:rsidTr="71F4B0C9">
        <w:trPr>
          <w:trHeight w:val="300"/>
        </w:trPr>
        <w:tc>
          <w:tcPr>
            <w:tcW w:w="1095" w:type="dxa"/>
            <w:vMerge/>
            <w:tcBorders>
              <w:left w:val="single" w:sz="0" w:space="0" w:color="auto"/>
              <w:bottom w:val="single" w:sz="0" w:space="0" w:color="auto"/>
              <w:right w:val="single" w:sz="0" w:space="0" w:color="auto"/>
            </w:tcBorders>
            <w:vAlign w:val="center"/>
          </w:tcPr>
          <w:p w14:paraId="2BB94C1B"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6F943D0D" w14:textId="4F7253CA" w:rsidR="71F4B0C9" w:rsidRDefault="71F4B0C9" w:rsidP="71F4B0C9">
            <w:pPr>
              <w:rPr>
                <w:rFonts w:ascii="Arial" w:eastAsia="Arial" w:hAnsi="Arial" w:cs="Arial"/>
              </w:rPr>
            </w:pPr>
            <w:r w:rsidRPr="71F4B0C9">
              <w:rPr>
                <w:rFonts w:ascii="Arial" w:eastAsia="Arial" w:hAnsi="Arial" w:cs="Arial"/>
                <w:lang w:val="es-ES"/>
              </w:rPr>
              <w:t>Las tareas y actividades del equipo son equilibradas y consideran a todos los miembros.</w:t>
            </w:r>
          </w:p>
        </w:tc>
        <w:tc>
          <w:tcPr>
            <w:tcW w:w="240" w:type="dxa"/>
            <w:tcBorders>
              <w:top w:val="single" w:sz="6" w:space="0" w:color="auto"/>
              <w:left w:val="single" w:sz="6" w:space="0" w:color="auto"/>
              <w:bottom w:val="single" w:sz="6" w:space="0" w:color="auto"/>
              <w:right w:val="single" w:sz="6" w:space="0" w:color="auto"/>
            </w:tcBorders>
            <w:vAlign w:val="center"/>
          </w:tcPr>
          <w:p w14:paraId="548D4E83" w14:textId="268F0DAD"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59336E6" w14:textId="21F7D0D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9D6D8A4" w14:textId="544FA1BF" w:rsidR="71F4B0C9" w:rsidRDefault="71F4B0C9" w:rsidP="71F4B0C9">
            <w:pPr>
              <w:jc w:val="center"/>
              <w:rPr>
                <w:rFonts w:ascii="Arial" w:eastAsia="Arial" w:hAnsi="Arial" w:cs="Arial"/>
                <w:color w:val="000000" w:themeColor="text1"/>
              </w:rPr>
            </w:pPr>
          </w:p>
        </w:tc>
      </w:tr>
      <w:tr w:rsidR="71F4B0C9" w14:paraId="6CFBE11D" w14:textId="77777777" w:rsidTr="71F4B0C9">
        <w:trPr>
          <w:trHeight w:val="300"/>
        </w:trPr>
        <w:tc>
          <w:tcPr>
            <w:tcW w:w="1095" w:type="dxa"/>
            <w:vMerge w:val="restart"/>
            <w:tcBorders>
              <w:top w:val="single" w:sz="6" w:space="0" w:color="auto"/>
              <w:left w:val="single" w:sz="6" w:space="0" w:color="auto"/>
              <w:right w:val="single" w:sz="6" w:space="0" w:color="auto"/>
            </w:tcBorders>
            <w:shd w:val="clear" w:color="auto" w:fill="E2EFD9"/>
            <w:vAlign w:val="center"/>
          </w:tcPr>
          <w:p w14:paraId="6E6A4BC2" w14:textId="0A825FFF" w:rsidR="71F4B0C9" w:rsidRDefault="71F4B0C9" w:rsidP="71F4B0C9">
            <w:pPr>
              <w:jc w:val="center"/>
              <w:rPr>
                <w:rFonts w:ascii="Arial" w:eastAsia="Arial" w:hAnsi="Arial" w:cs="Arial"/>
              </w:rPr>
            </w:pPr>
            <w:r w:rsidRPr="71F4B0C9">
              <w:rPr>
                <w:rFonts w:ascii="Arial" w:eastAsia="Arial" w:hAnsi="Arial" w:cs="Arial"/>
                <w:lang w:val="es-ES"/>
              </w:rPr>
              <w:t>2.1</w:t>
            </w:r>
          </w:p>
        </w:tc>
        <w:tc>
          <w:tcPr>
            <w:tcW w:w="5400" w:type="dxa"/>
            <w:tcBorders>
              <w:top w:val="single" w:sz="6" w:space="0" w:color="auto"/>
              <w:left w:val="single" w:sz="6" w:space="0" w:color="auto"/>
              <w:bottom w:val="single" w:sz="6" w:space="0" w:color="auto"/>
              <w:right w:val="single" w:sz="6" w:space="0" w:color="auto"/>
            </w:tcBorders>
            <w:vAlign w:val="center"/>
          </w:tcPr>
          <w:p w14:paraId="61C44F3D" w14:textId="1F89CCED" w:rsidR="71F4B0C9" w:rsidRDefault="71F4B0C9" w:rsidP="71F4B0C9">
            <w:pPr>
              <w:rPr>
                <w:rFonts w:ascii="Arial" w:eastAsia="Arial" w:hAnsi="Arial" w:cs="Arial"/>
              </w:rPr>
            </w:pPr>
            <w:r w:rsidRPr="71F4B0C9">
              <w:rPr>
                <w:rFonts w:ascii="Arial" w:eastAsia="Arial" w:hAnsi="Arial" w:cs="Arial"/>
                <w:lang w:val="es-ES"/>
              </w:rPr>
              <w:t>Presenta los instrumentos de recopilación de requerimientos y sus resultados</w:t>
            </w:r>
          </w:p>
        </w:tc>
        <w:tc>
          <w:tcPr>
            <w:tcW w:w="240" w:type="dxa"/>
            <w:tcBorders>
              <w:top w:val="single" w:sz="6" w:space="0" w:color="auto"/>
              <w:left w:val="single" w:sz="6" w:space="0" w:color="auto"/>
              <w:bottom w:val="single" w:sz="6" w:space="0" w:color="auto"/>
              <w:right w:val="single" w:sz="6" w:space="0" w:color="auto"/>
            </w:tcBorders>
            <w:vAlign w:val="center"/>
          </w:tcPr>
          <w:p w14:paraId="1E2B230D" w14:textId="0BF819F7"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E31299B" w14:textId="46F0FDAB"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6F6812A" w14:textId="0785E70E" w:rsidR="71F4B0C9" w:rsidRDefault="71F4B0C9" w:rsidP="71F4B0C9">
            <w:pPr>
              <w:jc w:val="center"/>
              <w:rPr>
                <w:rFonts w:ascii="Arial" w:eastAsia="Arial" w:hAnsi="Arial" w:cs="Arial"/>
                <w:color w:val="000000" w:themeColor="text1"/>
              </w:rPr>
            </w:pPr>
          </w:p>
        </w:tc>
      </w:tr>
      <w:tr w:rsidR="71F4B0C9" w14:paraId="188E4152" w14:textId="77777777" w:rsidTr="71F4B0C9">
        <w:trPr>
          <w:trHeight w:val="300"/>
        </w:trPr>
        <w:tc>
          <w:tcPr>
            <w:tcW w:w="1095" w:type="dxa"/>
            <w:vMerge/>
            <w:tcBorders>
              <w:left w:val="single" w:sz="0" w:space="0" w:color="auto"/>
              <w:right w:val="single" w:sz="0" w:space="0" w:color="auto"/>
            </w:tcBorders>
            <w:vAlign w:val="center"/>
          </w:tcPr>
          <w:p w14:paraId="06100E82"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7BB78715" w14:textId="7934684E" w:rsidR="71F4B0C9" w:rsidRDefault="71F4B0C9" w:rsidP="71F4B0C9">
            <w:pPr>
              <w:rPr>
                <w:rFonts w:ascii="Arial" w:eastAsia="Arial" w:hAnsi="Arial" w:cs="Arial"/>
              </w:rPr>
            </w:pPr>
            <w:r w:rsidRPr="71F4B0C9">
              <w:rPr>
                <w:rFonts w:ascii="Arial" w:eastAsia="Arial" w:hAnsi="Arial" w:cs="Arial"/>
                <w:lang w:val="es-ES"/>
              </w:rPr>
              <w:t>Presenta las historias de usuario</w:t>
            </w:r>
          </w:p>
        </w:tc>
        <w:tc>
          <w:tcPr>
            <w:tcW w:w="240" w:type="dxa"/>
            <w:tcBorders>
              <w:top w:val="single" w:sz="6" w:space="0" w:color="auto"/>
              <w:left w:val="single" w:sz="6" w:space="0" w:color="auto"/>
              <w:bottom w:val="single" w:sz="6" w:space="0" w:color="auto"/>
              <w:right w:val="single" w:sz="6" w:space="0" w:color="auto"/>
            </w:tcBorders>
            <w:vAlign w:val="center"/>
          </w:tcPr>
          <w:p w14:paraId="7E61EAB6" w14:textId="5EBEA56B"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35B6AFCF" w14:textId="710EAAC6"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01BD8E7" w14:textId="1B4D5CCD" w:rsidR="71F4B0C9" w:rsidRDefault="71F4B0C9" w:rsidP="71F4B0C9">
            <w:pPr>
              <w:jc w:val="center"/>
              <w:rPr>
                <w:rFonts w:ascii="Arial" w:eastAsia="Arial" w:hAnsi="Arial" w:cs="Arial"/>
                <w:color w:val="000000" w:themeColor="text1"/>
              </w:rPr>
            </w:pPr>
          </w:p>
        </w:tc>
      </w:tr>
      <w:tr w:rsidR="71F4B0C9" w14:paraId="75E3D403" w14:textId="77777777" w:rsidTr="71F4B0C9">
        <w:trPr>
          <w:trHeight w:val="300"/>
        </w:trPr>
        <w:tc>
          <w:tcPr>
            <w:tcW w:w="1095" w:type="dxa"/>
            <w:vMerge w:val="restart"/>
            <w:tcBorders>
              <w:top w:val="single" w:sz="6" w:space="0" w:color="auto"/>
              <w:left w:val="single" w:sz="6" w:space="0" w:color="auto"/>
              <w:right w:val="single" w:sz="6" w:space="0" w:color="auto"/>
            </w:tcBorders>
            <w:shd w:val="clear" w:color="auto" w:fill="E2EFD9"/>
            <w:vAlign w:val="center"/>
          </w:tcPr>
          <w:p w14:paraId="2D3BF7EB" w14:textId="41F4D110" w:rsidR="71F4B0C9" w:rsidRDefault="71F4B0C9" w:rsidP="71F4B0C9">
            <w:pPr>
              <w:jc w:val="center"/>
              <w:rPr>
                <w:rFonts w:ascii="Arial" w:eastAsia="Arial" w:hAnsi="Arial" w:cs="Arial"/>
              </w:rPr>
            </w:pPr>
            <w:r w:rsidRPr="71F4B0C9">
              <w:rPr>
                <w:rFonts w:ascii="Arial" w:eastAsia="Arial" w:hAnsi="Arial" w:cs="Arial"/>
                <w:lang w:val="es-ES"/>
              </w:rPr>
              <w:t>2.2</w:t>
            </w:r>
          </w:p>
        </w:tc>
        <w:tc>
          <w:tcPr>
            <w:tcW w:w="5400" w:type="dxa"/>
            <w:tcBorders>
              <w:top w:val="single" w:sz="6" w:space="0" w:color="auto"/>
              <w:left w:val="single" w:sz="6" w:space="0" w:color="auto"/>
              <w:bottom w:val="single" w:sz="6" w:space="0" w:color="auto"/>
              <w:right w:val="single" w:sz="6" w:space="0" w:color="auto"/>
            </w:tcBorders>
            <w:vAlign w:val="center"/>
          </w:tcPr>
          <w:p w14:paraId="0F0874BA" w14:textId="038EFEEE" w:rsidR="71F4B0C9" w:rsidRDefault="71F4B0C9" w:rsidP="71F4B0C9">
            <w:pPr>
              <w:rPr>
                <w:rFonts w:ascii="Arial" w:eastAsia="Arial" w:hAnsi="Arial" w:cs="Arial"/>
              </w:rPr>
            </w:pPr>
            <w:r w:rsidRPr="71F4B0C9">
              <w:rPr>
                <w:rFonts w:ascii="Arial" w:eastAsia="Arial" w:hAnsi="Arial" w:cs="Arial"/>
                <w:lang w:val="es-ES"/>
              </w:rPr>
              <w:t>Presenta el diagrama de casos de uso</w:t>
            </w:r>
          </w:p>
        </w:tc>
        <w:tc>
          <w:tcPr>
            <w:tcW w:w="240" w:type="dxa"/>
            <w:tcBorders>
              <w:top w:val="single" w:sz="6" w:space="0" w:color="auto"/>
              <w:left w:val="single" w:sz="6" w:space="0" w:color="auto"/>
              <w:bottom w:val="single" w:sz="6" w:space="0" w:color="auto"/>
              <w:right w:val="single" w:sz="6" w:space="0" w:color="auto"/>
            </w:tcBorders>
            <w:vAlign w:val="center"/>
          </w:tcPr>
          <w:p w14:paraId="74F2C052" w14:textId="0E318B29"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4FF32A88" w14:textId="0D11A084"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FD52529" w14:textId="13A91DD3" w:rsidR="71F4B0C9" w:rsidRDefault="71F4B0C9" w:rsidP="71F4B0C9">
            <w:pPr>
              <w:jc w:val="center"/>
              <w:rPr>
                <w:rFonts w:ascii="Arial" w:eastAsia="Arial" w:hAnsi="Arial" w:cs="Arial"/>
                <w:color w:val="000000" w:themeColor="text1"/>
              </w:rPr>
            </w:pPr>
          </w:p>
        </w:tc>
      </w:tr>
      <w:tr w:rsidR="71F4B0C9" w14:paraId="59B91D69" w14:textId="77777777" w:rsidTr="71F4B0C9">
        <w:trPr>
          <w:trHeight w:val="300"/>
        </w:trPr>
        <w:tc>
          <w:tcPr>
            <w:tcW w:w="1095" w:type="dxa"/>
            <w:vMerge/>
            <w:tcBorders>
              <w:left w:val="single" w:sz="0" w:space="0" w:color="auto"/>
              <w:right w:val="single" w:sz="0" w:space="0" w:color="auto"/>
            </w:tcBorders>
            <w:vAlign w:val="center"/>
          </w:tcPr>
          <w:p w14:paraId="67D37008"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5A438E1A" w14:textId="6A073884" w:rsidR="71F4B0C9" w:rsidRDefault="71F4B0C9" w:rsidP="71F4B0C9">
            <w:pPr>
              <w:rPr>
                <w:rFonts w:ascii="Arial" w:eastAsia="Arial" w:hAnsi="Arial" w:cs="Arial"/>
              </w:rPr>
            </w:pPr>
            <w:r w:rsidRPr="71F4B0C9">
              <w:rPr>
                <w:rFonts w:ascii="Arial" w:eastAsia="Arial" w:hAnsi="Arial" w:cs="Arial"/>
                <w:lang w:val="es-ES"/>
              </w:rPr>
              <w:t>Presenta el diagrama de clase y es correcto</w:t>
            </w:r>
          </w:p>
        </w:tc>
        <w:tc>
          <w:tcPr>
            <w:tcW w:w="240" w:type="dxa"/>
            <w:tcBorders>
              <w:top w:val="single" w:sz="6" w:space="0" w:color="auto"/>
              <w:left w:val="single" w:sz="6" w:space="0" w:color="auto"/>
              <w:bottom w:val="single" w:sz="6" w:space="0" w:color="auto"/>
              <w:right w:val="single" w:sz="6" w:space="0" w:color="auto"/>
            </w:tcBorders>
            <w:vAlign w:val="center"/>
          </w:tcPr>
          <w:p w14:paraId="5EBFB6FC" w14:textId="08F5A149"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D0ED829" w14:textId="752B89CC"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78ED7AD" w14:textId="51BDA291" w:rsidR="71F4B0C9" w:rsidRDefault="71F4B0C9" w:rsidP="71F4B0C9">
            <w:pPr>
              <w:jc w:val="center"/>
              <w:rPr>
                <w:rFonts w:ascii="Arial" w:eastAsia="Arial" w:hAnsi="Arial" w:cs="Arial"/>
                <w:color w:val="000000" w:themeColor="text1"/>
              </w:rPr>
            </w:pPr>
          </w:p>
        </w:tc>
      </w:tr>
      <w:tr w:rsidR="71F4B0C9" w14:paraId="1369187F" w14:textId="77777777" w:rsidTr="71F4B0C9">
        <w:trPr>
          <w:trHeight w:val="300"/>
        </w:trPr>
        <w:tc>
          <w:tcPr>
            <w:tcW w:w="1095" w:type="dxa"/>
            <w:vMerge/>
            <w:tcBorders>
              <w:left w:val="single" w:sz="0" w:space="0" w:color="auto"/>
              <w:right w:val="single" w:sz="0" w:space="0" w:color="auto"/>
            </w:tcBorders>
            <w:vAlign w:val="center"/>
          </w:tcPr>
          <w:p w14:paraId="14308414"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3E0366B0" w14:textId="230F362C" w:rsidR="71F4B0C9" w:rsidRDefault="71F4B0C9" w:rsidP="71F4B0C9">
            <w:pPr>
              <w:rPr>
                <w:rFonts w:ascii="Arial" w:eastAsia="Arial" w:hAnsi="Arial" w:cs="Arial"/>
              </w:rPr>
            </w:pPr>
            <w:r w:rsidRPr="71F4B0C9">
              <w:rPr>
                <w:rFonts w:ascii="Arial" w:eastAsia="Arial" w:hAnsi="Arial" w:cs="Arial"/>
                <w:lang w:val="es-ES"/>
              </w:rPr>
              <w:t>Presenta el diagrama de actividades y es correcto</w:t>
            </w:r>
          </w:p>
        </w:tc>
        <w:tc>
          <w:tcPr>
            <w:tcW w:w="240" w:type="dxa"/>
            <w:tcBorders>
              <w:top w:val="single" w:sz="6" w:space="0" w:color="auto"/>
              <w:left w:val="single" w:sz="6" w:space="0" w:color="auto"/>
              <w:bottom w:val="single" w:sz="6" w:space="0" w:color="auto"/>
              <w:right w:val="single" w:sz="6" w:space="0" w:color="auto"/>
            </w:tcBorders>
            <w:vAlign w:val="center"/>
          </w:tcPr>
          <w:p w14:paraId="2FDC6315" w14:textId="6F709EB9"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2C8C7EE" w14:textId="61B1D947"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2B2D6CA" w14:textId="612AB8CD" w:rsidR="71F4B0C9" w:rsidRDefault="71F4B0C9" w:rsidP="71F4B0C9">
            <w:pPr>
              <w:jc w:val="center"/>
              <w:rPr>
                <w:rFonts w:ascii="Arial" w:eastAsia="Arial" w:hAnsi="Arial" w:cs="Arial"/>
                <w:color w:val="000000" w:themeColor="text1"/>
              </w:rPr>
            </w:pPr>
          </w:p>
        </w:tc>
      </w:tr>
      <w:tr w:rsidR="71F4B0C9" w14:paraId="4FF8A40A" w14:textId="77777777" w:rsidTr="71F4B0C9">
        <w:trPr>
          <w:trHeight w:val="300"/>
        </w:trPr>
        <w:tc>
          <w:tcPr>
            <w:tcW w:w="1095" w:type="dxa"/>
            <w:vMerge/>
            <w:tcBorders>
              <w:left w:val="single" w:sz="0" w:space="0" w:color="auto"/>
              <w:right w:val="single" w:sz="0" w:space="0" w:color="auto"/>
            </w:tcBorders>
            <w:vAlign w:val="center"/>
          </w:tcPr>
          <w:p w14:paraId="455193E1"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1016FAB3" w14:textId="359C1DCB" w:rsidR="71F4B0C9" w:rsidRDefault="71F4B0C9" w:rsidP="71F4B0C9">
            <w:pPr>
              <w:rPr>
                <w:rFonts w:ascii="Arial" w:eastAsia="Arial" w:hAnsi="Arial" w:cs="Arial"/>
              </w:rPr>
            </w:pPr>
            <w:r w:rsidRPr="71F4B0C9">
              <w:rPr>
                <w:rFonts w:ascii="Arial" w:eastAsia="Arial" w:hAnsi="Arial" w:cs="Arial"/>
                <w:lang w:val="es-ES"/>
              </w:rPr>
              <w:t>Presenta el diagrama de secuencia y es correcto</w:t>
            </w:r>
          </w:p>
        </w:tc>
        <w:tc>
          <w:tcPr>
            <w:tcW w:w="240" w:type="dxa"/>
            <w:tcBorders>
              <w:top w:val="single" w:sz="6" w:space="0" w:color="auto"/>
              <w:left w:val="single" w:sz="6" w:space="0" w:color="auto"/>
              <w:bottom w:val="single" w:sz="6" w:space="0" w:color="auto"/>
              <w:right w:val="single" w:sz="6" w:space="0" w:color="auto"/>
            </w:tcBorders>
            <w:vAlign w:val="center"/>
          </w:tcPr>
          <w:p w14:paraId="52D76444" w14:textId="62F9F9A6"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10EC192" w14:textId="50832AAE"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B9C3E75" w14:textId="4DF25A24" w:rsidR="71F4B0C9" w:rsidRDefault="71F4B0C9" w:rsidP="71F4B0C9">
            <w:pPr>
              <w:jc w:val="center"/>
              <w:rPr>
                <w:rFonts w:ascii="Arial" w:eastAsia="Arial" w:hAnsi="Arial" w:cs="Arial"/>
                <w:color w:val="000000" w:themeColor="text1"/>
              </w:rPr>
            </w:pPr>
          </w:p>
        </w:tc>
      </w:tr>
      <w:tr w:rsidR="71F4B0C9" w14:paraId="44D84E31" w14:textId="77777777" w:rsidTr="71F4B0C9">
        <w:trPr>
          <w:trHeight w:val="300"/>
        </w:trPr>
        <w:tc>
          <w:tcPr>
            <w:tcW w:w="1095" w:type="dxa"/>
            <w:vMerge w:val="restart"/>
            <w:tcBorders>
              <w:top w:val="single" w:sz="6" w:space="0" w:color="auto"/>
              <w:left w:val="single" w:sz="6" w:space="0" w:color="auto"/>
              <w:bottom w:val="single" w:sz="6" w:space="0" w:color="auto"/>
              <w:right w:val="single" w:sz="6" w:space="0" w:color="auto"/>
            </w:tcBorders>
            <w:shd w:val="clear" w:color="auto" w:fill="E2EFD9"/>
            <w:vAlign w:val="center"/>
          </w:tcPr>
          <w:p w14:paraId="1CEFBA75" w14:textId="36A7FDD5" w:rsidR="71F4B0C9" w:rsidRDefault="71F4B0C9" w:rsidP="71F4B0C9">
            <w:pPr>
              <w:jc w:val="center"/>
              <w:rPr>
                <w:rFonts w:ascii="Arial" w:eastAsia="Arial" w:hAnsi="Arial" w:cs="Arial"/>
              </w:rPr>
            </w:pPr>
            <w:r w:rsidRPr="71F4B0C9">
              <w:rPr>
                <w:rFonts w:ascii="Arial" w:eastAsia="Arial" w:hAnsi="Arial" w:cs="Arial"/>
                <w:lang w:val="es-ES"/>
              </w:rPr>
              <w:t>3.1</w:t>
            </w:r>
          </w:p>
        </w:tc>
        <w:tc>
          <w:tcPr>
            <w:tcW w:w="5400" w:type="dxa"/>
            <w:tcBorders>
              <w:top w:val="single" w:sz="6" w:space="0" w:color="auto"/>
              <w:left w:val="single" w:sz="6" w:space="0" w:color="auto"/>
              <w:bottom w:val="single" w:sz="6" w:space="0" w:color="auto"/>
              <w:right w:val="single" w:sz="6" w:space="0" w:color="auto"/>
            </w:tcBorders>
            <w:vAlign w:val="center"/>
          </w:tcPr>
          <w:p w14:paraId="1E2A0743" w14:textId="58C9F322" w:rsidR="71F4B0C9" w:rsidRDefault="71F4B0C9" w:rsidP="71F4B0C9">
            <w:pPr>
              <w:rPr>
                <w:rFonts w:ascii="Arial" w:eastAsia="Arial" w:hAnsi="Arial" w:cs="Arial"/>
              </w:rPr>
            </w:pPr>
            <w:r w:rsidRPr="71F4B0C9">
              <w:rPr>
                <w:rFonts w:ascii="Arial" w:eastAsia="Arial" w:hAnsi="Arial" w:cs="Arial"/>
                <w:lang w:val="es-ES"/>
              </w:rPr>
              <w:t>Presenta la interfaz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69C4D35B" w14:textId="5021D2A0"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CC846C9" w14:textId="388603E5"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75D43CEB" w14:textId="6466FC73" w:rsidR="71F4B0C9" w:rsidRDefault="71F4B0C9" w:rsidP="71F4B0C9">
            <w:pPr>
              <w:jc w:val="center"/>
              <w:rPr>
                <w:rFonts w:ascii="Arial" w:eastAsia="Arial" w:hAnsi="Arial" w:cs="Arial"/>
                <w:color w:val="000000" w:themeColor="text1"/>
              </w:rPr>
            </w:pPr>
          </w:p>
        </w:tc>
      </w:tr>
      <w:tr w:rsidR="71F4B0C9" w14:paraId="72E470F3" w14:textId="77777777" w:rsidTr="71F4B0C9">
        <w:trPr>
          <w:trHeight w:val="300"/>
        </w:trPr>
        <w:tc>
          <w:tcPr>
            <w:tcW w:w="1095" w:type="dxa"/>
            <w:vMerge/>
            <w:tcBorders>
              <w:left w:val="single" w:sz="0" w:space="0" w:color="auto"/>
              <w:right w:val="single" w:sz="0" w:space="0" w:color="auto"/>
            </w:tcBorders>
            <w:vAlign w:val="center"/>
          </w:tcPr>
          <w:p w14:paraId="523DA5A2"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1B7959E2" w14:textId="3EA624CC" w:rsidR="71F4B0C9" w:rsidRDefault="71F4B0C9" w:rsidP="71F4B0C9">
            <w:pPr>
              <w:rPr>
                <w:rFonts w:ascii="Arial" w:eastAsia="Arial" w:hAnsi="Arial" w:cs="Arial"/>
              </w:rPr>
            </w:pPr>
            <w:r w:rsidRPr="71F4B0C9">
              <w:rPr>
                <w:rFonts w:ascii="Arial" w:eastAsia="Arial" w:hAnsi="Arial" w:cs="Arial"/>
                <w:lang w:val="es-ES"/>
              </w:rPr>
              <w:t>Integra todas las pantallas desarrolladas</w:t>
            </w:r>
          </w:p>
        </w:tc>
        <w:tc>
          <w:tcPr>
            <w:tcW w:w="240" w:type="dxa"/>
            <w:tcBorders>
              <w:top w:val="single" w:sz="6" w:space="0" w:color="auto"/>
              <w:left w:val="single" w:sz="6" w:space="0" w:color="auto"/>
              <w:bottom w:val="single" w:sz="6" w:space="0" w:color="auto"/>
              <w:right w:val="single" w:sz="6" w:space="0" w:color="auto"/>
            </w:tcBorders>
            <w:vAlign w:val="center"/>
          </w:tcPr>
          <w:p w14:paraId="380669C1" w14:textId="2AD21442"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4DC7592C" w14:textId="35E5E66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8E51578" w14:textId="7F13E66D" w:rsidR="71F4B0C9" w:rsidRDefault="71F4B0C9" w:rsidP="71F4B0C9">
            <w:pPr>
              <w:jc w:val="center"/>
              <w:rPr>
                <w:rFonts w:ascii="Arial" w:eastAsia="Arial" w:hAnsi="Arial" w:cs="Arial"/>
                <w:color w:val="000000" w:themeColor="text1"/>
              </w:rPr>
            </w:pPr>
          </w:p>
        </w:tc>
      </w:tr>
      <w:tr w:rsidR="71F4B0C9" w14:paraId="443F78E4" w14:textId="77777777" w:rsidTr="71F4B0C9">
        <w:trPr>
          <w:trHeight w:val="300"/>
        </w:trPr>
        <w:tc>
          <w:tcPr>
            <w:tcW w:w="1095" w:type="dxa"/>
            <w:vMerge/>
            <w:tcBorders>
              <w:left w:val="single" w:sz="0" w:space="0" w:color="auto"/>
              <w:right w:val="single" w:sz="0" w:space="0" w:color="auto"/>
            </w:tcBorders>
            <w:vAlign w:val="center"/>
          </w:tcPr>
          <w:p w14:paraId="4AB81308" w14:textId="77777777" w:rsidR="00FE720D" w:rsidRDefault="00FE720D"/>
        </w:tc>
        <w:tc>
          <w:tcPr>
            <w:tcW w:w="5400" w:type="dxa"/>
            <w:tcBorders>
              <w:top w:val="single" w:sz="6" w:space="0" w:color="auto"/>
              <w:left w:val="single" w:sz="6" w:space="0" w:color="auto"/>
              <w:bottom w:val="single" w:sz="6" w:space="0" w:color="auto"/>
              <w:right w:val="single" w:sz="6" w:space="0" w:color="auto"/>
            </w:tcBorders>
            <w:vAlign w:val="center"/>
          </w:tcPr>
          <w:p w14:paraId="5FCD6E33" w14:textId="511747B9" w:rsidR="71F4B0C9" w:rsidRDefault="71F4B0C9" w:rsidP="71F4B0C9">
            <w:pPr>
              <w:rPr>
                <w:rFonts w:ascii="Arial" w:eastAsia="Arial" w:hAnsi="Arial" w:cs="Arial"/>
              </w:rPr>
            </w:pPr>
            <w:r w:rsidRPr="71F4B0C9">
              <w:rPr>
                <w:rFonts w:ascii="Arial" w:eastAsia="Arial" w:hAnsi="Arial" w:cs="Arial"/>
                <w:lang w:val="es-ES"/>
              </w:rPr>
              <w:t>Responde para cada pantalla ¿Qué cubre según el modelado?</w:t>
            </w:r>
          </w:p>
        </w:tc>
        <w:tc>
          <w:tcPr>
            <w:tcW w:w="240" w:type="dxa"/>
            <w:tcBorders>
              <w:top w:val="single" w:sz="6" w:space="0" w:color="auto"/>
              <w:left w:val="single" w:sz="6" w:space="0" w:color="auto"/>
              <w:bottom w:val="single" w:sz="6" w:space="0" w:color="auto"/>
              <w:right w:val="single" w:sz="6" w:space="0" w:color="auto"/>
            </w:tcBorders>
            <w:vAlign w:val="center"/>
          </w:tcPr>
          <w:p w14:paraId="5E061212" w14:textId="4474EF8D"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2063D87" w14:textId="7967DA8C"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07898C4" w14:textId="0C8DC9AB" w:rsidR="71F4B0C9" w:rsidRDefault="71F4B0C9" w:rsidP="71F4B0C9">
            <w:pPr>
              <w:jc w:val="center"/>
              <w:rPr>
                <w:rFonts w:ascii="Arial" w:eastAsia="Arial" w:hAnsi="Arial" w:cs="Arial"/>
                <w:color w:val="000000" w:themeColor="text1"/>
              </w:rPr>
            </w:pPr>
          </w:p>
        </w:tc>
      </w:tr>
      <w:tr w:rsidR="71F4B0C9" w14:paraId="5AFCA4D8"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6FAB41C3" w14:textId="7B654A67" w:rsidR="71F4B0C9" w:rsidRDefault="71F4B0C9" w:rsidP="71F4B0C9">
            <w:pPr>
              <w:jc w:val="center"/>
              <w:rPr>
                <w:rFonts w:ascii="Arial" w:eastAsia="Arial" w:hAnsi="Arial" w:cs="Arial"/>
              </w:rPr>
            </w:pPr>
            <w:r w:rsidRPr="71F4B0C9">
              <w:rPr>
                <w:rFonts w:ascii="Arial" w:eastAsia="Arial" w:hAnsi="Arial" w:cs="Arial"/>
                <w:lang w:val="es-ES"/>
              </w:rPr>
              <w:t>4.1</w:t>
            </w:r>
          </w:p>
        </w:tc>
        <w:tc>
          <w:tcPr>
            <w:tcW w:w="5400" w:type="dxa"/>
            <w:tcBorders>
              <w:top w:val="single" w:sz="6" w:space="0" w:color="auto"/>
              <w:left w:val="single" w:sz="6" w:space="0" w:color="auto"/>
              <w:bottom w:val="single" w:sz="6" w:space="0" w:color="auto"/>
              <w:right w:val="single" w:sz="6" w:space="0" w:color="auto"/>
            </w:tcBorders>
            <w:vAlign w:val="center"/>
          </w:tcPr>
          <w:p w14:paraId="0353AF81" w14:textId="64590B28" w:rsidR="71F4B0C9" w:rsidRDefault="71F4B0C9" w:rsidP="71F4B0C9">
            <w:pPr>
              <w:rPr>
                <w:rFonts w:ascii="Arial" w:eastAsia="Arial" w:hAnsi="Arial" w:cs="Arial"/>
              </w:rPr>
            </w:pPr>
            <w:r w:rsidRPr="71F4B0C9">
              <w:rPr>
                <w:rFonts w:ascii="Arial" w:eastAsia="Arial" w:hAnsi="Arial" w:cs="Arial"/>
                <w:lang w:val="es-ES"/>
              </w:rPr>
              <w:t>Integra el video del sistema (su evaluación específica se detalla en el instrumento II. Lista de cotejo para el video)</w:t>
            </w:r>
          </w:p>
        </w:tc>
        <w:tc>
          <w:tcPr>
            <w:tcW w:w="240" w:type="dxa"/>
            <w:tcBorders>
              <w:top w:val="single" w:sz="6" w:space="0" w:color="auto"/>
              <w:left w:val="single" w:sz="6" w:space="0" w:color="auto"/>
              <w:bottom w:val="single" w:sz="6" w:space="0" w:color="auto"/>
              <w:right w:val="single" w:sz="6" w:space="0" w:color="auto"/>
            </w:tcBorders>
            <w:vAlign w:val="center"/>
          </w:tcPr>
          <w:p w14:paraId="75E26739" w14:textId="440AD891"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B1BF7A1" w14:textId="7DE0844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F3477A4" w14:textId="27E221E9" w:rsidR="71F4B0C9" w:rsidRDefault="71F4B0C9" w:rsidP="71F4B0C9">
            <w:pPr>
              <w:jc w:val="center"/>
              <w:rPr>
                <w:rFonts w:ascii="Arial" w:eastAsia="Arial" w:hAnsi="Arial" w:cs="Arial"/>
                <w:color w:val="000000" w:themeColor="text1"/>
              </w:rPr>
            </w:pPr>
          </w:p>
        </w:tc>
      </w:tr>
      <w:tr w:rsidR="71F4B0C9" w14:paraId="5E5B1F81"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26B76108" w14:textId="6826F767" w:rsidR="71F4B0C9" w:rsidRDefault="71F4B0C9" w:rsidP="71F4B0C9">
            <w:pPr>
              <w:jc w:val="center"/>
              <w:rPr>
                <w:rFonts w:ascii="Arial" w:eastAsia="Arial" w:hAnsi="Arial" w:cs="Arial"/>
              </w:rPr>
            </w:pPr>
            <w:r w:rsidRPr="71F4B0C9">
              <w:rPr>
                <w:rFonts w:ascii="Arial" w:eastAsia="Arial" w:hAnsi="Arial" w:cs="Arial"/>
                <w:lang w:val="es-ES"/>
              </w:rPr>
              <w:t>4.2</w:t>
            </w:r>
          </w:p>
        </w:tc>
        <w:tc>
          <w:tcPr>
            <w:tcW w:w="5400" w:type="dxa"/>
            <w:tcBorders>
              <w:top w:val="single" w:sz="6" w:space="0" w:color="auto"/>
              <w:left w:val="single" w:sz="6" w:space="0" w:color="auto"/>
              <w:bottom w:val="single" w:sz="6" w:space="0" w:color="auto"/>
              <w:right w:val="single" w:sz="6" w:space="0" w:color="auto"/>
            </w:tcBorders>
            <w:vAlign w:val="center"/>
          </w:tcPr>
          <w:p w14:paraId="6DF5179F" w14:textId="7387B33A" w:rsidR="71F4B0C9" w:rsidRDefault="71F4B0C9" w:rsidP="71F4B0C9">
            <w:pPr>
              <w:rPr>
                <w:rFonts w:ascii="Arial" w:eastAsia="Arial" w:hAnsi="Arial" w:cs="Arial"/>
              </w:rPr>
            </w:pPr>
            <w:r w:rsidRPr="71F4B0C9">
              <w:rPr>
                <w:rFonts w:ascii="Arial" w:eastAsia="Arial" w:hAnsi="Arial" w:cs="Arial"/>
                <w:lang w:val="es-ES"/>
              </w:rPr>
              <w:t>Integra el Plan de pruebas (Su evaluación específica se detalla en el instrumento II. Lista de cotejo para el video)</w:t>
            </w:r>
          </w:p>
        </w:tc>
        <w:tc>
          <w:tcPr>
            <w:tcW w:w="240" w:type="dxa"/>
            <w:tcBorders>
              <w:top w:val="single" w:sz="6" w:space="0" w:color="auto"/>
              <w:left w:val="single" w:sz="6" w:space="0" w:color="auto"/>
              <w:bottom w:val="single" w:sz="6" w:space="0" w:color="auto"/>
              <w:right w:val="single" w:sz="6" w:space="0" w:color="auto"/>
            </w:tcBorders>
            <w:vAlign w:val="center"/>
          </w:tcPr>
          <w:p w14:paraId="1AB4E97F" w14:textId="0BF4CC27"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E50E364" w14:textId="43C412E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A491333" w14:textId="7DA121DC" w:rsidR="71F4B0C9" w:rsidRDefault="71F4B0C9" w:rsidP="71F4B0C9">
            <w:pPr>
              <w:jc w:val="center"/>
              <w:rPr>
                <w:rFonts w:ascii="Arial" w:eastAsia="Arial" w:hAnsi="Arial" w:cs="Arial"/>
                <w:color w:val="000000" w:themeColor="text1"/>
              </w:rPr>
            </w:pPr>
          </w:p>
        </w:tc>
      </w:tr>
      <w:tr w:rsidR="71F4B0C9" w14:paraId="680D26D9" w14:textId="77777777" w:rsidTr="71F4B0C9">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2EFD9"/>
            <w:vAlign w:val="center"/>
          </w:tcPr>
          <w:p w14:paraId="47A9848F" w14:textId="5881A1A2" w:rsidR="71F4B0C9" w:rsidRDefault="71F4B0C9" w:rsidP="71F4B0C9">
            <w:pPr>
              <w:jc w:val="center"/>
              <w:rPr>
                <w:rFonts w:ascii="Arial" w:eastAsia="Arial" w:hAnsi="Arial" w:cs="Arial"/>
              </w:rPr>
            </w:pPr>
            <w:r w:rsidRPr="71F4B0C9">
              <w:rPr>
                <w:rFonts w:ascii="Arial" w:eastAsia="Arial" w:hAnsi="Arial" w:cs="Arial"/>
                <w:lang w:val="es-ES"/>
              </w:rPr>
              <w:t>4.3</w:t>
            </w:r>
          </w:p>
        </w:tc>
        <w:tc>
          <w:tcPr>
            <w:tcW w:w="5400" w:type="dxa"/>
            <w:tcBorders>
              <w:top w:val="single" w:sz="6" w:space="0" w:color="auto"/>
              <w:left w:val="single" w:sz="6" w:space="0" w:color="auto"/>
              <w:bottom w:val="single" w:sz="6" w:space="0" w:color="auto"/>
              <w:right w:val="single" w:sz="6" w:space="0" w:color="auto"/>
            </w:tcBorders>
            <w:vAlign w:val="center"/>
          </w:tcPr>
          <w:p w14:paraId="27AB051F" w14:textId="11DD1A56" w:rsidR="71F4B0C9" w:rsidRDefault="71F4B0C9" w:rsidP="71F4B0C9">
            <w:pPr>
              <w:rPr>
                <w:rFonts w:ascii="Arial" w:eastAsia="Arial" w:hAnsi="Arial" w:cs="Arial"/>
              </w:rPr>
            </w:pPr>
            <w:r w:rsidRPr="71F4B0C9">
              <w:rPr>
                <w:rFonts w:ascii="Arial" w:eastAsia="Arial" w:hAnsi="Arial" w:cs="Arial"/>
                <w:lang w:val="es-ES"/>
              </w:rPr>
              <w:t>Integra el manual de usuario/técnico</w:t>
            </w:r>
          </w:p>
        </w:tc>
        <w:tc>
          <w:tcPr>
            <w:tcW w:w="240" w:type="dxa"/>
            <w:tcBorders>
              <w:top w:val="single" w:sz="6" w:space="0" w:color="auto"/>
              <w:left w:val="single" w:sz="6" w:space="0" w:color="auto"/>
              <w:bottom w:val="single" w:sz="6" w:space="0" w:color="auto"/>
              <w:right w:val="single" w:sz="6" w:space="0" w:color="auto"/>
            </w:tcBorders>
            <w:vAlign w:val="center"/>
          </w:tcPr>
          <w:p w14:paraId="2BD00951" w14:textId="638072F9"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29AFA269" w14:textId="12D2DCDB"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387FCD55" w14:textId="3029B28C" w:rsidR="71F4B0C9" w:rsidRDefault="71F4B0C9" w:rsidP="71F4B0C9">
            <w:pPr>
              <w:jc w:val="center"/>
              <w:rPr>
                <w:rFonts w:ascii="Arial" w:eastAsia="Arial" w:hAnsi="Arial" w:cs="Arial"/>
                <w:color w:val="000000" w:themeColor="text1"/>
              </w:rPr>
            </w:pPr>
          </w:p>
        </w:tc>
      </w:tr>
    </w:tbl>
    <w:p w14:paraId="3707A480" w14:textId="01F9FC63" w:rsidR="009E2F14" w:rsidRDefault="009E2F14" w:rsidP="71F4B0C9">
      <w:pPr>
        <w:jc w:val="center"/>
        <w:rPr>
          <w:rFonts w:ascii="Arial" w:eastAsia="Arial" w:hAnsi="Arial" w:cs="Arial"/>
          <w:color w:val="2E74B5"/>
          <w:lang w:val="es-MX"/>
        </w:rPr>
      </w:pPr>
    </w:p>
    <w:p w14:paraId="516C3147" w14:textId="072CB733" w:rsidR="009E2F14" w:rsidRDefault="194AC24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 xml:space="preserve">Instrumento II. Lista de cotejo para el video del inciso 4.1.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15"/>
        <w:gridCol w:w="5280"/>
        <w:gridCol w:w="240"/>
        <w:gridCol w:w="330"/>
        <w:gridCol w:w="1725"/>
      </w:tblGrid>
      <w:tr w:rsidR="71F4B0C9" w14:paraId="780C0E4B" w14:textId="77777777" w:rsidTr="71F4B0C9">
        <w:trPr>
          <w:trHeight w:val="300"/>
        </w:trPr>
        <w:tc>
          <w:tcPr>
            <w:tcW w:w="1215" w:type="dxa"/>
            <w:tcBorders>
              <w:top w:val="single" w:sz="6" w:space="0" w:color="auto"/>
              <w:left w:val="single" w:sz="6" w:space="0" w:color="auto"/>
              <w:bottom w:val="single" w:sz="6" w:space="0" w:color="auto"/>
              <w:right w:val="single" w:sz="6" w:space="0" w:color="auto"/>
            </w:tcBorders>
            <w:shd w:val="clear" w:color="auto" w:fill="E2EFD9"/>
            <w:vAlign w:val="center"/>
          </w:tcPr>
          <w:p w14:paraId="24E11295" w14:textId="0C32EA5D"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5280" w:type="dxa"/>
            <w:tcBorders>
              <w:top w:val="single" w:sz="6" w:space="0" w:color="auto"/>
              <w:left w:val="single" w:sz="6" w:space="0" w:color="auto"/>
              <w:bottom w:val="single" w:sz="6" w:space="0" w:color="auto"/>
              <w:right w:val="single" w:sz="6" w:space="0" w:color="auto"/>
            </w:tcBorders>
            <w:shd w:val="clear" w:color="auto" w:fill="E2EFD9"/>
            <w:vAlign w:val="center"/>
          </w:tcPr>
          <w:p w14:paraId="3C00A09A" w14:textId="53D6CCA9"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240" w:type="dxa"/>
            <w:tcBorders>
              <w:top w:val="single" w:sz="6" w:space="0" w:color="auto"/>
              <w:left w:val="single" w:sz="6" w:space="0" w:color="auto"/>
              <w:bottom w:val="single" w:sz="6" w:space="0" w:color="auto"/>
              <w:right w:val="single" w:sz="6" w:space="0" w:color="auto"/>
            </w:tcBorders>
            <w:shd w:val="clear" w:color="auto" w:fill="E2EFD9"/>
            <w:vAlign w:val="center"/>
          </w:tcPr>
          <w:p w14:paraId="271934A1" w14:textId="16EF45AF"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330" w:type="dxa"/>
            <w:tcBorders>
              <w:top w:val="single" w:sz="6" w:space="0" w:color="auto"/>
              <w:left w:val="single" w:sz="6" w:space="0" w:color="auto"/>
              <w:bottom w:val="single" w:sz="6" w:space="0" w:color="auto"/>
              <w:right w:val="single" w:sz="6" w:space="0" w:color="auto"/>
            </w:tcBorders>
            <w:shd w:val="clear" w:color="auto" w:fill="E2EFD9"/>
            <w:vAlign w:val="center"/>
          </w:tcPr>
          <w:p w14:paraId="5710062C" w14:textId="6E1A1FB0"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c>
          <w:tcPr>
            <w:tcW w:w="1725" w:type="dxa"/>
            <w:tcBorders>
              <w:top w:val="single" w:sz="6" w:space="0" w:color="auto"/>
              <w:left w:val="single" w:sz="6" w:space="0" w:color="auto"/>
              <w:bottom w:val="single" w:sz="6" w:space="0" w:color="auto"/>
              <w:right w:val="single" w:sz="6" w:space="0" w:color="auto"/>
            </w:tcBorders>
            <w:shd w:val="clear" w:color="auto" w:fill="E2EFD9"/>
          </w:tcPr>
          <w:p w14:paraId="00B4CD26" w14:textId="2EB8614C"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Observaciones</w:t>
            </w:r>
          </w:p>
        </w:tc>
      </w:tr>
      <w:tr w:rsidR="71F4B0C9" w14:paraId="29C0ADAE"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65435A55" w14:textId="27D8D09E"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Integrantes</w:t>
            </w:r>
          </w:p>
        </w:tc>
        <w:tc>
          <w:tcPr>
            <w:tcW w:w="5280" w:type="dxa"/>
            <w:tcBorders>
              <w:top w:val="single" w:sz="6" w:space="0" w:color="auto"/>
              <w:left w:val="single" w:sz="6" w:space="0" w:color="auto"/>
              <w:bottom w:val="single" w:sz="6" w:space="0" w:color="auto"/>
              <w:right w:val="single" w:sz="6" w:space="0" w:color="auto"/>
            </w:tcBorders>
            <w:vAlign w:val="center"/>
          </w:tcPr>
          <w:p w14:paraId="51140605" w14:textId="377907AC" w:rsidR="71F4B0C9" w:rsidRDefault="71F4B0C9" w:rsidP="71F4B0C9">
            <w:pPr>
              <w:rPr>
                <w:rFonts w:ascii="Arial" w:eastAsia="Arial" w:hAnsi="Arial" w:cs="Arial"/>
              </w:rPr>
            </w:pPr>
            <w:r w:rsidRPr="71F4B0C9">
              <w:rPr>
                <w:rFonts w:ascii="Arial" w:eastAsia="Arial" w:hAnsi="Arial" w:cs="Arial"/>
                <w:lang w:val="es-MX"/>
              </w:rPr>
              <w:t>Participan todos los integrantes</w:t>
            </w:r>
          </w:p>
        </w:tc>
        <w:tc>
          <w:tcPr>
            <w:tcW w:w="240" w:type="dxa"/>
            <w:tcBorders>
              <w:top w:val="single" w:sz="6" w:space="0" w:color="auto"/>
              <w:left w:val="single" w:sz="6" w:space="0" w:color="auto"/>
              <w:bottom w:val="single" w:sz="6" w:space="0" w:color="auto"/>
              <w:right w:val="single" w:sz="6" w:space="0" w:color="auto"/>
            </w:tcBorders>
            <w:vAlign w:val="center"/>
          </w:tcPr>
          <w:p w14:paraId="59AE7F2D" w14:textId="08273FEA"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06415AAA" w14:textId="64CD11C1"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4C8668D5" w14:textId="2E1E2343" w:rsidR="71F4B0C9" w:rsidRDefault="71F4B0C9" w:rsidP="71F4B0C9">
            <w:pPr>
              <w:jc w:val="center"/>
              <w:rPr>
                <w:rFonts w:ascii="Arial" w:eastAsia="Arial" w:hAnsi="Arial" w:cs="Arial"/>
              </w:rPr>
            </w:pPr>
          </w:p>
        </w:tc>
      </w:tr>
      <w:tr w:rsidR="71F4B0C9" w14:paraId="7FA9625C" w14:textId="77777777" w:rsidTr="71F4B0C9">
        <w:trPr>
          <w:trHeight w:val="300"/>
        </w:trPr>
        <w:tc>
          <w:tcPr>
            <w:tcW w:w="1215" w:type="dxa"/>
            <w:vMerge/>
            <w:tcBorders>
              <w:left w:val="single" w:sz="0" w:space="0" w:color="auto"/>
              <w:right w:val="single" w:sz="0" w:space="0" w:color="auto"/>
            </w:tcBorders>
            <w:vAlign w:val="center"/>
          </w:tcPr>
          <w:p w14:paraId="753AB1BE"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172F2BC9" w14:textId="2369436A" w:rsidR="71F4B0C9" w:rsidRDefault="71F4B0C9" w:rsidP="71F4B0C9">
            <w:pPr>
              <w:rPr>
                <w:rFonts w:ascii="Arial" w:eastAsia="Arial" w:hAnsi="Arial" w:cs="Arial"/>
              </w:rPr>
            </w:pPr>
            <w:r w:rsidRPr="71F4B0C9">
              <w:rPr>
                <w:rFonts w:ascii="Arial" w:eastAsia="Arial" w:hAnsi="Arial" w:cs="Arial"/>
                <w:lang w:val="es-MX"/>
              </w:rPr>
              <w:t>Cada participante explica una parte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1EC48B93" w14:textId="3BE1214B"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13F98C55" w14:textId="7A218DC2"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07058C3D" w14:textId="78D77054" w:rsidR="71F4B0C9" w:rsidRDefault="71F4B0C9" w:rsidP="71F4B0C9">
            <w:pPr>
              <w:jc w:val="center"/>
              <w:rPr>
                <w:rFonts w:ascii="Arial" w:eastAsia="Arial" w:hAnsi="Arial" w:cs="Arial"/>
              </w:rPr>
            </w:pPr>
          </w:p>
        </w:tc>
      </w:tr>
      <w:tr w:rsidR="71F4B0C9" w14:paraId="5ABABC19" w14:textId="77777777" w:rsidTr="71F4B0C9">
        <w:trPr>
          <w:trHeight w:val="300"/>
        </w:trPr>
        <w:tc>
          <w:tcPr>
            <w:tcW w:w="1215" w:type="dxa"/>
            <w:vMerge/>
            <w:tcBorders>
              <w:left w:val="single" w:sz="0" w:space="0" w:color="auto"/>
              <w:right w:val="single" w:sz="0" w:space="0" w:color="auto"/>
            </w:tcBorders>
            <w:vAlign w:val="center"/>
          </w:tcPr>
          <w:p w14:paraId="6206C386"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59DC5C08" w14:textId="61CB0328" w:rsidR="71F4B0C9" w:rsidRDefault="71F4B0C9" w:rsidP="71F4B0C9">
            <w:pPr>
              <w:rPr>
                <w:rFonts w:ascii="Arial" w:eastAsia="Arial" w:hAnsi="Arial" w:cs="Arial"/>
              </w:rPr>
            </w:pPr>
            <w:r w:rsidRPr="71F4B0C9">
              <w:rPr>
                <w:rFonts w:ascii="Arial" w:eastAsia="Arial" w:hAnsi="Arial" w:cs="Arial"/>
                <w:lang w:val="es-MX"/>
              </w:rPr>
              <w:t>La explicación de todos los integrantes es fluida, entendible y correcta</w:t>
            </w:r>
          </w:p>
        </w:tc>
        <w:tc>
          <w:tcPr>
            <w:tcW w:w="240" w:type="dxa"/>
            <w:tcBorders>
              <w:top w:val="single" w:sz="6" w:space="0" w:color="auto"/>
              <w:left w:val="single" w:sz="6" w:space="0" w:color="auto"/>
              <w:bottom w:val="single" w:sz="6" w:space="0" w:color="auto"/>
              <w:right w:val="single" w:sz="6" w:space="0" w:color="auto"/>
            </w:tcBorders>
            <w:vAlign w:val="center"/>
          </w:tcPr>
          <w:p w14:paraId="008F4E51" w14:textId="291D86A2"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181E1609" w14:textId="1ED2614F"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66E35D25" w14:textId="200E74B8" w:rsidR="71F4B0C9" w:rsidRDefault="71F4B0C9" w:rsidP="71F4B0C9">
            <w:pPr>
              <w:jc w:val="center"/>
              <w:rPr>
                <w:rFonts w:ascii="Arial" w:eastAsia="Arial" w:hAnsi="Arial" w:cs="Arial"/>
              </w:rPr>
            </w:pPr>
          </w:p>
        </w:tc>
      </w:tr>
      <w:tr w:rsidR="71F4B0C9" w14:paraId="07EAFC46"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10A05586" w14:textId="384859C9"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Del sistema</w:t>
            </w:r>
          </w:p>
        </w:tc>
        <w:tc>
          <w:tcPr>
            <w:tcW w:w="5280" w:type="dxa"/>
            <w:tcBorders>
              <w:top w:val="single" w:sz="6" w:space="0" w:color="auto"/>
              <w:left w:val="single" w:sz="6" w:space="0" w:color="auto"/>
              <w:bottom w:val="single" w:sz="6" w:space="0" w:color="auto"/>
              <w:right w:val="single" w:sz="6" w:space="0" w:color="auto"/>
            </w:tcBorders>
            <w:vAlign w:val="center"/>
          </w:tcPr>
          <w:p w14:paraId="560FD2DF" w14:textId="2A585633" w:rsidR="71F4B0C9" w:rsidRDefault="71F4B0C9" w:rsidP="71F4B0C9">
            <w:pPr>
              <w:rPr>
                <w:rFonts w:ascii="Arial" w:eastAsia="Arial" w:hAnsi="Arial" w:cs="Arial"/>
                <w:color w:val="333333"/>
              </w:rPr>
            </w:pPr>
            <w:r w:rsidRPr="71F4B0C9">
              <w:rPr>
                <w:rFonts w:ascii="Arial" w:eastAsia="Arial" w:hAnsi="Arial" w:cs="Arial"/>
                <w:color w:val="333333"/>
                <w:lang w:val="es-MX"/>
              </w:rPr>
              <w:t>Presenta una interfaz de acorde al modelado de requerimientos</w:t>
            </w:r>
          </w:p>
        </w:tc>
        <w:tc>
          <w:tcPr>
            <w:tcW w:w="240" w:type="dxa"/>
            <w:tcBorders>
              <w:top w:val="single" w:sz="6" w:space="0" w:color="auto"/>
              <w:left w:val="single" w:sz="6" w:space="0" w:color="auto"/>
              <w:bottom w:val="single" w:sz="6" w:space="0" w:color="auto"/>
              <w:right w:val="single" w:sz="6" w:space="0" w:color="auto"/>
            </w:tcBorders>
            <w:vAlign w:val="center"/>
          </w:tcPr>
          <w:p w14:paraId="4C6FCECA" w14:textId="564C0FF7"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7A06E4C2" w14:textId="4F8040B3"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10851E50" w14:textId="081DE1C0" w:rsidR="71F4B0C9" w:rsidRDefault="71F4B0C9" w:rsidP="71F4B0C9">
            <w:pPr>
              <w:jc w:val="center"/>
              <w:rPr>
                <w:rFonts w:ascii="Arial" w:eastAsia="Arial" w:hAnsi="Arial" w:cs="Arial"/>
              </w:rPr>
            </w:pPr>
          </w:p>
        </w:tc>
      </w:tr>
      <w:tr w:rsidR="71F4B0C9" w14:paraId="7ED00447" w14:textId="77777777" w:rsidTr="71F4B0C9">
        <w:trPr>
          <w:trHeight w:val="300"/>
        </w:trPr>
        <w:tc>
          <w:tcPr>
            <w:tcW w:w="1215" w:type="dxa"/>
            <w:vMerge/>
            <w:tcBorders>
              <w:left w:val="single" w:sz="0" w:space="0" w:color="auto"/>
              <w:right w:val="single" w:sz="0" w:space="0" w:color="auto"/>
            </w:tcBorders>
            <w:vAlign w:val="center"/>
          </w:tcPr>
          <w:p w14:paraId="5C0D8E51"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1848C762" w14:textId="4D688BCB" w:rsidR="71F4B0C9" w:rsidRDefault="71F4B0C9" w:rsidP="71F4B0C9">
            <w:pPr>
              <w:rPr>
                <w:rFonts w:ascii="Arial" w:eastAsia="Arial" w:hAnsi="Arial" w:cs="Arial"/>
              </w:rPr>
            </w:pPr>
            <w:r w:rsidRPr="71F4B0C9">
              <w:rPr>
                <w:rFonts w:ascii="Arial" w:eastAsia="Arial" w:hAnsi="Arial" w:cs="Arial"/>
                <w:lang w:val="es-MX"/>
              </w:rPr>
              <w:t>Muestra y explica la interfaz principal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007BF15E" w14:textId="410188AC"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6C8AF5C7" w14:textId="387D4CEF"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7C3D89CC" w14:textId="2A6DEF2F" w:rsidR="71F4B0C9" w:rsidRDefault="71F4B0C9" w:rsidP="71F4B0C9">
            <w:pPr>
              <w:jc w:val="center"/>
              <w:rPr>
                <w:rFonts w:ascii="Arial" w:eastAsia="Arial" w:hAnsi="Arial" w:cs="Arial"/>
              </w:rPr>
            </w:pPr>
          </w:p>
        </w:tc>
      </w:tr>
      <w:tr w:rsidR="71F4B0C9" w14:paraId="6F611E2C" w14:textId="77777777" w:rsidTr="71F4B0C9">
        <w:trPr>
          <w:trHeight w:val="300"/>
        </w:trPr>
        <w:tc>
          <w:tcPr>
            <w:tcW w:w="1215" w:type="dxa"/>
            <w:vMerge/>
            <w:tcBorders>
              <w:left w:val="single" w:sz="0" w:space="0" w:color="auto"/>
              <w:right w:val="single" w:sz="0" w:space="0" w:color="auto"/>
            </w:tcBorders>
            <w:vAlign w:val="center"/>
          </w:tcPr>
          <w:p w14:paraId="072C91AF"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6FBEB4E9" w14:textId="5EE5F22E" w:rsidR="71F4B0C9" w:rsidRDefault="71F4B0C9" w:rsidP="71F4B0C9">
            <w:pPr>
              <w:rPr>
                <w:rFonts w:ascii="Arial" w:eastAsia="Arial" w:hAnsi="Arial" w:cs="Arial"/>
              </w:rPr>
            </w:pPr>
            <w:r w:rsidRPr="71F4B0C9">
              <w:rPr>
                <w:rFonts w:ascii="Arial" w:eastAsia="Arial" w:hAnsi="Arial" w:cs="Arial"/>
                <w:lang w:val="es-MX"/>
              </w:rPr>
              <w:t>Muestra y explica el acceso al sistema</w:t>
            </w:r>
          </w:p>
        </w:tc>
        <w:tc>
          <w:tcPr>
            <w:tcW w:w="240" w:type="dxa"/>
            <w:tcBorders>
              <w:top w:val="single" w:sz="6" w:space="0" w:color="auto"/>
              <w:left w:val="single" w:sz="6" w:space="0" w:color="auto"/>
              <w:bottom w:val="single" w:sz="6" w:space="0" w:color="auto"/>
              <w:right w:val="single" w:sz="6" w:space="0" w:color="auto"/>
            </w:tcBorders>
            <w:vAlign w:val="center"/>
          </w:tcPr>
          <w:p w14:paraId="3B4F0F0C" w14:textId="5738C4B4"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4BEC2967" w14:textId="6DAFF138"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5E87F485" w14:textId="24FD5C04" w:rsidR="71F4B0C9" w:rsidRDefault="71F4B0C9" w:rsidP="71F4B0C9">
            <w:pPr>
              <w:jc w:val="center"/>
              <w:rPr>
                <w:rFonts w:ascii="Arial" w:eastAsia="Arial" w:hAnsi="Arial" w:cs="Arial"/>
              </w:rPr>
            </w:pPr>
          </w:p>
        </w:tc>
      </w:tr>
      <w:tr w:rsidR="71F4B0C9" w14:paraId="34C26B4B" w14:textId="77777777" w:rsidTr="71F4B0C9">
        <w:trPr>
          <w:trHeight w:val="300"/>
        </w:trPr>
        <w:tc>
          <w:tcPr>
            <w:tcW w:w="1215" w:type="dxa"/>
            <w:vMerge/>
            <w:tcBorders>
              <w:left w:val="single" w:sz="0" w:space="0" w:color="auto"/>
              <w:right w:val="single" w:sz="0" w:space="0" w:color="auto"/>
            </w:tcBorders>
            <w:vAlign w:val="center"/>
          </w:tcPr>
          <w:p w14:paraId="6FEE6B0D"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14550CBD" w14:textId="248058E7" w:rsidR="71F4B0C9" w:rsidRDefault="71F4B0C9" w:rsidP="71F4B0C9">
            <w:pPr>
              <w:rPr>
                <w:rFonts w:ascii="Arial" w:eastAsia="Arial" w:hAnsi="Arial" w:cs="Arial"/>
              </w:rPr>
            </w:pPr>
            <w:r w:rsidRPr="71F4B0C9">
              <w:rPr>
                <w:rFonts w:ascii="Arial" w:eastAsia="Arial" w:hAnsi="Arial" w:cs="Arial"/>
                <w:lang w:val="es-ES"/>
              </w:rPr>
              <w:t>Explica las funciones del sistema y navega por cada una de ellas</w:t>
            </w:r>
          </w:p>
        </w:tc>
        <w:tc>
          <w:tcPr>
            <w:tcW w:w="240" w:type="dxa"/>
            <w:tcBorders>
              <w:top w:val="single" w:sz="6" w:space="0" w:color="auto"/>
              <w:left w:val="single" w:sz="6" w:space="0" w:color="auto"/>
              <w:bottom w:val="single" w:sz="6" w:space="0" w:color="auto"/>
              <w:right w:val="single" w:sz="6" w:space="0" w:color="auto"/>
            </w:tcBorders>
            <w:vAlign w:val="center"/>
          </w:tcPr>
          <w:p w14:paraId="61BB150E" w14:textId="1640E0CA"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39F42B65" w14:textId="6B34D281"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70FE40C7" w14:textId="75C8A8BE" w:rsidR="71F4B0C9" w:rsidRDefault="71F4B0C9" w:rsidP="71F4B0C9">
            <w:pPr>
              <w:jc w:val="center"/>
              <w:rPr>
                <w:rFonts w:ascii="Arial" w:eastAsia="Arial" w:hAnsi="Arial" w:cs="Arial"/>
              </w:rPr>
            </w:pPr>
          </w:p>
        </w:tc>
      </w:tr>
      <w:tr w:rsidR="71F4B0C9" w14:paraId="4C92382E" w14:textId="77777777" w:rsidTr="71F4B0C9">
        <w:trPr>
          <w:trHeight w:val="300"/>
        </w:trPr>
        <w:tc>
          <w:tcPr>
            <w:tcW w:w="1215" w:type="dxa"/>
            <w:vMerge/>
            <w:tcBorders>
              <w:left w:val="single" w:sz="0" w:space="0" w:color="auto"/>
              <w:right w:val="single" w:sz="0" w:space="0" w:color="auto"/>
            </w:tcBorders>
            <w:vAlign w:val="center"/>
          </w:tcPr>
          <w:p w14:paraId="1D0883C3"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1F70F093" w14:textId="2910B9D1" w:rsidR="71F4B0C9" w:rsidRDefault="71F4B0C9" w:rsidP="71F4B0C9">
            <w:pPr>
              <w:rPr>
                <w:rFonts w:ascii="Arial" w:eastAsia="Arial" w:hAnsi="Arial" w:cs="Arial"/>
              </w:rPr>
            </w:pPr>
            <w:r w:rsidRPr="71F4B0C9">
              <w:rPr>
                <w:rFonts w:ascii="Arial" w:eastAsia="Arial" w:hAnsi="Arial" w:cs="Arial"/>
                <w:lang w:val="es-ES"/>
              </w:rPr>
              <w:t>Muestra y Explica el acceso a cada una de las funciones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1D49E0F9" w14:textId="62A6D684"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FF1B7DA" w14:textId="101795E0"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F1463C0" w14:textId="668312F2" w:rsidR="71F4B0C9" w:rsidRDefault="71F4B0C9" w:rsidP="71F4B0C9">
            <w:pPr>
              <w:jc w:val="center"/>
              <w:rPr>
                <w:rFonts w:ascii="Arial" w:eastAsia="Arial" w:hAnsi="Arial" w:cs="Arial"/>
                <w:color w:val="000000" w:themeColor="text1"/>
              </w:rPr>
            </w:pPr>
          </w:p>
        </w:tc>
      </w:tr>
      <w:tr w:rsidR="71F4B0C9" w14:paraId="2CD18FA9" w14:textId="77777777" w:rsidTr="71F4B0C9">
        <w:trPr>
          <w:trHeight w:val="300"/>
        </w:trPr>
        <w:tc>
          <w:tcPr>
            <w:tcW w:w="1215" w:type="dxa"/>
            <w:vMerge/>
            <w:tcBorders>
              <w:left w:val="single" w:sz="0" w:space="0" w:color="auto"/>
              <w:right w:val="single" w:sz="0" w:space="0" w:color="auto"/>
            </w:tcBorders>
            <w:vAlign w:val="center"/>
          </w:tcPr>
          <w:p w14:paraId="3B36F460"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2C00457B" w14:textId="681F1539" w:rsidR="71F4B0C9" w:rsidRDefault="71F4B0C9" w:rsidP="71F4B0C9">
            <w:pPr>
              <w:jc w:val="both"/>
              <w:rPr>
                <w:rFonts w:ascii="Arial" w:eastAsia="Arial" w:hAnsi="Arial" w:cs="Arial"/>
              </w:rPr>
            </w:pPr>
            <w:r w:rsidRPr="71F4B0C9">
              <w:rPr>
                <w:rFonts w:ascii="Arial" w:eastAsia="Arial" w:hAnsi="Arial" w:cs="Arial"/>
                <w:lang w:val="es-MX"/>
              </w:rPr>
              <w:t>Explica la información que solicita cada función.</w:t>
            </w:r>
          </w:p>
        </w:tc>
        <w:tc>
          <w:tcPr>
            <w:tcW w:w="240" w:type="dxa"/>
            <w:tcBorders>
              <w:top w:val="single" w:sz="6" w:space="0" w:color="auto"/>
              <w:left w:val="single" w:sz="6" w:space="0" w:color="auto"/>
              <w:bottom w:val="single" w:sz="6" w:space="0" w:color="auto"/>
              <w:right w:val="single" w:sz="6" w:space="0" w:color="auto"/>
            </w:tcBorders>
            <w:vAlign w:val="center"/>
          </w:tcPr>
          <w:p w14:paraId="0C14B01C" w14:textId="425372FB"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5BE4156A" w14:textId="0A52626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47ABF9D" w14:textId="08E443DB" w:rsidR="71F4B0C9" w:rsidRDefault="71F4B0C9" w:rsidP="71F4B0C9">
            <w:pPr>
              <w:jc w:val="center"/>
              <w:rPr>
                <w:rFonts w:ascii="Arial" w:eastAsia="Arial" w:hAnsi="Arial" w:cs="Arial"/>
                <w:color w:val="000000" w:themeColor="text1"/>
              </w:rPr>
            </w:pPr>
          </w:p>
        </w:tc>
      </w:tr>
      <w:tr w:rsidR="71F4B0C9" w14:paraId="0F0468EB" w14:textId="77777777" w:rsidTr="71F4B0C9">
        <w:trPr>
          <w:trHeight w:val="300"/>
        </w:trPr>
        <w:tc>
          <w:tcPr>
            <w:tcW w:w="12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799D582F" w14:textId="6D3F99A7" w:rsidR="71F4B0C9" w:rsidRDefault="71F4B0C9" w:rsidP="71F4B0C9">
            <w:pPr>
              <w:jc w:val="center"/>
              <w:rPr>
                <w:rFonts w:ascii="Arial" w:eastAsia="Arial" w:hAnsi="Arial" w:cs="Arial"/>
              </w:rPr>
            </w:pPr>
            <w:r w:rsidRPr="71F4B0C9">
              <w:rPr>
                <w:rFonts w:ascii="Arial" w:eastAsia="Arial" w:hAnsi="Arial" w:cs="Arial"/>
                <w:lang w:val="es-ES"/>
              </w:rPr>
              <w:t>De las pruebas del sistema</w:t>
            </w:r>
          </w:p>
        </w:tc>
        <w:tc>
          <w:tcPr>
            <w:tcW w:w="5280" w:type="dxa"/>
            <w:tcBorders>
              <w:top w:val="single" w:sz="6" w:space="0" w:color="auto"/>
              <w:left w:val="single" w:sz="6" w:space="0" w:color="auto"/>
              <w:bottom w:val="single" w:sz="6" w:space="0" w:color="auto"/>
              <w:right w:val="single" w:sz="6" w:space="0" w:color="auto"/>
            </w:tcBorders>
          </w:tcPr>
          <w:p w14:paraId="52558287" w14:textId="741140CB" w:rsidR="71F4B0C9" w:rsidRDefault="71F4B0C9" w:rsidP="71F4B0C9">
            <w:pPr>
              <w:rPr>
                <w:rFonts w:ascii="Arial" w:eastAsia="Arial" w:hAnsi="Arial" w:cs="Arial"/>
              </w:rPr>
            </w:pPr>
            <w:r w:rsidRPr="71F4B0C9">
              <w:rPr>
                <w:rFonts w:ascii="Arial" w:eastAsia="Arial" w:hAnsi="Arial" w:cs="Arial"/>
                <w:lang w:val="es-MX"/>
              </w:rPr>
              <w:t>Documenta las pruebas en la matriz de pruebas.</w:t>
            </w:r>
          </w:p>
        </w:tc>
        <w:tc>
          <w:tcPr>
            <w:tcW w:w="240" w:type="dxa"/>
            <w:tcBorders>
              <w:top w:val="single" w:sz="6" w:space="0" w:color="auto"/>
              <w:left w:val="single" w:sz="6" w:space="0" w:color="auto"/>
              <w:bottom w:val="single" w:sz="6" w:space="0" w:color="auto"/>
              <w:right w:val="single" w:sz="6" w:space="0" w:color="auto"/>
            </w:tcBorders>
            <w:vAlign w:val="center"/>
          </w:tcPr>
          <w:p w14:paraId="7754FB0C" w14:textId="2A51F8BE"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101468FF" w14:textId="72B0695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7C2D5EA" w14:textId="5508CDF7" w:rsidR="71F4B0C9" w:rsidRDefault="71F4B0C9" w:rsidP="71F4B0C9">
            <w:pPr>
              <w:jc w:val="center"/>
              <w:rPr>
                <w:rFonts w:ascii="Arial" w:eastAsia="Arial" w:hAnsi="Arial" w:cs="Arial"/>
                <w:color w:val="000000" w:themeColor="text1"/>
              </w:rPr>
            </w:pPr>
          </w:p>
        </w:tc>
      </w:tr>
      <w:tr w:rsidR="71F4B0C9" w14:paraId="1A4F4A74" w14:textId="77777777" w:rsidTr="71F4B0C9">
        <w:trPr>
          <w:trHeight w:val="300"/>
        </w:trPr>
        <w:tc>
          <w:tcPr>
            <w:tcW w:w="1215" w:type="dxa"/>
            <w:vMerge/>
            <w:tcBorders>
              <w:left w:val="single" w:sz="0" w:space="0" w:color="auto"/>
              <w:right w:val="single" w:sz="0" w:space="0" w:color="auto"/>
            </w:tcBorders>
            <w:vAlign w:val="center"/>
          </w:tcPr>
          <w:p w14:paraId="711E4272"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7D5C0FFF" w14:textId="76BE3604" w:rsidR="71F4B0C9" w:rsidRDefault="71F4B0C9" w:rsidP="71F4B0C9">
            <w:pPr>
              <w:rPr>
                <w:rFonts w:ascii="Arial" w:eastAsia="Arial" w:hAnsi="Arial" w:cs="Arial"/>
              </w:rPr>
            </w:pPr>
            <w:r w:rsidRPr="71F4B0C9">
              <w:rPr>
                <w:rFonts w:ascii="Arial" w:eastAsia="Arial" w:hAnsi="Arial" w:cs="Arial"/>
                <w:lang w:val="es-MX"/>
              </w:rPr>
              <w:t>Explica el tipo de prueba que se está realizando.</w:t>
            </w:r>
          </w:p>
        </w:tc>
        <w:tc>
          <w:tcPr>
            <w:tcW w:w="240" w:type="dxa"/>
            <w:tcBorders>
              <w:top w:val="single" w:sz="6" w:space="0" w:color="auto"/>
              <w:left w:val="single" w:sz="6" w:space="0" w:color="auto"/>
              <w:bottom w:val="single" w:sz="6" w:space="0" w:color="auto"/>
              <w:right w:val="single" w:sz="6" w:space="0" w:color="auto"/>
            </w:tcBorders>
            <w:vAlign w:val="center"/>
          </w:tcPr>
          <w:p w14:paraId="3ABE501C" w14:textId="260E20AD"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54476A3C" w14:textId="2E510887"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0D816E2" w14:textId="0C15F0B5" w:rsidR="71F4B0C9" w:rsidRDefault="71F4B0C9" w:rsidP="71F4B0C9">
            <w:pPr>
              <w:jc w:val="center"/>
              <w:rPr>
                <w:rFonts w:ascii="Arial" w:eastAsia="Arial" w:hAnsi="Arial" w:cs="Arial"/>
                <w:color w:val="000000" w:themeColor="text1"/>
              </w:rPr>
            </w:pPr>
          </w:p>
        </w:tc>
      </w:tr>
      <w:tr w:rsidR="71F4B0C9" w14:paraId="29D1FB79" w14:textId="77777777" w:rsidTr="71F4B0C9">
        <w:trPr>
          <w:trHeight w:val="300"/>
        </w:trPr>
        <w:tc>
          <w:tcPr>
            <w:tcW w:w="1215" w:type="dxa"/>
            <w:vMerge/>
            <w:tcBorders>
              <w:left w:val="single" w:sz="0" w:space="0" w:color="auto"/>
              <w:right w:val="single" w:sz="0" w:space="0" w:color="auto"/>
            </w:tcBorders>
            <w:vAlign w:val="center"/>
          </w:tcPr>
          <w:p w14:paraId="61EA0E6A"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588149B6" w14:textId="41E7A5A3" w:rsidR="71F4B0C9" w:rsidRDefault="71F4B0C9" w:rsidP="71F4B0C9">
            <w:pPr>
              <w:rPr>
                <w:rFonts w:ascii="Arial" w:eastAsia="Arial" w:hAnsi="Arial" w:cs="Arial"/>
              </w:rPr>
            </w:pPr>
            <w:r w:rsidRPr="71F4B0C9">
              <w:rPr>
                <w:rFonts w:ascii="Arial" w:eastAsia="Arial" w:hAnsi="Arial" w:cs="Arial"/>
                <w:lang w:val="es-MX"/>
              </w:rPr>
              <w:t>Realiza entrada de datos erróneos para identificar que el sistema realiza las validaciones correspondientes.</w:t>
            </w:r>
          </w:p>
        </w:tc>
        <w:tc>
          <w:tcPr>
            <w:tcW w:w="240" w:type="dxa"/>
            <w:tcBorders>
              <w:top w:val="single" w:sz="6" w:space="0" w:color="auto"/>
              <w:left w:val="single" w:sz="6" w:space="0" w:color="auto"/>
              <w:bottom w:val="single" w:sz="6" w:space="0" w:color="auto"/>
              <w:right w:val="single" w:sz="6" w:space="0" w:color="auto"/>
            </w:tcBorders>
            <w:vAlign w:val="center"/>
          </w:tcPr>
          <w:p w14:paraId="4F175AB5" w14:textId="25B249EA"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7C47CD50" w14:textId="1EF4C451"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53BC3920" w14:textId="0196080B" w:rsidR="71F4B0C9" w:rsidRDefault="71F4B0C9" w:rsidP="71F4B0C9">
            <w:pPr>
              <w:jc w:val="center"/>
              <w:rPr>
                <w:rFonts w:ascii="Arial" w:eastAsia="Arial" w:hAnsi="Arial" w:cs="Arial"/>
                <w:color w:val="000000" w:themeColor="text1"/>
              </w:rPr>
            </w:pPr>
          </w:p>
        </w:tc>
      </w:tr>
      <w:tr w:rsidR="71F4B0C9" w14:paraId="4A740BF4" w14:textId="77777777" w:rsidTr="71F4B0C9">
        <w:trPr>
          <w:trHeight w:val="300"/>
        </w:trPr>
        <w:tc>
          <w:tcPr>
            <w:tcW w:w="1215" w:type="dxa"/>
            <w:vMerge/>
            <w:tcBorders>
              <w:left w:val="single" w:sz="0" w:space="0" w:color="auto"/>
              <w:right w:val="single" w:sz="0" w:space="0" w:color="auto"/>
            </w:tcBorders>
            <w:vAlign w:val="center"/>
          </w:tcPr>
          <w:p w14:paraId="2884EEB7"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76AFAC49" w14:textId="44F8FE05" w:rsidR="71F4B0C9" w:rsidRDefault="71F4B0C9" w:rsidP="71F4B0C9">
            <w:pPr>
              <w:rPr>
                <w:rFonts w:ascii="Arial" w:eastAsia="Arial" w:hAnsi="Arial" w:cs="Arial"/>
              </w:rPr>
            </w:pPr>
            <w:r w:rsidRPr="71F4B0C9">
              <w:rPr>
                <w:rFonts w:ascii="Arial" w:eastAsia="Arial" w:hAnsi="Arial" w:cs="Arial"/>
                <w:lang w:val="es-MX"/>
              </w:rPr>
              <w:t>Indica el motivo y origen del resultado de cada prueba e indica cómo debería realizar la función el sistema para su atención.</w:t>
            </w:r>
          </w:p>
        </w:tc>
        <w:tc>
          <w:tcPr>
            <w:tcW w:w="240" w:type="dxa"/>
            <w:tcBorders>
              <w:top w:val="single" w:sz="6" w:space="0" w:color="auto"/>
              <w:left w:val="single" w:sz="6" w:space="0" w:color="auto"/>
              <w:bottom w:val="single" w:sz="6" w:space="0" w:color="auto"/>
              <w:right w:val="single" w:sz="6" w:space="0" w:color="auto"/>
            </w:tcBorders>
            <w:vAlign w:val="center"/>
          </w:tcPr>
          <w:p w14:paraId="1E12A860" w14:textId="11FAAE30"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079DB484" w14:textId="65C41403"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E863790" w14:textId="30FF96D7" w:rsidR="71F4B0C9" w:rsidRDefault="71F4B0C9" w:rsidP="71F4B0C9">
            <w:pPr>
              <w:jc w:val="center"/>
              <w:rPr>
                <w:rFonts w:ascii="Arial" w:eastAsia="Arial" w:hAnsi="Arial" w:cs="Arial"/>
                <w:color w:val="000000" w:themeColor="text1"/>
              </w:rPr>
            </w:pPr>
          </w:p>
        </w:tc>
      </w:tr>
      <w:tr w:rsidR="71F4B0C9" w14:paraId="15FF22ED" w14:textId="77777777" w:rsidTr="71F4B0C9">
        <w:trPr>
          <w:trHeight w:val="300"/>
        </w:trPr>
        <w:tc>
          <w:tcPr>
            <w:tcW w:w="1215" w:type="dxa"/>
            <w:vMerge/>
            <w:tcBorders>
              <w:left w:val="single" w:sz="0" w:space="0" w:color="auto"/>
              <w:right w:val="single" w:sz="0" w:space="0" w:color="auto"/>
            </w:tcBorders>
            <w:vAlign w:val="center"/>
          </w:tcPr>
          <w:p w14:paraId="505697AD"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0A4C6DFC" w14:textId="524F9AED" w:rsidR="71F4B0C9" w:rsidRDefault="71F4B0C9" w:rsidP="71F4B0C9">
            <w:pPr>
              <w:rPr>
                <w:rFonts w:ascii="Arial" w:eastAsia="Arial" w:hAnsi="Arial" w:cs="Arial"/>
              </w:rPr>
            </w:pPr>
            <w:r w:rsidRPr="71F4B0C9">
              <w:rPr>
                <w:rFonts w:ascii="Arial" w:eastAsia="Arial" w:hAnsi="Arial" w:cs="Arial"/>
                <w:lang w:val="es-MX"/>
              </w:rPr>
              <w:t>Se atienden los incidentes detectados en las pruebas.</w:t>
            </w:r>
          </w:p>
        </w:tc>
        <w:tc>
          <w:tcPr>
            <w:tcW w:w="240" w:type="dxa"/>
            <w:tcBorders>
              <w:top w:val="single" w:sz="6" w:space="0" w:color="auto"/>
              <w:left w:val="single" w:sz="6" w:space="0" w:color="auto"/>
              <w:bottom w:val="single" w:sz="6" w:space="0" w:color="auto"/>
              <w:right w:val="single" w:sz="6" w:space="0" w:color="auto"/>
            </w:tcBorders>
            <w:vAlign w:val="center"/>
          </w:tcPr>
          <w:p w14:paraId="7CE542A7" w14:textId="7C8EFD85"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4CE3D7BA" w14:textId="0D672022"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1B23C783" w14:textId="222FAD37" w:rsidR="71F4B0C9" w:rsidRDefault="71F4B0C9" w:rsidP="71F4B0C9">
            <w:pPr>
              <w:jc w:val="center"/>
              <w:rPr>
                <w:rFonts w:ascii="Arial" w:eastAsia="Arial" w:hAnsi="Arial" w:cs="Arial"/>
                <w:color w:val="000000" w:themeColor="text1"/>
              </w:rPr>
            </w:pPr>
          </w:p>
        </w:tc>
      </w:tr>
      <w:tr w:rsidR="71F4B0C9" w14:paraId="20641600" w14:textId="77777777" w:rsidTr="71F4B0C9">
        <w:trPr>
          <w:trHeight w:val="300"/>
        </w:trPr>
        <w:tc>
          <w:tcPr>
            <w:tcW w:w="1215" w:type="dxa"/>
            <w:vMerge/>
            <w:tcBorders>
              <w:top w:val="single" w:sz="0" w:space="0" w:color="auto"/>
              <w:left w:val="single" w:sz="0" w:space="0" w:color="auto"/>
              <w:bottom w:val="outset" w:sz="0" w:space="0" w:color="auto"/>
              <w:right w:val="single" w:sz="0" w:space="0" w:color="auto"/>
            </w:tcBorders>
            <w:vAlign w:val="center"/>
          </w:tcPr>
          <w:p w14:paraId="47E2D2C0"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0CCBD41A" w14:textId="48C18BCF" w:rsidR="71F4B0C9" w:rsidRDefault="71F4B0C9" w:rsidP="71F4B0C9">
            <w:pPr>
              <w:rPr>
                <w:rFonts w:ascii="Arial" w:eastAsia="Arial" w:hAnsi="Arial" w:cs="Arial"/>
              </w:rPr>
            </w:pPr>
            <w:r w:rsidRPr="71F4B0C9">
              <w:rPr>
                <w:rFonts w:ascii="Arial" w:eastAsia="Arial" w:hAnsi="Arial" w:cs="Arial"/>
                <w:lang w:val="es-MX"/>
              </w:rPr>
              <w:t>Se realizan las pruebas después de ser atendidos los incidentes.</w:t>
            </w:r>
          </w:p>
        </w:tc>
        <w:tc>
          <w:tcPr>
            <w:tcW w:w="240" w:type="dxa"/>
            <w:tcBorders>
              <w:top w:val="single" w:sz="6" w:space="0" w:color="auto"/>
              <w:left w:val="single" w:sz="6" w:space="0" w:color="auto"/>
              <w:bottom w:val="single" w:sz="6" w:space="0" w:color="auto"/>
              <w:right w:val="single" w:sz="6" w:space="0" w:color="auto"/>
            </w:tcBorders>
            <w:vAlign w:val="center"/>
          </w:tcPr>
          <w:p w14:paraId="3F810902" w14:textId="486CDAA1" w:rsidR="71F4B0C9" w:rsidRDefault="71F4B0C9" w:rsidP="71F4B0C9">
            <w:pPr>
              <w:jc w:val="center"/>
              <w:rPr>
                <w:rFonts w:ascii="Arial" w:eastAsia="Arial" w:hAnsi="Arial" w:cs="Arial"/>
                <w:color w:val="000000" w:themeColor="text1"/>
              </w:rPr>
            </w:pPr>
          </w:p>
        </w:tc>
        <w:tc>
          <w:tcPr>
            <w:tcW w:w="330" w:type="dxa"/>
            <w:tcBorders>
              <w:top w:val="single" w:sz="6" w:space="0" w:color="auto"/>
              <w:left w:val="single" w:sz="6" w:space="0" w:color="auto"/>
              <w:bottom w:val="single" w:sz="6" w:space="0" w:color="auto"/>
              <w:right w:val="single" w:sz="6" w:space="0" w:color="auto"/>
            </w:tcBorders>
            <w:vAlign w:val="center"/>
          </w:tcPr>
          <w:p w14:paraId="6C6C848C" w14:textId="3DD6F1DA" w:rsidR="71F4B0C9" w:rsidRDefault="71F4B0C9" w:rsidP="71F4B0C9">
            <w:pPr>
              <w:jc w:val="center"/>
              <w:rPr>
                <w:rFonts w:ascii="Arial" w:eastAsia="Arial" w:hAnsi="Arial" w:cs="Arial"/>
                <w:color w:val="000000" w:themeColor="text1"/>
              </w:rPr>
            </w:pPr>
          </w:p>
        </w:tc>
        <w:tc>
          <w:tcPr>
            <w:tcW w:w="1725" w:type="dxa"/>
            <w:tcBorders>
              <w:top w:val="single" w:sz="6" w:space="0" w:color="auto"/>
              <w:left w:val="single" w:sz="6" w:space="0" w:color="auto"/>
              <w:bottom w:val="single" w:sz="6" w:space="0" w:color="auto"/>
              <w:right w:val="single" w:sz="6" w:space="0" w:color="auto"/>
            </w:tcBorders>
          </w:tcPr>
          <w:p w14:paraId="411DF4E7" w14:textId="6FDFE290" w:rsidR="71F4B0C9" w:rsidRDefault="71F4B0C9" w:rsidP="71F4B0C9">
            <w:pPr>
              <w:jc w:val="center"/>
              <w:rPr>
                <w:rFonts w:ascii="Arial" w:eastAsia="Arial" w:hAnsi="Arial" w:cs="Arial"/>
                <w:color w:val="000000" w:themeColor="text1"/>
              </w:rPr>
            </w:pPr>
          </w:p>
        </w:tc>
      </w:tr>
    </w:tbl>
    <w:p w14:paraId="4D8F4F29" w14:textId="37B484B9" w:rsidR="009E2F14" w:rsidRDefault="009E2F14" w:rsidP="71F4B0C9">
      <w:pPr>
        <w:jc w:val="both"/>
        <w:rPr>
          <w:rFonts w:ascii="Arial" w:eastAsia="Arial" w:hAnsi="Arial" w:cs="Arial"/>
          <w:color w:val="000000" w:themeColor="text1"/>
          <w:lang w:val="es-MX"/>
        </w:rPr>
      </w:pPr>
    </w:p>
    <w:p w14:paraId="103E98B9" w14:textId="6CA888CB" w:rsidR="009E2F14" w:rsidRDefault="194AC248" w:rsidP="71F4B0C9">
      <w:pPr>
        <w:jc w:val="both"/>
        <w:rPr>
          <w:rFonts w:ascii="Arial" w:eastAsia="Arial" w:hAnsi="Arial" w:cs="Arial"/>
          <w:color w:val="000000" w:themeColor="text1"/>
          <w:lang w:val="es-MX"/>
        </w:rPr>
      </w:pPr>
      <w:r w:rsidRPr="71F4B0C9">
        <w:rPr>
          <w:rFonts w:ascii="Arial" w:eastAsia="Arial" w:hAnsi="Arial" w:cs="Arial"/>
          <w:color w:val="000000" w:themeColor="text1"/>
          <w:lang w:val="es-MX"/>
        </w:rPr>
        <w:t>Instrumento III. Lista de cotejo para el video de despliegue del sistema.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15"/>
        <w:gridCol w:w="5280"/>
        <w:gridCol w:w="240"/>
        <w:gridCol w:w="330"/>
        <w:gridCol w:w="1725"/>
      </w:tblGrid>
      <w:tr w:rsidR="71F4B0C9" w14:paraId="211BE434" w14:textId="77777777" w:rsidTr="71F4B0C9">
        <w:trPr>
          <w:trHeight w:val="300"/>
        </w:trPr>
        <w:tc>
          <w:tcPr>
            <w:tcW w:w="1215" w:type="dxa"/>
            <w:tcBorders>
              <w:top w:val="single" w:sz="6" w:space="0" w:color="auto"/>
              <w:left w:val="single" w:sz="6" w:space="0" w:color="auto"/>
              <w:bottom w:val="single" w:sz="6" w:space="0" w:color="auto"/>
              <w:right w:val="single" w:sz="6" w:space="0" w:color="auto"/>
            </w:tcBorders>
            <w:shd w:val="clear" w:color="auto" w:fill="E2EFD9"/>
            <w:vAlign w:val="center"/>
          </w:tcPr>
          <w:p w14:paraId="6F924126" w14:textId="4D1AF37E"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Sección</w:t>
            </w:r>
          </w:p>
        </w:tc>
        <w:tc>
          <w:tcPr>
            <w:tcW w:w="5280" w:type="dxa"/>
            <w:tcBorders>
              <w:top w:val="single" w:sz="6" w:space="0" w:color="auto"/>
              <w:left w:val="single" w:sz="6" w:space="0" w:color="auto"/>
              <w:bottom w:val="single" w:sz="6" w:space="0" w:color="auto"/>
              <w:right w:val="single" w:sz="6" w:space="0" w:color="auto"/>
            </w:tcBorders>
            <w:shd w:val="clear" w:color="auto" w:fill="E2EFD9"/>
            <w:vAlign w:val="center"/>
          </w:tcPr>
          <w:p w14:paraId="6AE12E43" w14:textId="1D991BA9"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Criterio</w:t>
            </w:r>
          </w:p>
        </w:tc>
        <w:tc>
          <w:tcPr>
            <w:tcW w:w="240" w:type="dxa"/>
            <w:tcBorders>
              <w:top w:val="single" w:sz="6" w:space="0" w:color="auto"/>
              <w:left w:val="single" w:sz="6" w:space="0" w:color="auto"/>
              <w:bottom w:val="single" w:sz="6" w:space="0" w:color="auto"/>
              <w:right w:val="single" w:sz="6" w:space="0" w:color="auto"/>
            </w:tcBorders>
            <w:shd w:val="clear" w:color="auto" w:fill="E2EFD9"/>
            <w:vAlign w:val="center"/>
          </w:tcPr>
          <w:p w14:paraId="31E8A5D2" w14:textId="03892997"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Si</w:t>
            </w:r>
          </w:p>
        </w:tc>
        <w:tc>
          <w:tcPr>
            <w:tcW w:w="330" w:type="dxa"/>
            <w:tcBorders>
              <w:top w:val="single" w:sz="6" w:space="0" w:color="auto"/>
              <w:left w:val="single" w:sz="6" w:space="0" w:color="auto"/>
              <w:bottom w:val="single" w:sz="6" w:space="0" w:color="auto"/>
              <w:right w:val="single" w:sz="6" w:space="0" w:color="auto"/>
            </w:tcBorders>
            <w:shd w:val="clear" w:color="auto" w:fill="E2EFD9"/>
            <w:vAlign w:val="center"/>
          </w:tcPr>
          <w:p w14:paraId="6A1C39EE" w14:textId="2400815E"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No</w:t>
            </w:r>
          </w:p>
        </w:tc>
        <w:tc>
          <w:tcPr>
            <w:tcW w:w="1725" w:type="dxa"/>
            <w:tcBorders>
              <w:top w:val="single" w:sz="6" w:space="0" w:color="auto"/>
              <w:left w:val="single" w:sz="6" w:space="0" w:color="auto"/>
              <w:bottom w:val="single" w:sz="6" w:space="0" w:color="auto"/>
              <w:right w:val="single" w:sz="6" w:space="0" w:color="auto"/>
            </w:tcBorders>
            <w:shd w:val="clear" w:color="auto" w:fill="E2EFD9"/>
          </w:tcPr>
          <w:p w14:paraId="73EDAC92" w14:textId="74593844" w:rsidR="71F4B0C9" w:rsidRDefault="71F4B0C9" w:rsidP="71F4B0C9">
            <w:pPr>
              <w:jc w:val="center"/>
              <w:rPr>
                <w:rFonts w:ascii="Arial" w:eastAsia="Arial" w:hAnsi="Arial" w:cs="Arial"/>
                <w:color w:val="000000" w:themeColor="text1"/>
              </w:rPr>
            </w:pPr>
            <w:r w:rsidRPr="71F4B0C9">
              <w:rPr>
                <w:rFonts w:ascii="Arial" w:eastAsia="Arial" w:hAnsi="Arial" w:cs="Arial"/>
                <w:b/>
                <w:bCs/>
                <w:color w:val="000000" w:themeColor="text1"/>
                <w:lang w:val="es-ES"/>
              </w:rPr>
              <w:t>Observaciones</w:t>
            </w:r>
          </w:p>
        </w:tc>
      </w:tr>
      <w:tr w:rsidR="71F4B0C9" w14:paraId="0AA1A68F" w14:textId="77777777" w:rsidTr="71F4B0C9">
        <w:trPr>
          <w:trHeight w:val="300"/>
        </w:trPr>
        <w:tc>
          <w:tcPr>
            <w:tcW w:w="1215" w:type="dxa"/>
            <w:vMerge w:val="restart"/>
            <w:tcBorders>
              <w:top w:val="single" w:sz="6" w:space="0" w:color="auto"/>
              <w:left w:val="single" w:sz="6" w:space="0" w:color="auto"/>
              <w:right w:val="single" w:sz="6" w:space="0" w:color="auto"/>
            </w:tcBorders>
            <w:shd w:val="clear" w:color="auto" w:fill="E2EFD9"/>
            <w:vAlign w:val="center"/>
          </w:tcPr>
          <w:p w14:paraId="5BF242E8" w14:textId="7A100D6B"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Integrantes</w:t>
            </w:r>
          </w:p>
        </w:tc>
        <w:tc>
          <w:tcPr>
            <w:tcW w:w="5280" w:type="dxa"/>
            <w:tcBorders>
              <w:top w:val="single" w:sz="6" w:space="0" w:color="auto"/>
              <w:left w:val="single" w:sz="6" w:space="0" w:color="auto"/>
              <w:bottom w:val="single" w:sz="6" w:space="0" w:color="auto"/>
              <w:right w:val="single" w:sz="6" w:space="0" w:color="auto"/>
            </w:tcBorders>
            <w:vAlign w:val="center"/>
          </w:tcPr>
          <w:p w14:paraId="62A149E3" w14:textId="6EFDDDFC" w:rsidR="71F4B0C9" w:rsidRDefault="71F4B0C9" w:rsidP="71F4B0C9">
            <w:pPr>
              <w:rPr>
                <w:rFonts w:ascii="Arial" w:eastAsia="Arial" w:hAnsi="Arial" w:cs="Arial"/>
              </w:rPr>
            </w:pPr>
            <w:r w:rsidRPr="71F4B0C9">
              <w:rPr>
                <w:rFonts w:ascii="Arial" w:eastAsia="Arial" w:hAnsi="Arial" w:cs="Arial"/>
                <w:lang w:val="es-MX"/>
              </w:rPr>
              <w:t>Participan todos los integrantes</w:t>
            </w:r>
          </w:p>
        </w:tc>
        <w:tc>
          <w:tcPr>
            <w:tcW w:w="240" w:type="dxa"/>
            <w:tcBorders>
              <w:top w:val="single" w:sz="6" w:space="0" w:color="auto"/>
              <w:left w:val="single" w:sz="6" w:space="0" w:color="auto"/>
              <w:bottom w:val="single" w:sz="6" w:space="0" w:color="auto"/>
              <w:right w:val="single" w:sz="6" w:space="0" w:color="auto"/>
            </w:tcBorders>
            <w:vAlign w:val="center"/>
          </w:tcPr>
          <w:p w14:paraId="2335B77C" w14:textId="5E2143D9"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79E26734" w14:textId="4661F4F2"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042F12F6" w14:textId="79DEC44F" w:rsidR="71F4B0C9" w:rsidRDefault="71F4B0C9" w:rsidP="71F4B0C9">
            <w:pPr>
              <w:jc w:val="center"/>
              <w:rPr>
                <w:rFonts w:ascii="Arial" w:eastAsia="Arial" w:hAnsi="Arial" w:cs="Arial"/>
              </w:rPr>
            </w:pPr>
          </w:p>
        </w:tc>
      </w:tr>
      <w:tr w:rsidR="71F4B0C9" w14:paraId="754527BE" w14:textId="77777777" w:rsidTr="71F4B0C9">
        <w:trPr>
          <w:trHeight w:val="300"/>
        </w:trPr>
        <w:tc>
          <w:tcPr>
            <w:tcW w:w="1215" w:type="dxa"/>
            <w:vMerge/>
            <w:tcBorders>
              <w:left w:val="single" w:sz="0" w:space="0" w:color="auto"/>
              <w:right w:val="single" w:sz="0" w:space="0" w:color="auto"/>
            </w:tcBorders>
            <w:vAlign w:val="center"/>
          </w:tcPr>
          <w:p w14:paraId="272497B0"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6D1C347A" w14:textId="6A535C77" w:rsidR="71F4B0C9" w:rsidRDefault="71F4B0C9" w:rsidP="71F4B0C9">
            <w:pPr>
              <w:jc w:val="both"/>
              <w:rPr>
                <w:rFonts w:ascii="Arial" w:eastAsia="Arial" w:hAnsi="Arial" w:cs="Arial"/>
              </w:rPr>
            </w:pPr>
            <w:r w:rsidRPr="71F4B0C9">
              <w:rPr>
                <w:rStyle w:val="normaltextrun"/>
                <w:rFonts w:ascii="Arial" w:eastAsia="Arial" w:hAnsi="Arial" w:cs="Arial"/>
                <w:sz w:val="24"/>
                <w:szCs w:val="24"/>
                <w:lang w:val="es-MX"/>
              </w:rPr>
              <w:t>Cada participante explica la acción realizada para el despliegue</w:t>
            </w:r>
          </w:p>
        </w:tc>
        <w:tc>
          <w:tcPr>
            <w:tcW w:w="240" w:type="dxa"/>
            <w:tcBorders>
              <w:top w:val="single" w:sz="6" w:space="0" w:color="auto"/>
              <w:left w:val="single" w:sz="6" w:space="0" w:color="auto"/>
              <w:bottom w:val="single" w:sz="6" w:space="0" w:color="auto"/>
              <w:right w:val="single" w:sz="6" w:space="0" w:color="auto"/>
            </w:tcBorders>
            <w:vAlign w:val="center"/>
          </w:tcPr>
          <w:p w14:paraId="637593FB" w14:textId="48D8C828"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777CAFBD" w14:textId="194626E0"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41C7297A" w14:textId="04D46876" w:rsidR="71F4B0C9" w:rsidRDefault="71F4B0C9" w:rsidP="71F4B0C9">
            <w:pPr>
              <w:jc w:val="center"/>
              <w:rPr>
                <w:rFonts w:ascii="Arial" w:eastAsia="Arial" w:hAnsi="Arial" w:cs="Arial"/>
              </w:rPr>
            </w:pPr>
          </w:p>
        </w:tc>
      </w:tr>
      <w:tr w:rsidR="71F4B0C9" w14:paraId="4CA71166" w14:textId="77777777" w:rsidTr="71F4B0C9">
        <w:trPr>
          <w:trHeight w:val="300"/>
        </w:trPr>
        <w:tc>
          <w:tcPr>
            <w:tcW w:w="1215" w:type="dxa"/>
            <w:vMerge/>
            <w:tcBorders>
              <w:left w:val="single" w:sz="0" w:space="0" w:color="auto"/>
              <w:right w:val="single" w:sz="0" w:space="0" w:color="auto"/>
            </w:tcBorders>
            <w:vAlign w:val="center"/>
          </w:tcPr>
          <w:p w14:paraId="6B4854EF"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vAlign w:val="center"/>
          </w:tcPr>
          <w:p w14:paraId="466A49D7" w14:textId="4F8A5153" w:rsidR="71F4B0C9" w:rsidRDefault="71F4B0C9" w:rsidP="71F4B0C9">
            <w:pPr>
              <w:rPr>
                <w:rFonts w:ascii="Arial" w:eastAsia="Arial" w:hAnsi="Arial" w:cs="Arial"/>
              </w:rPr>
            </w:pPr>
            <w:r w:rsidRPr="71F4B0C9">
              <w:rPr>
                <w:rFonts w:ascii="Arial" w:eastAsia="Arial" w:hAnsi="Arial" w:cs="Arial"/>
                <w:lang w:val="es-MX"/>
              </w:rPr>
              <w:t>La explicación de todos los integrantes es fluida, entendible y correcta</w:t>
            </w:r>
          </w:p>
        </w:tc>
        <w:tc>
          <w:tcPr>
            <w:tcW w:w="240" w:type="dxa"/>
            <w:tcBorders>
              <w:top w:val="single" w:sz="6" w:space="0" w:color="auto"/>
              <w:left w:val="single" w:sz="6" w:space="0" w:color="auto"/>
              <w:bottom w:val="single" w:sz="6" w:space="0" w:color="auto"/>
              <w:right w:val="single" w:sz="6" w:space="0" w:color="auto"/>
            </w:tcBorders>
            <w:vAlign w:val="center"/>
          </w:tcPr>
          <w:p w14:paraId="2B87E0E4" w14:textId="7FF53E46"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5B6124E7" w14:textId="70C916CB"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6E072970" w14:textId="7E857021" w:rsidR="71F4B0C9" w:rsidRDefault="71F4B0C9" w:rsidP="71F4B0C9">
            <w:pPr>
              <w:jc w:val="center"/>
              <w:rPr>
                <w:rFonts w:ascii="Arial" w:eastAsia="Arial" w:hAnsi="Arial" w:cs="Arial"/>
              </w:rPr>
            </w:pPr>
          </w:p>
        </w:tc>
      </w:tr>
      <w:tr w:rsidR="71F4B0C9" w14:paraId="29481922" w14:textId="77777777" w:rsidTr="71F4B0C9">
        <w:trPr>
          <w:trHeight w:val="300"/>
        </w:trPr>
        <w:tc>
          <w:tcPr>
            <w:tcW w:w="1215" w:type="dxa"/>
            <w:vMerge w:val="restart"/>
            <w:tcBorders>
              <w:top w:val="single" w:sz="6" w:space="0" w:color="auto"/>
              <w:left w:val="single" w:sz="6" w:space="0" w:color="auto"/>
              <w:bottom w:val="outset" w:sz="18" w:space="0" w:color="auto"/>
              <w:right w:val="single" w:sz="6" w:space="0" w:color="auto"/>
            </w:tcBorders>
            <w:shd w:val="clear" w:color="auto" w:fill="E2EFD9"/>
            <w:vAlign w:val="center"/>
          </w:tcPr>
          <w:p w14:paraId="76000B13" w14:textId="1C8CE829" w:rsidR="71F4B0C9" w:rsidRDefault="71F4B0C9" w:rsidP="71F4B0C9">
            <w:pPr>
              <w:jc w:val="center"/>
              <w:rPr>
                <w:rFonts w:ascii="Arial" w:eastAsia="Arial" w:hAnsi="Arial" w:cs="Arial"/>
                <w:color w:val="000000" w:themeColor="text1"/>
              </w:rPr>
            </w:pPr>
            <w:r w:rsidRPr="71F4B0C9">
              <w:rPr>
                <w:rFonts w:ascii="Arial" w:eastAsia="Arial" w:hAnsi="Arial" w:cs="Arial"/>
                <w:color w:val="000000" w:themeColor="text1"/>
                <w:lang w:val="es-ES"/>
              </w:rPr>
              <w:t>Del despliegue del sistema</w:t>
            </w:r>
          </w:p>
        </w:tc>
        <w:tc>
          <w:tcPr>
            <w:tcW w:w="5280" w:type="dxa"/>
            <w:tcBorders>
              <w:top w:val="single" w:sz="6" w:space="0" w:color="auto"/>
              <w:left w:val="single" w:sz="6" w:space="0" w:color="auto"/>
              <w:bottom w:val="single" w:sz="6" w:space="0" w:color="auto"/>
              <w:right w:val="single" w:sz="6" w:space="0" w:color="auto"/>
            </w:tcBorders>
          </w:tcPr>
          <w:p w14:paraId="7908C720" w14:textId="5CFF31A9" w:rsidR="71F4B0C9" w:rsidRDefault="71F4B0C9" w:rsidP="71F4B0C9">
            <w:pPr>
              <w:rPr>
                <w:rFonts w:ascii="Arial" w:eastAsia="Arial" w:hAnsi="Arial" w:cs="Arial"/>
              </w:rPr>
            </w:pPr>
            <w:r w:rsidRPr="71F4B0C9">
              <w:rPr>
                <w:rFonts w:ascii="Arial" w:eastAsia="Arial" w:hAnsi="Arial" w:cs="Arial"/>
                <w:lang w:val="es-MX"/>
              </w:rPr>
              <w:t>Se muestra el entorno de despliegue</w:t>
            </w:r>
          </w:p>
        </w:tc>
        <w:tc>
          <w:tcPr>
            <w:tcW w:w="240" w:type="dxa"/>
            <w:tcBorders>
              <w:top w:val="single" w:sz="6" w:space="0" w:color="auto"/>
              <w:left w:val="single" w:sz="6" w:space="0" w:color="auto"/>
              <w:bottom w:val="single" w:sz="6" w:space="0" w:color="auto"/>
              <w:right w:val="single" w:sz="6" w:space="0" w:color="auto"/>
            </w:tcBorders>
            <w:vAlign w:val="center"/>
          </w:tcPr>
          <w:p w14:paraId="3DB0F30A" w14:textId="124E90CB"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1D38DFB0" w14:textId="041E4939"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1AE8BABF" w14:textId="506C6747" w:rsidR="71F4B0C9" w:rsidRDefault="71F4B0C9" w:rsidP="71F4B0C9">
            <w:pPr>
              <w:jc w:val="center"/>
              <w:rPr>
                <w:rFonts w:ascii="Arial" w:eastAsia="Arial" w:hAnsi="Arial" w:cs="Arial"/>
              </w:rPr>
            </w:pPr>
          </w:p>
        </w:tc>
      </w:tr>
      <w:tr w:rsidR="71F4B0C9" w14:paraId="3859ABBB" w14:textId="77777777" w:rsidTr="71F4B0C9">
        <w:trPr>
          <w:trHeight w:val="300"/>
        </w:trPr>
        <w:tc>
          <w:tcPr>
            <w:tcW w:w="1215" w:type="dxa"/>
            <w:vMerge/>
            <w:tcBorders>
              <w:left w:val="single" w:sz="0" w:space="0" w:color="auto"/>
              <w:right w:val="single" w:sz="0" w:space="0" w:color="auto"/>
            </w:tcBorders>
            <w:vAlign w:val="center"/>
          </w:tcPr>
          <w:p w14:paraId="41D4770D"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742BA136" w14:textId="5F26A5CF" w:rsidR="71F4B0C9" w:rsidRDefault="71F4B0C9" w:rsidP="71F4B0C9">
            <w:pPr>
              <w:rPr>
                <w:rFonts w:ascii="Arial" w:eastAsia="Arial" w:hAnsi="Arial" w:cs="Arial"/>
              </w:rPr>
            </w:pPr>
            <w:r w:rsidRPr="71F4B0C9">
              <w:rPr>
                <w:rFonts w:ascii="Arial" w:eastAsia="Arial" w:hAnsi="Arial" w:cs="Arial"/>
                <w:lang w:val="es-MX"/>
              </w:rPr>
              <w:t>Se ve la participación del usuario</w:t>
            </w:r>
          </w:p>
        </w:tc>
        <w:tc>
          <w:tcPr>
            <w:tcW w:w="240" w:type="dxa"/>
            <w:tcBorders>
              <w:top w:val="single" w:sz="6" w:space="0" w:color="auto"/>
              <w:left w:val="single" w:sz="6" w:space="0" w:color="auto"/>
              <w:bottom w:val="single" w:sz="6" w:space="0" w:color="auto"/>
              <w:right w:val="single" w:sz="6" w:space="0" w:color="auto"/>
            </w:tcBorders>
            <w:vAlign w:val="center"/>
          </w:tcPr>
          <w:p w14:paraId="7B7ABFB9" w14:textId="16D54FF5"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1DEDF9C5" w14:textId="36F52730"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27D0E528" w14:textId="2C42F6C9" w:rsidR="71F4B0C9" w:rsidRDefault="71F4B0C9" w:rsidP="71F4B0C9">
            <w:pPr>
              <w:jc w:val="center"/>
              <w:rPr>
                <w:rFonts w:ascii="Arial" w:eastAsia="Arial" w:hAnsi="Arial" w:cs="Arial"/>
              </w:rPr>
            </w:pPr>
          </w:p>
        </w:tc>
      </w:tr>
      <w:tr w:rsidR="71F4B0C9" w14:paraId="362A4A4F" w14:textId="77777777" w:rsidTr="71F4B0C9">
        <w:trPr>
          <w:trHeight w:val="300"/>
        </w:trPr>
        <w:tc>
          <w:tcPr>
            <w:tcW w:w="1215" w:type="dxa"/>
            <w:vMerge/>
            <w:tcBorders>
              <w:left w:val="single" w:sz="0" w:space="0" w:color="auto"/>
              <w:right w:val="single" w:sz="0" w:space="0" w:color="auto"/>
            </w:tcBorders>
            <w:vAlign w:val="center"/>
          </w:tcPr>
          <w:p w14:paraId="5D34B414"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2E01BBA3" w14:textId="761B3FBD" w:rsidR="71F4B0C9" w:rsidRDefault="71F4B0C9" w:rsidP="71F4B0C9">
            <w:pPr>
              <w:rPr>
                <w:rFonts w:ascii="Arial" w:eastAsia="Arial" w:hAnsi="Arial" w:cs="Arial"/>
              </w:rPr>
            </w:pPr>
            <w:r w:rsidRPr="71F4B0C9">
              <w:rPr>
                <w:rFonts w:ascii="Arial" w:eastAsia="Arial" w:hAnsi="Arial" w:cs="Arial"/>
                <w:lang w:val="es-MX"/>
              </w:rPr>
              <w:t>Muestra el acceso al sistema</w:t>
            </w:r>
          </w:p>
        </w:tc>
        <w:tc>
          <w:tcPr>
            <w:tcW w:w="240" w:type="dxa"/>
            <w:tcBorders>
              <w:top w:val="single" w:sz="6" w:space="0" w:color="auto"/>
              <w:left w:val="single" w:sz="6" w:space="0" w:color="auto"/>
              <w:bottom w:val="single" w:sz="6" w:space="0" w:color="auto"/>
              <w:right w:val="single" w:sz="6" w:space="0" w:color="auto"/>
            </w:tcBorders>
            <w:vAlign w:val="center"/>
          </w:tcPr>
          <w:p w14:paraId="3EF755B9" w14:textId="69C6116E"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18AEBFA1" w14:textId="437AC90F"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5F31372C" w14:textId="50D5175B" w:rsidR="71F4B0C9" w:rsidRDefault="71F4B0C9" w:rsidP="71F4B0C9">
            <w:pPr>
              <w:jc w:val="center"/>
              <w:rPr>
                <w:rFonts w:ascii="Arial" w:eastAsia="Arial" w:hAnsi="Arial" w:cs="Arial"/>
              </w:rPr>
            </w:pPr>
          </w:p>
        </w:tc>
      </w:tr>
      <w:tr w:rsidR="71F4B0C9" w14:paraId="4FB95E83" w14:textId="77777777" w:rsidTr="71F4B0C9">
        <w:trPr>
          <w:trHeight w:val="300"/>
        </w:trPr>
        <w:tc>
          <w:tcPr>
            <w:tcW w:w="1215" w:type="dxa"/>
            <w:vMerge/>
            <w:tcBorders>
              <w:top w:val="single" w:sz="0" w:space="0" w:color="auto"/>
              <w:left w:val="single" w:sz="0" w:space="0" w:color="auto"/>
              <w:bottom w:val="outset" w:sz="0" w:space="0" w:color="auto"/>
              <w:right w:val="single" w:sz="0" w:space="0" w:color="auto"/>
            </w:tcBorders>
            <w:vAlign w:val="center"/>
          </w:tcPr>
          <w:p w14:paraId="7D36FC7A" w14:textId="77777777" w:rsidR="00FE720D" w:rsidRDefault="00FE720D"/>
        </w:tc>
        <w:tc>
          <w:tcPr>
            <w:tcW w:w="5280" w:type="dxa"/>
            <w:tcBorders>
              <w:top w:val="single" w:sz="6" w:space="0" w:color="auto"/>
              <w:left w:val="single" w:sz="6" w:space="0" w:color="auto"/>
              <w:bottom w:val="single" w:sz="6" w:space="0" w:color="auto"/>
              <w:right w:val="single" w:sz="6" w:space="0" w:color="auto"/>
            </w:tcBorders>
          </w:tcPr>
          <w:p w14:paraId="487419E9" w14:textId="03B929EE" w:rsidR="71F4B0C9" w:rsidRDefault="71F4B0C9" w:rsidP="71F4B0C9">
            <w:pPr>
              <w:rPr>
                <w:rFonts w:ascii="Arial" w:eastAsia="Arial" w:hAnsi="Arial" w:cs="Arial"/>
              </w:rPr>
            </w:pPr>
            <w:r w:rsidRPr="71F4B0C9">
              <w:rPr>
                <w:rFonts w:ascii="Arial" w:eastAsia="Arial" w:hAnsi="Arial" w:cs="Arial"/>
                <w:lang w:val="es-MX"/>
              </w:rPr>
              <w:t>El usuario expresa la satisfacción del sistema.</w:t>
            </w:r>
          </w:p>
        </w:tc>
        <w:tc>
          <w:tcPr>
            <w:tcW w:w="240" w:type="dxa"/>
            <w:tcBorders>
              <w:top w:val="single" w:sz="6" w:space="0" w:color="auto"/>
              <w:left w:val="single" w:sz="6" w:space="0" w:color="auto"/>
              <w:bottom w:val="single" w:sz="6" w:space="0" w:color="auto"/>
              <w:right w:val="single" w:sz="6" w:space="0" w:color="auto"/>
            </w:tcBorders>
            <w:vAlign w:val="center"/>
          </w:tcPr>
          <w:p w14:paraId="488FC167" w14:textId="31E218D0" w:rsidR="71F4B0C9" w:rsidRDefault="71F4B0C9" w:rsidP="71F4B0C9">
            <w:pPr>
              <w:jc w:val="center"/>
              <w:rPr>
                <w:rFonts w:ascii="Arial" w:eastAsia="Arial" w:hAnsi="Arial" w:cs="Arial"/>
              </w:rPr>
            </w:pPr>
          </w:p>
        </w:tc>
        <w:tc>
          <w:tcPr>
            <w:tcW w:w="330" w:type="dxa"/>
            <w:tcBorders>
              <w:top w:val="single" w:sz="6" w:space="0" w:color="auto"/>
              <w:left w:val="single" w:sz="6" w:space="0" w:color="auto"/>
              <w:bottom w:val="single" w:sz="6" w:space="0" w:color="auto"/>
              <w:right w:val="single" w:sz="6" w:space="0" w:color="auto"/>
            </w:tcBorders>
            <w:vAlign w:val="center"/>
          </w:tcPr>
          <w:p w14:paraId="5C1B481F" w14:textId="535A96AA" w:rsidR="71F4B0C9" w:rsidRDefault="71F4B0C9" w:rsidP="71F4B0C9">
            <w:pPr>
              <w:jc w:val="center"/>
              <w:rPr>
                <w:rFonts w:ascii="Arial" w:eastAsia="Arial" w:hAnsi="Arial" w:cs="Arial"/>
              </w:rPr>
            </w:pPr>
          </w:p>
        </w:tc>
        <w:tc>
          <w:tcPr>
            <w:tcW w:w="1725" w:type="dxa"/>
            <w:tcBorders>
              <w:top w:val="single" w:sz="6" w:space="0" w:color="auto"/>
              <w:left w:val="single" w:sz="6" w:space="0" w:color="auto"/>
              <w:bottom w:val="single" w:sz="6" w:space="0" w:color="auto"/>
              <w:right w:val="single" w:sz="6" w:space="0" w:color="auto"/>
            </w:tcBorders>
          </w:tcPr>
          <w:p w14:paraId="5A3A047A" w14:textId="183ADA15" w:rsidR="71F4B0C9" w:rsidRDefault="71F4B0C9" w:rsidP="71F4B0C9">
            <w:pPr>
              <w:jc w:val="center"/>
              <w:rPr>
                <w:rFonts w:ascii="Arial" w:eastAsia="Arial" w:hAnsi="Arial" w:cs="Arial"/>
              </w:rPr>
            </w:pPr>
          </w:p>
        </w:tc>
      </w:tr>
    </w:tbl>
    <w:p w14:paraId="6D49EC19" w14:textId="74CC4DB7" w:rsidR="009E2F14" w:rsidRDefault="009E2F14" w:rsidP="71F4B0C9">
      <w:pPr>
        <w:jc w:val="both"/>
        <w:rPr>
          <w:rFonts w:ascii="Arial" w:eastAsia="Arial" w:hAnsi="Arial" w:cs="Arial"/>
          <w:color w:val="000000" w:themeColor="text1"/>
          <w:lang w:val="es-MX"/>
        </w:rPr>
      </w:pPr>
    </w:p>
    <w:p w14:paraId="065F65B5" w14:textId="651FEC62" w:rsidR="009E2F14" w:rsidRDefault="009E2F14" w:rsidP="71F4B0C9">
      <w:pPr>
        <w:jc w:val="both"/>
        <w:rPr>
          <w:rFonts w:ascii="Arial" w:eastAsia="Arial" w:hAnsi="Arial" w:cs="Arial"/>
          <w:color w:val="000000" w:themeColor="text1"/>
          <w:lang w:val="es-MX"/>
        </w:rPr>
      </w:pPr>
    </w:p>
    <w:p w14:paraId="09B8355A" w14:textId="129DFB18" w:rsidR="009E2F14" w:rsidRDefault="009E2F14" w:rsidP="71F4B0C9">
      <w:pPr>
        <w:jc w:val="both"/>
        <w:rPr>
          <w:rFonts w:ascii="Arial" w:eastAsia="Arial" w:hAnsi="Arial" w:cs="Arial"/>
          <w:lang w:val="es-MX"/>
        </w:rPr>
      </w:pPr>
    </w:p>
    <w:p w14:paraId="012645EC" w14:textId="77777777" w:rsidR="009E2F14" w:rsidRDefault="009E2F14" w:rsidP="694AC31A">
      <w:pPr>
        <w:jc w:val="both"/>
        <w:rPr>
          <w:rFonts w:ascii="Arial" w:eastAsia="Arial" w:hAnsi="Arial" w:cs="Arial"/>
          <w:lang w:val="es-MX"/>
        </w:rPr>
      </w:pPr>
    </w:p>
    <w:p w14:paraId="3F1FD989" w14:textId="77777777" w:rsidR="009E2F14" w:rsidRDefault="009E2F14" w:rsidP="694AC31A">
      <w:pPr>
        <w:jc w:val="both"/>
        <w:rPr>
          <w:rFonts w:ascii="Arial" w:eastAsia="Arial" w:hAnsi="Arial" w:cs="Arial"/>
          <w:lang w:val="es-MX"/>
        </w:rPr>
      </w:pPr>
    </w:p>
    <w:p w14:paraId="63866FF7" w14:textId="77777777" w:rsidR="009E2F14" w:rsidRDefault="009E2F14" w:rsidP="694AC31A">
      <w:pPr>
        <w:jc w:val="both"/>
        <w:rPr>
          <w:rFonts w:ascii="Arial" w:eastAsia="Arial" w:hAnsi="Arial" w:cs="Arial"/>
          <w:lang w:val="es-MX"/>
        </w:rPr>
      </w:pPr>
    </w:p>
    <w:p w14:paraId="18B0A129" w14:textId="77777777" w:rsidR="009E2F14" w:rsidRDefault="009E2F14" w:rsidP="694AC31A">
      <w:pPr>
        <w:jc w:val="both"/>
        <w:rPr>
          <w:rFonts w:ascii="Arial" w:eastAsia="Arial" w:hAnsi="Arial" w:cs="Arial"/>
          <w:lang w:val="es-MX"/>
        </w:rPr>
      </w:pPr>
    </w:p>
    <w:p w14:paraId="299400E3" w14:textId="77777777" w:rsidR="009E2F14" w:rsidRDefault="009E2F14" w:rsidP="694AC31A">
      <w:pPr>
        <w:jc w:val="both"/>
        <w:rPr>
          <w:rFonts w:ascii="Arial" w:eastAsia="Arial" w:hAnsi="Arial" w:cs="Arial"/>
          <w:lang w:val="es-MX"/>
        </w:rPr>
      </w:pPr>
    </w:p>
    <w:p w14:paraId="5695470C" w14:textId="77777777" w:rsidR="009E2F14" w:rsidRDefault="009E2F14" w:rsidP="694AC31A">
      <w:pPr>
        <w:jc w:val="both"/>
        <w:rPr>
          <w:rFonts w:ascii="Arial" w:eastAsia="Arial" w:hAnsi="Arial" w:cs="Arial"/>
          <w:lang w:val="es-MX"/>
        </w:rPr>
      </w:pPr>
    </w:p>
    <w:p w14:paraId="44575276" w14:textId="77777777" w:rsidR="009E2F14" w:rsidRDefault="009E2F14" w:rsidP="694AC31A">
      <w:pPr>
        <w:jc w:val="both"/>
        <w:rPr>
          <w:rFonts w:ascii="Arial" w:eastAsia="Arial" w:hAnsi="Arial" w:cs="Arial"/>
          <w:lang w:val="es-MX"/>
        </w:rPr>
      </w:pPr>
    </w:p>
    <w:p w14:paraId="499A51AB" w14:textId="77777777" w:rsidR="009E2F14" w:rsidRDefault="009E2F14" w:rsidP="694AC31A">
      <w:pPr>
        <w:jc w:val="both"/>
        <w:rPr>
          <w:rFonts w:ascii="Arial" w:eastAsia="Arial" w:hAnsi="Arial" w:cs="Arial"/>
          <w:lang w:val="es-MX"/>
        </w:rPr>
      </w:pPr>
    </w:p>
    <w:p w14:paraId="57C45E42" w14:textId="77777777" w:rsidR="009E2F14" w:rsidRDefault="009E2F14" w:rsidP="694AC31A">
      <w:pPr>
        <w:jc w:val="both"/>
        <w:rPr>
          <w:rFonts w:ascii="Arial" w:eastAsia="Arial" w:hAnsi="Arial" w:cs="Arial"/>
          <w:lang w:val="es-MX"/>
        </w:rPr>
      </w:pPr>
    </w:p>
    <w:p w14:paraId="597D7EA9" w14:textId="77777777" w:rsidR="009E2F14" w:rsidRDefault="009E2F14" w:rsidP="694AC31A">
      <w:pPr>
        <w:jc w:val="both"/>
        <w:rPr>
          <w:rFonts w:ascii="Arial" w:eastAsia="Arial" w:hAnsi="Arial" w:cs="Arial"/>
          <w:lang w:val="es-MX"/>
        </w:rPr>
      </w:pPr>
    </w:p>
    <w:p w14:paraId="12B3A27C" w14:textId="77777777" w:rsidR="009E2F14" w:rsidRDefault="009E2F14" w:rsidP="694AC31A">
      <w:pPr>
        <w:jc w:val="both"/>
        <w:rPr>
          <w:rFonts w:ascii="Arial" w:eastAsia="Arial" w:hAnsi="Arial" w:cs="Arial"/>
          <w:lang w:val="es-MX"/>
        </w:rPr>
      </w:pPr>
    </w:p>
    <w:p w14:paraId="44B2CD49" w14:textId="77777777" w:rsidR="009E2F14" w:rsidRDefault="009E2F14" w:rsidP="694AC31A">
      <w:pPr>
        <w:jc w:val="both"/>
        <w:rPr>
          <w:rFonts w:ascii="Arial" w:eastAsia="Arial" w:hAnsi="Arial" w:cs="Arial"/>
          <w:lang w:val="es-MX"/>
        </w:rPr>
      </w:pPr>
    </w:p>
    <w:p w14:paraId="5DEA43F0" w14:textId="77777777" w:rsidR="009E2F14" w:rsidRDefault="009E2F14" w:rsidP="694AC31A">
      <w:pPr>
        <w:jc w:val="both"/>
        <w:rPr>
          <w:rFonts w:ascii="Arial" w:eastAsia="Arial" w:hAnsi="Arial" w:cs="Arial"/>
          <w:lang w:val="es-MX"/>
        </w:rPr>
      </w:pPr>
    </w:p>
    <w:p w14:paraId="6CE1306A" w14:textId="77777777" w:rsidR="009E2F14" w:rsidRDefault="009E2F14" w:rsidP="694AC31A">
      <w:pPr>
        <w:jc w:val="both"/>
        <w:rPr>
          <w:rFonts w:ascii="Arial" w:eastAsia="Arial" w:hAnsi="Arial" w:cs="Arial"/>
          <w:lang w:val="es-MX"/>
        </w:rPr>
      </w:pPr>
    </w:p>
    <w:p w14:paraId="47718FE7" w14:textId="77777777" w:rsidR="009E2F14" w:rsidRDefault="009E2F14" w:rsidP="694AC31A">
      <w:pPr>
        <w:jc w:val="both"/>
        <w:rPr>
          <w:rFonts w:ascii="Arial" w:eastAsia="Arial" w:hAnsi="Arial" w:cs="Arial"/>
          <w:lang w:val="es-MX"/>
        </w:rPr>
      </w:pPr>
    </w:p>
    <w:p w14:paraId="292CEADD" w14:textId="77777777" w:rsidR="009E2F14" w:rsidRDefault="009E2F14" w:rsidP="694AC31A">
      <w:pPr>
        <w:jc w:val="both"/>
        <w:rPr>
          <w:rFonts w:ascii="Arial" w:eastAsia="Arial" w:hAnsi="Arial" w:cs="Arial"/>
          <w:lang w:val="es-MX"/>
        </w:rPr>
      </w:pPr>
    </w:p>
    <w:p w14:paraId="32448FC8" w14:textId="0BDF1D50" w:rsidR="009922CB" w:rsidRDefault="79077DAC" w:rsidP="694AC31A">
      <w:pPr>
        <w:rPr>
          <w:rFonts w:ascii="Arial" w:eastAsia="Arial" w:hAnsi="Arial" w:cs="Arial"/>
          <w:lang w:val="es-MX"/>
        </w:rPr>
      </w:pPr>
      <w:r>
        <w:rPr>
          <w:noProof/>
        </w:rPr>
        <w:drawing>
          <wp:inline distT="0" distB="0" distL="0" distR="0" wp14:anchorId="1CCDD8A1" wp14:editId="504474B9">
            <wp:extent cx="5612130" cy="1344930"/>
            <wp:effectExtent l="0" t="0" r="7620" b="7620"/>
            <wp:docPr id="218610248" name="Imagen 2" descr="Bibli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62">
                      <a:extLst>
                        <a:ext uri="{28A0092B-C50C-407E-A947-70E740481C1C}">
                          <a14:useLocalDpi xmlns:a14="http://schemas.microsoft.com/office/drawing/2010/main" val="0"/>
                        </a:ext>
                      </a:extLst>
                    </a:blip>
                    <a:stretch>
                      <a:fillRect/>
                    </a:stretch>
                  </pic:blipFill>
                  <pic:spPr>
                    <a:xfrm>
                      <a:off x="0" y="0"/>
                      <a:ext cx="5612130" cy="1344930"/>
                    </a:xfrm>
                    <a:prstGeom prst="rect">
                      <a:avLst/>
                    </a:prstGeom>
                  </pic:spPr>
                </pic:pic>
              </a:graphicData>
            </a:graphic>
          </wp:inline>
        </w:drawing>
      </w:r>
    </w:p>
    <w:p w14:paraId="064DADF0" w14:textId="77777777" w:rsidR="006748F9" w:rsidRDefault="006748F9" w:rsidP="694AC31A">
      <w:pPr>
        <w:rPr>
          <w:rFonts w:ascii="Arial" w:eastAsia="Arial" w:hAnsi="Arial" w:cs="Arial"/>
          <w:lang w:val="es-MX"/>
        </w:rPr>
      </w:pPr>
    </w:p>
    <w:p w14:paraId="71731234" w14:textId="7A8A5AB6" w:rsidR="5ECD4EAB" w:rsidRDefault="5ECD4EAB" w:rsidP="694AC31A">
      <w:pPr>
        <w:jc w:val="both"/>
        <w:rPr>
          <w:rFonts w:ascii="Arial" w:eastAsia="Arial" w:hAnsi="Arial" w:cs="Arial"/>
          <w:b/>
          <w:bCs/>
          <w:lang w:val="en-US"/>
        </w:rPr>
      </w:pPr>
    </w:p>
    <w:p w14:paraId="1263ADFF" w14:textId="3D545C25" w:rsidR="5ECD4EAB" w:rsidRDefault="5ECD4EAB" w:rsidP="694AC31A">
      <w:pPr>
        <w:jc w:val="both"/>
        <w:rPr>
          <w:rFonts w:ascii="Arial" w:eastAsia="Arial" w:hAnsi="Arial" w:cs="Arial"/>
          <w:b/>
          <w:bCs/>
          <w:lang w:val="en-US"/>
        </w:rPr>
      </w:pPr>
    </w:p>
    <w:p w14:paraId="0E5750AA" w14:textId="27E07F2A" w:rsidR="5ECD4EAB" w:rsidRDefault="5ECD4EAB" w:rsidP="694AC31A">
      <w:pPr>
        <w:jc w:val="both"/>
        <w:rPr>
          <w:rFonts w:ascii="Arial" w:eastAsia="Arial" w:hAnsi="Arial" w:cs="Arial"/>
          <w:b/>
          <w:bCs/>
          <w:lang w:val="en-US"/>
        </w:rPr>
      </w:pPr>
    </w:p>
    <w:p w14:paraId="65A83AF6" w14:textId="6C94B3D5" w:rsidR="5ECD4EAB" w:rsidRDefault="5ECD4EAB" w:rsidP="694AC31A">
      <w:pPr>
        <w:jc w:val="both"/>
        <w:rPr>
          <w:rFonts w:ascii="Arial" w:eastAsia="Arial" w:hAnsi="Arial" w:cs="Arial"/>
          <w:b/>
          <w:bCs/>
          <w:lang w:val="en-US"/>
        </w:rPr>
      </w:pPr>
    </w:p>
    <w:p w14:paraId="14D6C221" w14:textId="03B42D90" w:rsidR="009400B4" w:rsidRPr="006748F9" w:rsidRDefault="3E448D9F" w:rsidP="694AC31A">
      <w:pPr>
        <w:jc w:val="both"/>
        <w:rPr>
          <w:rFonts w:ascii="Arial" w:eastAsia="Arial" w:hAnsi="Arial" w:cs="Arial"/>
          <w:b/>
          <w:bCs/>
          <w:highlight w:val="cyan"/>
          <w:lang w:val="en-US"/>
        </w:rPr>
      </w:pPr>
      <w:proofErr w:type="spellStart"/>
      <w:r w:rsidRPr="694AC31A">
        <w:rPr>
          <w:rFonts w:ascii="Arial" w:eastAsia="Arial" w:hAnsi="Arial" w:cs="Arial"/>
          <w:b/>
          <w:bCs/>
          <w:highlight w:val="cyan"/>
          <w:lang w:val="en-US"/>
        </w:rPr>
        <w:t>Referencias</w:t>
      </w:r>
      <w:proofErr w:type="spellEnd"/>
    </w:p>
    <w:p w14:paraId="61ECF46B" w14:textId="3AB4FD10" w:rsidR="5ECD4EAB" w:rsidRDefault="5ECD4EAB" w:rsidP="694AC31A">
      <w:pPr>
        <w:jc w:val="both"/>
        <w:rPr>
          <w:rFonts w:ascii="Arial" w:eastAsia="Arial" w:hAnsi="Arial" w:cs="Arial"/>
          <w:b/>
          <w:bCs/>
          <w:lang w:val="en-US"/>
        </w:rPr>
      </w:pPr>
    </w:p>
    <w:p w14:paraId="42226C07" w14:textId="1EFB5945" w:rsidR="395FF5A9" w:rsidRDefault="63405381" w:rsidP="694AC31A">
      <w:pPr>
        <w:jc w:val="both"/>
        <w:rPr>
          <w:rFonts w:ascii="Arial" w:eastAsia="Arial" w:hAnsi="Arial" w:cs="Arial"/>
          <w:b/>
          <w:bCs/>
          <w:lang w:val="en-US"/>
        </w:rPr>
      </w:pPr>
      <w:r w:rsidRPr="694AC31A">
        <w:rPr>
          <w:rFonts w:ascii="Arial" w:eastAsia="Arial" w:hAnsi="Arial" w:cs="Arial"/>
          <w:b/>
          <w:bCs/>
          <w:lang w:val="en-US"/>
        </w:rPr>
        <w:t>Unidad I</w:t>
      </w:r>
    </w:p>
    <w:p w14:paraId="3D54F2F6" w14:textId="77777777" w:rsidR="006748F9" w:rsidRPr="009400B4" w:rsidRDefault="006748F9" w:rsidP="694AC31A">
      <w:pPr>
        <w:rPr>
          <w:rFonts w:ascii="Arial" w:eastAsia="Arial" w:hAnsi="Arial" w:cs="Arial"/>
          <w:lang w:val="es-MX"/>
        </w:rPr>
      </w:pPr>
    </w:p>
    <w:p w14:paraId="22A4CB9A" w14:textId="30754CE0" w:rsidR="605DC400" w:rsidRDefault="0C41D3A3"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Baca, G. (2015). </w:t>
      </w:r>
      <w:r w:rsidRPr="694AC31A">
        <w:rPr>
          <w:rStyle w:val="normaltextrun"/>
          <w:rFonts w:ascii="Arial" w:eastAsia="Arial" w:hAnsi="Arial" w:cs="Arial"/>
          <w:i/>
          <w:iCs/>
          <w:color w:val="000000" w:themeColor="text1"/>
          <w:sz w:val="24"/>
          <w:szCs w:val="24"/>
          <w:lang w:val="es-MX"/>
        </w:rPr>
        <w:t xml:space="preserve">Proyectos de sistemas de información. </w:t>
      </w:r>
      <w:r w:rsidRPr="694AC31A">
        <w:rPr>
          <w:rStyle w:val="normaltextrun"/>
          <w:rFonts w:ascii="Arial" w:eastAsia="Arial" w:hAnsi="Arial" w:cs="Arial"/>
          <w:color w:val="000000" w:themeColor="text1"/>
          <w:sz w:val="24"/>
          <w:szCs w:val="24"/>
          <w:lang w:val="es-MX"/>
        </w:rPr>
        <w:t>Editorial Patria. ISBN: 9786077441380 </w:t>
      </w:r>
    </w:p>
    <w:p w14:paraId="3A885A95" w14:textId="08FF9E60" w:rsidR="605DC400" w:rsidRDefault="0C41D3A3"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D352B5E" w14:textId="2E572197" w:rsidR="605DC400" w:rsidRDefault="0C41D3A3" w:rsidP="694AC31A">
      <w:pPr>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Edge, J. (2020). </w:t>
      </w:r>
      <w:r w:rsidRPr="694AC31A">
        <w:rPr>
          <w:rStyle w:val="normaltextrun"/>
          <w:rFonts w:ascii="Arial" w:eastAsia="Arial" w:hAnsi="Arial" w:cs="Arial"/>
          <w:i/>
          <w:iCs/>
          <w:color w:val="000000" w:themeColor="text1"/>
          <w:sz w:val="24"/>
          <w:szCs w:val="24"/>
          <w:lang w:val="es-MX"/>
        </w:rPr>
        <w:t>Agile: Una Guía para la gestión de proyectos agile con Scrum, Kanban y Lean</w:t>
      </w:r>
      <w:r w:rsidRPr="694AC31A">
        <w:rPr>
          <w:rStyle w:val="normaltextrun"/>
          <w:rFonts w:ascii="Arial" w:eastAsia="Arial" w:hAnsi="Arial" w:cs="Arial"/>
          <w:color w:val="000000" w:themeColor="text1"/>
          <w:sz w:val="24"/>
          <w:szCs w:val="24"/>
          <w:lang w:val="es-MX"/>
        </w:rPr>
        <w:t xml:space="preserve">. X </w:t>
      </w:r>
      <w:proofErr w:type="spellStart"/>
      <w:r w:rsidRPr="694AC31A">
        <w:rPr>
          <w:rStyle w:val="normaltextrun"/>
          <w:rFonts w:ascii="Arial" w:eastAsia="Arial" w:hAnsi="Arial" w:cs="Arial"/>
          <w:color w:val="000000" w:themeColor="text1"/>
          <w:sz w:val="24"/>
          <w:szCs w:val="24"/>
          <w:lang w:val="es-MX"/>
        </w:rPr>
        <w:t>Bravex</w:t>
      </w:r>
      <w:proofErr w:type="spellEnd"/>
      <w:r w:rsidRPr="694AC31A">
        <w:rPr>
          <w:rStyle w:val="normaltextrun"/>
          <w:rFonts w:ascii="Arial" w:eastAsia="Arial" w:hAnsi="Arial" w:cs="Arial"/>
          <w:color w:val="000000" w:themeColor="text1"/>
          <w:sz w:val="24"/>
          <w:szCs w:val="24"/>
          <w:lang w:val="es-MX"/>
        </w:rPr>
        <w:t xml:space="preserve"> </w:t>
      </w:r>
      <w:proofErr w:type="spellStart"/>
      <w:r w:rsidRPr="694AC31A">
        <w:rPr>
          <w:rStyle w:val="normaltextrun"/>
          <w:rFonts w:ascii="Arial" w:eastAsia="Arial" w:hAnsi="Arial" w:cs="Arial"/>
          <w:color w:val="000000" w:themeColor="text1"/>
          <w:sz w:val="24"/>
          <w:szCs w:val="24"/>
          <w:lang w:val="es-MX"/>
        </w:rPr>
        <w:t>Publications</w:t>
      </w:r>
      <w:proofErr w:type="spellEnd"/>
      <w:r w:rsidRPr="694AC31A">
        <w:rPr>
          <w:rStyle w:val="normaltextrun"/>
          <w:rFonts w:ascii="Arial" w:eastAsia="Arial" w:hAnsi="Arial" w:cs="Arial"/>
          <w:color w:val="000000" w:themeColor="text1"/>
          <w:sz w:val="24"/>
          <w:szCs w:val="24"/>
          <w:lang w:val="es-MX"/>
        </w:rPr>
        <w:t xml:space="preserve"> ISBN: 9781647486303 </w:t>
      </w:r>
    </w:p>
    <w:p w14:paraId="7935F0D6" w14:textId="3A75DEDC" w:rsidR="605DC400" w:rsidRDefault="0C41D3A3"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1BBD228A" w14:textId="35336CB9" w:rsidR="605DC400" w:rsidRDefault="0C41D3A3"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Rodríguez, R., García, J. &amp; Lamarca, I. (2007). </w:t>
      </w:r>
      <w:r w:rsidRPr="694AC31A">
        <w:rPr>
          <w:rStyle w:val="normaltextrun"/>
          <w:rFonts w:ascii="Arial" w:eastAsia="Arial" w:hAnsi="Arial" w:cs="Arial"/>
          <w:i/>
          <w:iCs/>
          <w:color w:val="000000" w:themeColor="text1"/>
          <w:sz w:val="24"/>
          <w:szCs w:val="24"/>
          <w:lang w:val="es-MX"/>
        </w:rPr>
        <w:t>Gestión de proyectos informáticos: métodos.</w:t>
      </w:r>
      <w:r w:rsidRPr="694AC31A">
        <w:rPr>
          <w:rStyle w:val="scxw79504035"/>
          <w:rFonts w:ascii="Arial" w:eastAsia="Arial" w:hAnsi="Arial" w:cs="Arial"/>
          <w:color w:val="000000" w:themeColor="text1"/>
          <w:sz w:val="24"/>
          <w:szCs w:val="24"/>
          <w:lang w:val="es-MX"/>
        </w:rPr>
        <w:t xml:space="preserve"> X </w:t>
      </w:r>
      <w:r w:rsidRPr="694AC31A">
        <w:rPr>
          <w:rStyle w:val="normaltextrun"/>
          <w:rFonts w:ascii="Arial" w:eastAsia="Arial" w:hAnsi="Arial" w:cs="Arial"/>
          <w:i/>
          <w:iCs/>
          <w:color w:val="000000" w:themeColor="text1"/>
          <w:sz w:val="24"/>
          <w:szCs w:val="24"/>
          <w:lang w:val="es-MX"/>
        </w:rPr>
        <w:t>herramientas y casos</w:t>
      </w:r>
      <w:r w:rsidRPr="694AC31A">
        <w:rPr>
          <w:rStyle w:val="normaltextrun"/>
          <w:rFonts w:ascii="Arial" w:eastAsia="Arial" w:hAnsi="Arial" w:cs="Arial"/>
          <w:color w:val="000000" w:themeColor="text1"/>
          <w:sz w:val="24"/>
          <w:szCs w:val="24"/>
          <w:lang w:val="es-MX"/>
        </w:rPr>
        <w:t xml:space="preserve">. </w:t>
      </w:r>
      <w:proofErr w:type="spellStart"/>
      <w:r w:rsidRPr="694AC31A">
        <w:rPr>
          <w:rStyle w:val="normaltextrun"/>
          <w:rFonts w:ascii="Arial" w:eastAsia="Arial" w:hAnsi="Arial" w:cs="Arial"/>
          <w:color w:val="000000" w:themeColor="text1"/>
          <w:sz w:val="24"/>
          <w:szCs w:val="24"/>
          <w:lang w:val="es-MX"/>
        </w:rPr>
        <w:t>UOC</w:t>
      </w:r>
      <w:proofErr w:type="spellEnd"/>
      <w:r w:rsidRPr="694AC31A">
        <w:rPr>
          <w:rStyle w:val="normaltextrun"/>
          <w:rFonts w:ascii="Arial" w:eastAsia="Arial" w:hAnsi="Arial" w:cs="Arial"/>
          <w:color w:val="000000" w:themeColor="text1"/>
          <w:sz w:val="24"/>
          <w:szCs w:val="24"/>
          <w:lang w:val="es-MX"/>
        </w:rPr>
        <w:t>. SI ISBN: 8497885686 </w:t>
      </w:r>
    </w:p>
    <w:p w14:paraId="75301FDF" w14:textId="51CA10B7" w:rsidR="605DC400" w:rsidRDefault="0C41D3A3" w:rsidP="694AC31A">
      <w:pPr>
        <w:jc w:val="both"/>
        <w:rPr>
          <w:rFonts w:ascii="Arial" w:eastAsia="Arial" w:hAnsi="Arial" w:cs="Arial"/>
          <w:color w:val="000000" w:themeColor="text1"/>
          <w:lang w:val="es-MX"/>
        </w:rPr>
      </w:pPr>
      <w:r w:rsidRPr="694AC31A">
        <w:rPr>
          <w:rStyle w:val="eop"/>
          <w:rFonts w:ascii="Arial" w:eastAsia="Arial" w:hAnsi="Arial" w:cs="Arial"/>
          <w:color w:val="000000" w:themeColor="text1"/>
          <w:sz w:val="24"/>
          <w:szCs w:val="24"/>
          <w:lang w:val="es-MX"/>
        </w:rPr>
        <w:t> </w:t>
      </w:r>
    </w:p>
    <w:p w14:paraId="686A8AC9" w14:textId="73FA2A8B" w:rsidR="605DC400" w:rsidRDefault="0C41D3A3" w:rsidP="694AC31A">
      <w:pPr>
        <w:jc w:val="both"/>
        <w:rPr>
          <w:rFonts w:ascii="Arial" w:eastAsia="Arial" w:hAnsi="Arial" w:cs="Arial"/>
          <w:color w:val="000000" w:themeColor="text1"/>
          <w:lang w:val="es-MX"/>
        </w:rPr>
      </w:pPr>
      <w:r w:rsidRPr="694AC31A">
        <w:rPr>
          <w:rStyle w:val="normaltextrun"/>
          <w:rFonts w:ascii="Arial" w:eastAsia="Arial" w:hAnsi="Arial" w:cs="Arial"/>
          <w:color w:val="000000" w:themeColor="text1"/>
          <w:sz w:val="24"/>
          <w:szCs w:val="24"/>
          <w:lang w:val="es-MX"/>
        </w:rPr>
        <w:t xml:space="preserve">Valderrama, S. (2020). </w:t>
      </w:r>
      <w:r w:rsidRPr="694AC31A">
        <w:rPr>
          <w:rStyle w:val="normaltextrun"/>
          <w:rFonts w:ascii="Arial" w:eastAsia="Arial" w:hAnsi="Arial" w:cs="Arial"/>
          <w:i/>
          <w:iCs/>
          <w:color w:val="000000" w:themeColor="text1"/>
          <w:sz w:val="24"/>
          <w:szCs w:val="24"/>
          <w:lang w:val="es-MX"/>
        </w:rPr>
        <w:t>Ingeniería de requerimientos</w:t>
      </w:r>
      <w:r w:rsidRPr="694AC31A">
        <w:rPr>
          <w:rStyle w:val="normaltextrun"/>
          <w:rFonts w:ascii="Arial" w:eastAsia="Arial" w:hAnsi="Arial" w:cs="Arial"/>
          <w:color w:val="000000" w:themeColor="text1"/>
          <w:sz w:val="24"/>
          <w:szCs w:val="24"/>
          <w:lang w:val="es-MX"/>
        </w:rPr>
        <w:t>. Editorial Académica Española. ISBN: 9786200401649 </w:t>
      </w:r>
    </w:p>
    <w:p w14:paraId="193371F5" w14:textId="4379E6B6" w:rsidR="5ECD4EAB" w:rsidRDefault="5ECD4EAB" w:rsidP="694AC31A">
      <w:pPr>
        <w:rPr>
          <w:rFonts w:ascii="Arial" w:eastAsia="Arial" w:hAnsi="Arial" w:cs="Arial"/>
          <w:highlight w:val="yellow"/>
          <w:lang w:val="es-MX"/>
        </w:rPr>
      </w:pPr>
    </w:p>
    <w:p w14:paraId="6D7E287B" w14:textId="5A9B5144" w:rsidR="04D437F0" w:rsidRDefault="60F1C939" w:rsidP="694AC31A">
      <w:pPr>
        <w:jc w:val="both"/>
        <w:rPr>
          <w:rFonts w:ascii="Arial" w:eastAsia="Arial" w:hAnsi="Arial" w:cs="Arial"/>
          <w:b/>
          <w:bCs/>
          <w:lang w:val="en-US"/>
        </w:rPr>
      </w:pPr>
      <w:r w:rsidRPr="694AC31A">
        <w:rPr>
          <w:rFonts w:ascii="Arial" w:eastAsia="Arial" w:hAnsi="Arial" w:cs="Arial"/>
          <w:b/>
          <w:bCs/>
          <w:lang w:val="en-US"/>
        </w:rPr>
        <w:t>Unidad II</w:t>
      </w:r>
    </w:p>
    <w:p w14:paraId="594C97AB" w14:textId="7D30534F" w:rsidR="5ECD4EAB" w:rsidRDefault="5ECD4EAB" w:rsidP="694AC31A">
      <w:pPr>
        <w:rPr>
          <w:rFonts w:ascii="Arial" w:eastAsia="Arial" w:hAnsi="Arial" w:cs="Arial"/>
          <w:highlight w:val="yellow"/>
          <w:lang w:val="es-MX"/>
        </w:rPr>
      </w:pPr>
    </w:p>
    <w:p w14:paraId="366713EB" w14:textId="2B51B98A" w:rsidR="33EF54FA" w:rsidRDefault="445D73FA" w:rsidP="694AC31A">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n-US"/>
        </w:rPr>
        <w:t>Hohpe</w:t>
      </w:r>
      <w:proofErr w:type="spellEnd"/>
      <w:r w:rsidRPr="694AC31A">
        <w:rPr>
          <w:rFonts w:ascii="Arial" w:eastAsia="Arial" w:hAnsi="Arial" w:cs="Arial"/>
          <w:color w:val="000000" w:themeColor="text1"/>
          <w:lang w:val="en-US"/>
        </w:rPr>
        <w:t xml:space="preserve">, G. (2020). </w:t>
      </w:r>
      <w:r w:rsidRPr="694AC31A">
        <w:rPr>
          <w:rFonts w:ascii="Arial" w:eastAsia="Arial" w:hAnsi="Arial" w:cs="Arial"/>
          <w:i/>
          <w:iCs/>
          <w:color w:val="000000" w:themeColor="text1"/>
          <w:lang w:val="en-US"/>
        </w:rPr>
        <w:t>The software architect elevator: Redefiing the architect ́s Role in the digital enterprise</w:t>
      </w:r>
      <w:r w:rsidRPr="694AC31A">
        <w:rPr>
          <w:rFonts w:ascii="Arial" w:eastAsia="Arial" w:hAnsi="Arial" w:cs="Arial"/>
          <w:color w:val="000000" w:themeColor="text1"/>
          <w:lang w:val="en-US"/>
        </w:rPr>
        <w:t xml:space="preserve">. </w:t>
      </w:r>
      <w:proofErr w:type="spellStart"/>
      <w:r w:rsidRPr="694AC31A">
        <w:rPr>
          <w:rFonts w:ascii="Arial" w:eastAsia="Arial" w:hAnsi="Arial" w:cs="Arial"/>
          <w:color w:val="000000" w:themeColor="text1"/>
          <w:lang w:val="es-MX"/>
        </w:rPr>
        <w:t>Ediorial</w:t>
      </w:r>
      <w:proofErr w:type="spellEnd"/>
      <w:r w:rsidRPr="694AC31A">
        <w:rPr>
          <w:rFonts w:ascii="Arial" w:eastAsia="Arial" w:hAnsi="Arial" w:cs="Arial"/>
          <w:color w:val="000000" w:themeColor="text1"/>
          <w:lang w:val="es-MX"/>
        </w:rPr>
        <w:t xml:space="preserve"> O ́Reilly Media. ISBN: 9781492077541 </w:t>
      </w:r>
    </w:p>
    <w:p w14:paraId="538609AB" w14:textId="1D8B6E01" w:rsidR="33EF54FA" w:rsidRDefault="445D73FA"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1B91B8C7" w14:textId="5F2BD2C1" w:rsidR="33EF54FA" w:rsidRDefault="445D73FA" w:rsidP="694AC31A">
      <w:pPr>
        <w:rPr>
          <w:rFonts w:ascii="Arial" w:eastAsia="Arial" w:hAnsi="Arial" w:cs="Arial"/>
          <w:color w:val="000000" w:themeColor="text1"/>
          <w:lang w:val="es-MX"/>
        </w:rPr>
      </w:pPr>
      <w:r w:rsidRPr="694AC31A">
        <w:rPr>
          <w:rFonts w:ascii="Arial" w:eastAsia="Arial" w:hAnsi="Arial" w:cs="Arial"/>
          <w:color w:val="000000" w:themeColor="text1"/>
          <w:lang w:val="es-MX"/>
        </w:rPr>
        <w:lastRenderedPageBreak/>
        <w:t xml:space="preserve">Edge, J. (2020). </w:t>
      </w:r>
      <w:r w:rsidRPr="694AC31A">
        <w:rPr>
          <w:rFonts w:ascii="Arial" w:eastAsia="Arial" w:hAnsi="Arial" w:cs="Arial"/>
          <w:i/>
          <w:iCs/>
          <w:color w:val="000000" w:themeColor="text1"/>
          <w:lang w:val="es-MX"/>
        </w:rPr>
        <w:t xml:space="preserve">Agile: Una </w:t>
      </w:r>
      <w:proofErr w:type="spellStart"/>
      <w:r w:rsidRPr="694AC31A">
        <w:rPr>
          <w:rFonts w:ascii="Arial" w:eastAsia="Arial" w:hAnsi="Arial" w:cs="Arial"/>
          <w:i/>
          <w:iCs/>
          <w:color w:val="000000" w:themeColor="text1"/>
          <w:lang w:val="es-MX"/>
        </w:rPr>
        <w:t>Guía</w:t>
      </w:r>
      <w:proofErr w:type="spellEnd"/>
      <w:r w:rsidRPr="694AC31A">
        <w:rPr>
          <w:rFonts w:ascii="Arial" w:eastAsia="Arial" w:hAnsi="Arial" w:cs="Arial"/>
          <w:i/>
          <w:iCs/>
          <w:color w:val="000000" w:themeColor="text1"/>
          <w:lang w:val="es-MX"/>
        </w:rPr>
        <w:t xml:space="preserve"> para la </w:t>
      </w:r>
      <w:proofErr w:type="spellStart"/>
      <w:r w:rsidRPr="694AC31A">
        <w:rPr>
          <w:rFonts w:ascii="Arial" w:eastAsia="Arial" w:hAnsi="Arial" w:cs="Arial"/>
          <w:i/>
          <w:iCs/>
          <w:color w:val="000000" w:themeColor="text1"/>
          <w:lang w:val="es-MX"/>
        </w:rPr>
        <w:t>gestión</w:t>
      </w:r>
      <w:proofErr w:type="spellEnd"/>
      <w:r w:rsidRPr="694AC31A">
        <w:rPr>
          <w:rFonts w:ascii="Arial" w:eastAsia="Arial" w:hAnsi="Arial" w:cs="Arial"/>
          <w:i/>
          <w:iCs/>
          <w:color w:val="000000" w:themeColor="text1"/>
          <w:lang w:val="es-MX"/>
        </w:rPr>
        <w:t xml:space="preserve"> de proyectos agile con Scrum, Kanban y Lean</w:t>
      </w:r>
      <w:r w:rsidRPr="694AC31A">
        <w:rPr>
          <w:rFonts w:ascii="Arial" w:eastAsia="Arial" w:hAnsi="Arial" w:cs="Arial"/>
          <w:color w:val="000000" w:themeColor="text1"/>
          <w:lang w:val="es-MX"/>
        </w:rPr>
        <w:t>. </w:t>
      </w:r>
      <w:r w:rsidR="33EF54FA">
        <w:br/>
      </w:r>
      <w:r w:rsidRPr="694AC31A">
        <w:rPr>
          <w:rFonts w:ascii="Arial" w:eastAsia="Arial" w:hAnsi="Arial" w:cs="Arial"/>
          <w:color w:val="000000" w:themeColor="text1"/>
          <w:lang w:val="es-MX"/>
        </w:rPr>
        <w:t xml:space="preserve">X </w:t>
      </w:r>
      <w:proofErr w:type="spellStart"/>
      <w:r w:rsidRPr="694AC31A">
        <w:rPr>
          <w:rFonts w:ascii="Arial" w:eastAsia="Arial" w:hAnsi="Arial" w:cs="Arial"/>
          <w:color w:val="000000" w:themeColor="text1"/>
          <w:lang w:val="es-MX"/>
        </w:rPr>
        <w:t>Bravex</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Publications</w:t>
      </w:r>
      <w:proofErr w:type="spellEnd"/>
      <w:r w:rsidRPr="694AC31A">
        <w:rPr>
          <w:rFonts w:ascii="Arial" w:eastAsia="Arial" w:hAnsi="Arial" w:cs="Arial"/>
          <w:color w:val="000000" w:themeColor="text1"/>
          <w:lang w:val="es-MX"/>
        </w:rPr>
        <w:t xml:space="preserve"> ISBN: 9781647486303 </w:t>
      </w:r>
    </w:p>
    <w:p w14:paraId="659CF814" w14:textId="37191960" w:rsidR="33EF54FA" w:rsidRDefault="445D73FA"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28A7E6D8" w14:textId="625A013C" w:rsidR="33EF54FA" w:rsidRDefault="445D73FA" w:rsidP="694AC31A">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s-MX"/>
        </w:rPr>
        <w:t>Piattini</w:t>
      </w:r>
      <w:proofErr w:type="spellEnd"/>
      <w:r w:rsidRPr="694AC31A">
        <w:rPr>
          <w:rFonts w:ascii="Arial" w:eastAsia="Arial" w:hAnsi="Arial" w:cs="Arial"/>
          <w:color w:val="000000" w:themeColor="text1"/>
          <w:lang w:val="es-MX"/>
        </w:rPr>
        <w:t xml:space="preserve">, G. et, al. (2022). </w:t>
      </w:r>
      <w:r w:rsidRPr="694AC31A">
        <w:rPr>
          <w:rFonts w:ascii="Arial" w:eastAsia="Arial" w:hAnsi="Arial" w:cs="Arial"/>
          <w:i/>
          <w:iCs/>
          <w:color w:val="000000" w:themeColor="text1"/>
          <w:lang w:val="es-MX"/>
        </w:rPr>
        <w:t xml:space="preserve">Calidad de Sistemas de </w:t>
      </w:r>
      <w:proofErr w:type="spellStart"/>
      <w:r w:rsidRPr="694AC31A">
        <w:rPr>
          <w:rFonts w:ascii="Arial" w:eastAsia="Arial" w:hAnsi="Arial" w:cs="Arial"/>
          <w:i/>
          <w:iCs/>
          <w:color w:val="000000" w:themeColor="text1"/>
          <w:lang w:val="es-MX"/>
        </w:rPr>
        <w:t>Información</w:t>
      </w:r>
      <w:proofErr w:type="spellEnd"/>
      <w:r w:rsidRPr="694AC31A">
        <w:rPr>
          <w:rFonts w:ascii="Arial" w:eastAsia="Arial" w:hAnsi="Arial" w:cs="Arial"/>
          <w:i/>
          <w:iCs/>
          <w:color w:val="000000" w:themeColor="text1"/>
          <w:lang w:val="es-MX"/>
        </w:rPr>
        <w:t xml:space="preserve">: basada en </w:t>
      </w:r>
      <w:proofErr w:type="spellStart"/>
      <w:r w:rsidRPr="694AC31A">
        <w:rPr>
          <w:rFonts w:ascii="Arial" w:eastAsia="Arial" w:hAnsi="Arial" w:cs="Arial"/>
          <w:i/>
          <w:iCs/>
          <w:color w:val="000000" w:themeColor="text1"/>
          <w:lang w:val="es-MX"/>
        </w:rPr>
        <w:t>estándares</w:t>
      </w:r>
      <w:proofErr w:type="spellEnd"/>
      <w:r w:rsidRPr="694AC31A">
        <w:rPr>
          <w:rFonts w:ascii="Arial" w:eastAsia="Arial" w:hAnsi="Arial" w:cs="Arial"/>
          <w:i/>
          <w:iCs/>
          <w:color w:val="000000" w:themeColor="text1"/>
          <w:lang w:val="es-MX"/>
        </w:rPr>
        <w:t xml:space="preserve"> internacionales.</w:t>
      </w:r>
      <w:r w:rsidRPr="694AC31A">
        <w:rPr>
          <w:rFonts w:ascii="Arial" w:eastAsia="Arial" w:hAnsi="Arial" w:cs="Arial"/>
          <w:color w:val="000000" w:themeColor="text1"/>
          <w:lang w:val="es-MX"/>
        </w:rPr>
        <w:t> </w:t>
      </w:r>
      <w:r w:rsidR="33EF54FA">
        <w:br/>
      </w:r>
      <w:r w:rsidRPr="694AC31A">
        <w:rPr>
          <w:rFonts w:ascii="Arial" w:eastAsia="Arial" w:hAnsi="Arial" w:cs="Arial"/>
          <w:color w:val="000000" w:themeColor="text1"/>
          <w:lang w:val="es-MX"/>
        </w:rPr>
        <w:t xml:space="preserve">X </w:t>
      </w:r>
      <w:proofErr w:type="spellStart"/>
      <w:r w:rsidRPr="694AC31A">
        <w:rPr>
          <w:rFonts w:ascii="Arial" w:eastAsia="Arial" w:hAnsi="Arial" w:cs="Arial"/>
          <w:color w:val="000000" w:themeColor="text1"/>
          <w:lang w:val="es-MX"/>
        </w:rPr>
        <w:t>Independently</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published</w:t>
      </w:r>
      <w:proofErr w:type="spellEnd"/>
      <w:r w:rsidRPr="694AC31A">
        <w:rPr>
          <w:rFonts w:ascii="Arial" w:eastAsia="Arial" w:hAnsi="Arial" w:cs="Arial"/>
          <w:color w:val="000000" w:themeColor="text1"/>
          <w:lang w:val="es-MX"/>
        </w:rPr>
        <w:t>. ISBN: 9798840673645</w:t>
      </w:r>
    </w:p>
    <w:p w14:paraId="529D7606" w14:textId="18F62075" w:rsidR="5ECD4EAB" w:rsidRDefault="5ECD4EAB" w:rsidP="694AC31A">
      <w:pPr>
        <w:rPr>
          <w:rFonts w:ascii="Arial" w:eastAsia="Arial" w:hAnsi="Arial" w:cs="Arial"/>
          <w:color w:val="000000" w:themeColor="text1"/>
          <w:lang w:val="es-MX"/>
        </w:rPr>
      </w:pPr>
    </w:p>
    <w:p w14:paraId="3DFFE196" w14:textId="19AA7A1E" w:rsidR="33EF54FA" w:rsidRDefault="445D73FA" w:rsidP="694AC31A">
      <w:pPr>
        <w:rPr>
          <w:rFonts w:ascii="Arial" w:eastAsia="Arial" w:hAnsi="Arial" w:cs="Arial"/>
          <w:b/>
          <w:bCs/>
          <w:color w:val="000000" w:themeColor="text1"/>
          <w:lang w:val="es-MX"/>
        </w:rPr>
      </w:pPr>
      <w:r w:rsidRPr="694AC31A">
        <w:rPr>
          <w:rFonts w:ascii="Arial" w:eastAsia="Arial" w:hAnsi="Arial" w:cs="Arial"/>
          <w:b/>
          <w:bCs/>
          <w:color w:val="000000" w:themeColor="text1"/>
          <w:lang w:val="es-MX"/>
        </w:rPr>
        <w:t>Unidad III</w:t>
      </w:r>
    </w:p>
    <w:p w14:paraId="7AFD5B8F" w14:textId="35F9E39F" w:rsidR="5ECD4EAB" w:rsidRDefault="5ECD4EAB" w:rsidP="694AC31A">
      <w:pPr>
        <w:rPr>
          <w:rFonts w:ascii="Arial" w:eastAsia="Arial" w:hAnsi="Arial" w:cs="Arial"/>
          <w:color w:val="000000" w:themeColor="text1"/>
          <w:lang w:val="es-MX"/>
        </w:rPr>
      </w:pPr>
    </w:p>
    <w:p w14:paraId="2B1CCD17" w14:textId="3883BD73" w:rsidR="066966AB" w:rsidRDefault="432BD028"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García, A. et. al. (2023). </w:t>
      </w:r>
      <w:r w:rsidRPr="694AC31A">
        <w:rPr>
          <w:rFonts w:ascii="Arial" w:eastAsia="Arial" w:hAnsi="Arial" w:cs="Arial"/>
          <w:i/>
          <w:iCs/>
          <w:color w:val="000000" w:themeColor="text1"/>
          <w:lang w:val="es-MX"/>
        </w:rPr>
        <w:t>Buenas prácticas de la ingeniería de software: pruebas de software</w:t>
      </w:r>
      <w:r w:rsidRPr="694AC31A">
        <w:rPr>
          <w:rFonts w:ascii="Arial" w:eastAsia="Arial" w:hAnsi="Arial" w:cs="Arial"/>
          <w:color w:val="000000" w:themeColor="text1"/>
          <w:lang w:val="es-MX"/>
        </w:rPr>
        <w:t xml:space="preserve">. Revista Cubana de Transformación Digital, </w:t>
      </w:r>
      <w:r w:rsidRPr="694AC31A">
        <w:rPr>
          <w:rFonts w:ascii="Arial" w:eastAsia="Arial" w:hAnsi="Arial" w:cs="Arial"/>
          <w:i/>
          <w:iCs/>
          <w:color w:val="000000" w:themeColor="text1"/>
          <w:lang w:val="es-MX"/>
        </w:rPr>
        <w:t>4</w:t>
      </w:r>
      <w:r w:rsidRPr="694AC31A">
        <w:rPr>
          <w:rFonts w:ascii="Arial" w:eastAsia="Arial" w:hAnsi="Arial" w:cs="Arial"/>
          <w:color w:val="000000" w:themeColor="text1"/>
          <w:lang w:val="es-MX"/>
        </w:rPr>
        <w:t xml:space="preserve">(2), 205-1. X </w:t>
      </w:r>
      <w:hyperlink r:id="rId63">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rctd.uic.cu</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rctd</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article</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view</w:t>
        </w:r>
        <w:proofErr w:type="spellEnd"/>
        <w:r w:rsidRPr="694AC31A">
          <w:rPr>
            <w:rStyle w:val="Hipervnculo"/>
            <w:rFonts w:ascii="Arial" w:eastAsia="Arial" w:hAnsi="Arial" w:cs="Arial"/>
            <w:lang w:val="es-MX"/>
          </w:rPr>
          <w:t>/205</w:t>
        </w:r>
      </w:hyperlink>
    </w:p>
    <w:p w14:paraId="54548972" w14:textId="469039E7" w:rsidR="5ECD4EAB" w:rsidRDefault="5ECD4EAB" w:rsidP="694AC31A">
      <w:pPr>
        <w:rPr>
          <w:rFonts w:ascii="Arial" w:eastAsia="Arial" w:hAnsi="Arial" w:cs="Arial"/>
          <w:color w:val="000000" w:themeColor="text1"/>
          <w:lang w:val="es-MX"/>
        </w:rPr>
      </w:pPr>
    </w:p>
    <w:p w14:paraId="12884E7A" w14:textId="54FE4F3A" w:rsidR="066966AB" w:rsidRDefault="432BD028" w:rsidP="694AC31A">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n-US"/>
        </w:rPr>
        <w:t>Hohpe</w:t>
      </w:r>
      <w:proofErr w:type="spellEnd"/>
      <w:r w:rsidRPr="694AC31A">
        <w:rPr>
          <w:rFonts w:ascii="Arial" w:eastAsia="Arial" w:hAnsi="Arial" w:cs="Arial"/>
          <w:color w:val="000000" w:themeColor="text1"/>
          <w:lang w:val="en-US"/>
        </w:rPr>
        <w:t xml:space="preserve">, G. (2020). </w:t>
      </w:r>
      <w:r w:rsidRPr="694AC31A">
        <w:rPr>
          <w:rFonts w:ascii="Arial" w:eastAsia="Arial" w:hAnsi="Arial" w:cs="Arial"/>
          <w:i/>
          <w:iCs/>
          <w:color w:val="000000" w:themeColor="text1"/>
          <w:lang w:val="en-US"/>
        </w:rPr>
        <w:t>The software architect elevator: Redefiing the architect ́s Role in the digital enterprise</w:t>
      </w:r>
      <w:r w:rsidRPr="694AC31A">
        <w:rPr>
          <w:rFonts w:ascii="Arial" w:eastAsia="Arial" w:hAnsi="Arial" w:cs="Arial"/>
          <w:color w:val="000000" w:themeColor="text1"/>
          <w:lang w:val="en-US"/>
        </w:rPr>
        <w:t xml:space="preserve">. </w:t>
      </w:r>
      <w:r w:rsidRPr="694AC31A">
        <w:rPr>
          <w:rFonts w:ascii="Arial" w:eastAsia="Arial" w:hAnsi="Arial" w:cs="Arial"/>
          <w:color w:val="000000" w:themeColor="text1"/>
          <w:lang w:val="es-MX"/>
        </w:rPr>
        <w:t>Editorial O ́Reilly Media. ISBN: 9781492077541 </w:t>
      </w:r>
    </w:p>
    <w:p w14:paraId="323B3FC7" w14:textId="1A4ACC37" w:rsidR="5ECD4EAB" w:rsidRDefault="5ECD4EAB" w:rsidP="694AC31A">
      <w:pPr>
        <w:rPr>
          <w:rFonts w:ascii="Arial" w:eastAsia="Arial" w:hAnsi="Arial" w:cs="Arial"/>
          <w:color w:val="000000" w:themeColor="text1"/>
          <w:lang w:val="es-MX"/>
        </w:rPr>
      </w:pPr>
    </w:p>
    <w:p w14:paraId="02BD5398" w14:textId="404AA0E8" w:rsidR="066966AB" w:rsidRDefault="432BD028" w:rsidP="694AC31A">
      <w:pPr>
        <w:rPr>
          <w:rFonts w:ascii="Arial" w:eastAsia="Arial" w:hAnsi="Arial" w:cs="Arial"/>
          <w:color w:val="000000" w:themeColor="text1"/>
          <w:lang w:val="es-MX"/>
        </w:rPr>
      </w:pPr>
      <w:proofErr w:type="spellStart"/>
      <w:r w:rsidRPr="694AC31A">
        <w:rPr>
          <w:rFonts w:ascii="Arial" w:eastAsia="Arial" w:hAnsi="Arial" w:cs="Arial"/>
          <w:color w:val="000000" w:themeColor="text1"/>
          <w:lang w:val="es-MX"/>
        </w:rPr>
        <w:t>Pantaleo</w:t>
      </w:r>
      <w:proofErr w:type="spellEnd"/>
      <w:r w:rsidRPr="694AC31A">
        <w:rPr>
          <w:rFonts w:ascii="Arial" w:eastAsia="Arial" w:hAnsi="Arial" w:cs="Arial"/>
          <w:color w:val="000000" w:themeColor="text1"/>
          <w:lang w:val="es-MX"/>
        </w:rPr>
        <w:t xml:space="preserve">, G. &amp; </w:t>
      </w:r>
      <w:proofErr w:type="spellStart"/>
      <w:r w:rsidRPr="694AC31A">
        <w:rPr>
          <w:rFonts w:ascii="Arial" w:eastAsia="Arial" w:hAnsi="Arial" w:cs="Arial"/>
          <w:color w:val="000000" w:themeColor="text1"/>
          <w:lang w:val="es-MX"/>
        </w:rPr>
        <w:t>Rinaudo</w:t>
      </w:r>
      <w:proofErr w:type="spellEnd"/>
      <w:r w:rsidRPr="694AC31A">
        <w:rPr>
          <w:rFonts w:ascii="Arial" w:eastAsia="Arial" w:hAnsi="Arial" w:cs="Arial"/>
          <w:color w:val="000000" w:themeColor="text1"/>
          <w:lang w:val="es-MX"/>
        </w:rPr>
        <w:t xml:space="preserve">, L. (2016). </w:t>
      </w:r>
      <w:r w:rsidRPr="694AC31A">
        <w:rPr>
          <w:rFonts w:ascii="Arial" w:eastAsia="Arial" w:hAnsi="Arial" w:cs="Arial"/>
          <w:i/>
          <w:iCs/>
          <w:color w:val="000000" w:themeColor="text1"/>
          <w:lang w:val="es-MX"/>
        </w:rPr>
        <w:t>Ingeniería de software</w:t>
      </w:r>
      <w:r w:rsidRPr="694AC31A">
        <w:rPr>
          <w:rFonts w:ascii="Arial" w:eastAsia="Arial" w:hAnsi="Arial" w:cs="Arial"/>
          <w:color w:val="000000" w:themeColor="text1"/>
          <w:lang w:val="es-MX"/>
        </w:rPr>
        <w:t xml:space="preserve">. Ed. Kindle. Alfaomega Grupo Editor. </w:t>
      </w:r>
      <w:proofErr w:type="spellStart"/>
      <w:r w:rsidRPr="694AC31A">
        <w:rPr>
          <w:rFonts w:ascii="Arial" w:eastAsia="Arial" w:hAnsi="Arial" w:cs="Arial"/>
          <w:color w:val="000000" w:themeColor="text1"/>
          <w:lang w:val="es-MX"/>
        </w:rPr>
        <w:t>ASIN</w:t>
      </w:r>
      <w:proofErr w:type="spellEnd"/>
      <w:r w:rsidRPr="694AC31A">
        <w:rPr>
          <w:rFonts w:ascii="Arial" w:eastAsia="Arial" w:hAnsi="Arial" w:cs="Arial"/>
          <w:color w:val="000000" w:themeColor="text1"/>
          <w:lang w:val="es-MX"/>
        </w:rPr>
        <w:t xml:space="preserve">: </w:t>
      </w:r>
      <w:proofErr w:type="spellStart"/>
      <w:r w:rsidRPr="694AC31A">
        <w:rPr>
          <w:rFonts w:ascii="Arial" w:eastAsia="Arial" w:hAnsi="Arial" w:cs="Arial"/>
          <w:color w:val="000000" w:themeColor="text1"/>
          <w:lang w:val="es-MX"/>
        </w:rPr>
        <w:t>B01MQW1IZ1</w:t>
      </w:r>
      <w:proofErr w:type="spellEnd"/>
      <w:r w:rsidRPr="694AC31A">
        <w:rPr>
          <w:rFonts w:ascii="Arial" w:eastAsia="Arial" w:hAnsi="Arial" w:cs="Arial"/>
          <w:color w:val="000000" w:themeColor="text1"/>
          <w:lang w:val="es-MX"/>
        </w:rPr>
        <w:t>  </w:t>
      </w:r>
    </w:p>
    <w:p w14:paraId="526C4174" w14:textId="17568CE1" w:rsidR="5ECD4EAB" w:rsidRDefault="5ECD4EAB" w:rsidP="694AC31A">
      <w:pPr>
        <w:rPr>
          <w:rFonts w:ascii="Arial" w:eastAsia="Arial" w:hAnsi="Arial" w:cs="Arial"/>
          <w:color w:val="000000" w:themeColor="text1"/>
          <w:lang w:val="es-MX"/>
        </w:rPr>
      </w:pPr>
    </w:p>
    <w:p w14:paraId="05341230" w14:textId="263F039A" w:rsidR="066966AB" w:rsidRDefault="432BD028" w:rsidP="694AC31A">
      <w:pPr>
        <w:rPr>
          <w:rFonts w:ascii="Arial" w:eastAsia="Arial" w:hAnsi="Arial" w:cs="Arial"/>
          <w:color w:val="000000" w:themeColor="text1"/>
          <w:lang w:val="es-MX"/>
        </w:rPr>
      </w:pPr>
      <w:r w:rsidRPr="694AC31A">
        <w:rPr>
          <w:rFonts w:ascii="Arial" w:eastAsia="Arial" w:hAnsi="Arial" w:cs="Arial"/>
          <w:color w:val="000000" w:themeColor="text1"/>
          <w:lang w:val="es-MX"/>
        </w:rPr>
        <w:t xml:space="preserve">Rojas, F. &amp; Peña, E. (2023). </w:t>
      </w:r>
      <w:r w:rsidRPr="694AC31A">
        <w:rPr>
          <w:rFonts w:ascii="Arial" w:eastAsia="Arial" w:hAnsi="Arial" w:cs="Arial"/>
          <w:i/>
          <w:iCs/>
          <w:color w:val="000000" w:themeColor="text1"/>
          <w:lang w:val="es-MX"/>
        </w:rPr>
        <w:t>Integración de la teoría de la ingeniería de software y la metodología de despliegue de función de calidad para apoyarla medición del estado de progreso en proyectos software</w:t>
      </w:r>
      <w:r w:rsidRPr="694AC31A">
        <w:rPr>
          <w:rFonts w:ascii="Arial" w:eastAsia="Arial" w:hAnsi="Arial" w:cs="Arial"/>
          <w:color w:val="000000" w:themeColor="text1"/>
          <w:lang w:val="es-MX"/>
        </w:rPr>
        <w:t xml:space="preserve">. Revista Ingenierías </w:t>
      </w:r>
      <w:proofErr w:type="spellStart"/>
      <w:r w:rsidRPr="694AC31A">
        <w:rPr>
          <w:rFonts w:ascii="Arial" w:eastAsia="Arial" w:hAnsi="Arial" w:cs="Arial"/>
          <w:color w:val="000000" w:themeColor="text1"/>
          <w:lang w:val="es-MX"/>
        </w:rPr>
        <w:t>USBMed</w:t>
      </w:r>
      <w:proofErr w:type="spellEnd"/>
      <w:r w:rsidRPr="694AC31A">
        <w:rPr>
          <w:rFonts w:ascii="Arial" w:eastAsia="Arial" w:hAnsi="Arial" w:cs="Arial"/>
          <w:color w:val="000000" w:themeColor="text1"/>
          <w:lang w:val="es-MX"/>
        </w:rPr>
        <w:t xml:space="preserve">, </w:t>
      </w:r>
      <w:r w:rsidRPr="694AC31A">
        <w:rPr>
          <w:rFonts w:ascii="Arial" w:eastAsia="Arial" w:hAnsi="Arial" w:cs="Arial"/>
          <w:i/>
          <w:iCs/>
          <w:color w:val="000000" w:themeColor="text1"/>
          <w:lang w:val="es-MX"/>
        </w:rPr>
        <w:t>14</w:t>
      </w:r>
      <w:r w:rsidRPr="694AC31A">
        <w:rPr>
          <w:rFonts w:ascii="Arial" w:eastAsia="Arial" w:hAnsi="Arial" w:cs="Arial"/>
          <w:color w:val="000000" w:themeColor="text1"/>
          <w:lang w:val="es-MX"/>
        </w:rPr>
        <w:t xml:space="preserve">(1), 48-56. </w:t>
      </w:r>
      <w:hyperlink r:id="rId64">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dialnet.unirioja.es</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servlet</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articulo?codigo</w:t>
        </w:r>
        <w:proofErr w:type="spellEnd"/>
        <w:r w:rsidRPr="694AC31A">
          <w:rPr>
            <w:rStyle w:val="Hipervnculo"/>
            <w:rFonts w:ascii="Arial" w:eastAsia="Arial" w:hAnsi="Arial" w:cs="Arial"/>
            <w:lang w:val="es-MX"/>
          </w:rPr>
          <w:t>=8960216</w:t>
        </w:r>
      </w:hyperlink>
      <w:r w:rsidRPr="694AC31A">
        <w:rPr>
          <w:rFonts w:ascii="Arial" w:eastAsia="Arial" w:hAnsi="Arial" w:cs="Arial"/>
          <w:color w:val="000000" w:themeColor="text1"/>
          <w:lang w:val="es-MX"/>
        </w:rPr>
        <w:t xml:space="preserve">   </w:t>
      </w:r>
    </w:p>
    <w:p w14:paraId="49615D7C" w14:textId="4D21753B" w:rsidR="5ECD4EAB" w:rsidRDefault="5ECD4EAB" w:rsidP="694AC31A">
      <w:pPr>
        <w:rPr>
          <w:rFonts w:ascii="Arial" w:eastAsia="Arial" w:hAnsi="Arial" w:cs="Arial"/>
          <w:color w:val="000000" w:themeColor="text1"/>
          <w:lang w:val="es-MX"/>
        </w:rPr>
      </w:pPr>
    </w:p>
    <w:p w14:paraId="55899649" w14:textId="77777777" w:rsidR="004F56AC" w:rsidRDefault="004F56AC" w:rsidP="694AC31A">
      <w:pPr>
        <w:rPr>
          <w:rFonts w:ascii="Arial" w:eastAsia="Arial" w:hAnsi="Arial" w:cs="Arial"/>
          <w:lang w:val="es-MX"/>
        </w:rPr>
      </w:pPr>
    </w:p>
    <w:p w14:paraId="3D1E1265" w14:textId="50548545" w:rsidR="004F56AC" w:rsidRDefault="15BD857B" w:rsidP="694AC31A">
      <w:pPr>
        <w:jc w:val="both"/>
        <w:rPr>
          <w:rFonts w:ascii="Arial" w:eastAsia="Arial" w:hAnsi="Arial" w:cs="Arial"/>
          <w:b/>
          <w:bCs/>
          <w:lang w:val="en-US"/>
        </w:rPr>
      </w:pPr>
      <w:proofErr w:type="spellStart"/>
      <w:r w:rsidRPr="694AC31A">
        <w:rPr>
          <w:rFonts w:ascii="Arial" w:eastAsia="Arial" w:hAnsi="Arial" w:cs="Arial"/>
          <w:b/>
          <w:bCs/>
          <w:lang w:val="en-US"/>
        </w:rPr>
        <w:t>Páginas</w:t>
      </w:r>
      <w:proofErr w:type="spellEnd"/>
      <w:r w:rsidRPr="694AC31A">
        <w:rPr>
          <w:rFonts w:ascii="Arial" w:eastAsia="Arial" w:hAnsi="Arial" w:cs="Arial"/>
          <w:b/>
          <w:bCs/>
          <w:lang w:val="en-US"/>
        </w:rPr>
        <w:t xml:space="preserve"> WEB</w:t>
      </w:r>
    </w:p>
    <w:p w14:paraId="79087AB5" w14:textId="77777777" w:rsidR="006748F9" w:rsidRPr="00FF28DC" w:rsidRDefault="006748F9" w:rsidP="694AC31A">
      <w:pPr>
        <w:jc w:val="both"/>
        <w:rPr>
          <w:rFonts w:ascii="Arial" w:eastAsia="Arial" w:hAnsi="Arial" w:cs="Arial"/>
          <w:b/>
          <w:bCs/>
          <w:lang w:val="en-US"/>
        </w:rPr>
      </w:pPr>
    </w:p>
    <w:p w14:paraId="53A45145" w14:textId="6E81F00F" w:rsidR="0FD4C891" w:rsidRDefault="753B134F" w:rsidP="694AC31A">
      <w:pPr>
        <w:jc w:val="both"/>
        <w:rPr>
          <w:rFonts w:ascii="Arial" w:eastAsia="Arial" w:hAnsi="Arial" w:cs="Arial"/>
          <w:color w:val="212529"/>
          <w:lang w:val="es-MX"/>
        </w:rPr>
      </w:pPr>
      <w:r w:rsidRPr="694AC31A">
        <w:rPr>
          <w:rFonts w:ascii="Arial" w:eastAsia="Arial" w:hAnsi="Arial" w:cs="Arial"/>
          <w:color w:val="212529"/>
          <w:lang w:val="es-MX"/>
        </w:rPr>
        <w:t>Para saber más Unidad I.</w:t>
      </w:r>
    </w:p>
    <w:p w14:paraId="6861C419" w14:textId="3C57646A" w:rsidR="5ECD4EAB" w:rsidRDefault="5ECD4EAB" w:rsidP="694AC31A">
      <w:pPr>
        <w:jc w:val="both"/>
        <w:rPr>
          <w:rFonts w:ascii="Arial" w:eastAsia="Arial" w:hAnsi="Arial" w:cs="Arial"/>
          <w:color w:val="212529"/>
          <w:lang w:val="es-MX"/>
        </w:rPr>
      </w:pPr>
    </w:p>
    <w:p w14:paraId="33C5C4BF" w14:textId="3356FD70" w:rsidR="0FD4C891" w:rsidRDefault="753B134F" w:rsidP="694AC31A">
      <w:pPr>
        <w:rPr>
          <w:rFonts w:ascii="Arial" w:eastAsia="Arial" w:hAnsi="Arial" w:cs="Arial"/>
          <w:color w:val="212529"/>
          <w:lang w:val="es-MX"/>
        </w:rPr>
      </w:pPr>
      <w:r w:rsidRPr="694AC31A">
        <w:rPr>
          <w:rFonts w:ascii="Arial" w:eastAsia="Arial" w:hAnsi="Arial" w:cs="Arial"/>
          <w:color w:val="212529"/>
          <w:lang w:val="es-MX"/>
        </w:rPr>
        <w:t>SCRUM</w:t>
      </w:r>
    </w:p>
    <w:p w14:paraId="7F455E89" w14:textId="66B6EA40" w:rsidR="0FD4C891" w:rsidRDefault="753B134F" w:rsidP="694AC31A">
      <w:pPr>
        <w:rPr>
          <w:rFonts w:ascii="Arial" w:eastAsia="Arial" w:hAnsi="Arial" w:cs="Arial"/>
          <w:color w:val="212529"/>
          <w:lang w:val="es-MX"/>
        </w:rPr>
      </w:pPr>
      <w:proofErr w:type="spellStart"/>
      <w:r w:rsidRPr="694AC31A">
        <w:rPr>
          <w:rFonts w:ascii="Arial" w:eastAsia="Arial" w:hAnsi="Arial" w:cs="Arial"/>
          <w:color w:val="212529"/>
          <w:lang w:val="es-MX"/>
        </w:rPr>
        <w:t>BettaTech</w:t>
      </w:r>
      <w:proofErr w:type="spellEnd"/>
      <w:r w:rsidRPr="694AC31A">
        <w:rPr>
          <w:rFonts w:ascii="Arial" w:eastAsia="Arial" w:hAnsi="Arial" w:cs="Arial"/>
          <w:color w:val="212529"/>
          <w:lang w:val="es-MX"/>
        </w:rPr>
        <w:t xml:space="preserve"> (2 de noviembre de 2019). Scrum y Metodologías Ágiles en INGENIERÍA INFORMÁTICA.</w:t>
      </w:r>
      <w:r w:rsidRPr="694AC31A">
        <w:rPr>
          <w:rFonts w:ascii="Arial" w:eastAsia="Arial" w:hAnsi="Arial" w:cs="Arial"/>
          <w:color w:val="000000" w:themeColor="text1"/>
          <w:lang w:val="es-MX"/>
        </w:rPr>
        <w:t xml:space="preserve"> </w:t>
      </w:r>
      <w:r w:rsidRPr="694AC31A">
        <w:rPr>
          <w:rFonts w:ascii="Arial" w:eastAsia="Arial" w:hAnsi="Arial" w:cs="Arial"/>
          <w:color w:val="212529"/>
          <w:lang w:val="es-MX"/>
        </w:rPr>
        <w:t xml:space="preserve">[Archivo de Vídeo]. YouTube. </w:t>
      </w:r>
      <w:hyperlink r:id="rId65">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DT2NEBCAPHw</w:t>
        </w:r>
        <w:proofErr w:type="spellEnd"/>
      </w:hyperlink>
    </w:p>
    <w:p w14:paraId="67D5E9A4" w14:textId="66B351C0" w:rsidR="5ECD4EAB" w:rsidRDefault="5ECD4EAB" w:rsidP="694AC31A">
      <w:pPr>
        <w:rPr>
          <w:rFonts w:ascii="Arial" w:eastAsia="Arial" w:hAnsi="Arial" w:cs="Arial"/>
          <w:lang w:val="es-MX"/>
        </w:rPr>
      </w:pPr>
    </w:p>
    <w:p w14:paraId="150C4422" w14:textId="6E0DD3B8" w:rsidR="0FD4C891" w:rsidRDefault="753B134F" w:rsidP="694AC31A">
      <w:pPr>
        <w:rPr>
          <w:rFonts w:ascii="Arial" w:eastAsia="Arial" w:hAnsi="Arial" w:cs="Arial"/>
          <w:color w:val="000000" w:themeColor="text1"/>
          <w:lang w:val="es-MX"/>
        </w:rPr>
      </w:pPr>
      <w:r w:rsidRPr="694AC31A">
        <w:rPr>
          <w:rFonts w:ascii="Arial" w:eastAsia="Arial" w:hAnsi="Arial" w:cs="Arial"/>
          <w:color w:val="212529"/>
          <w:lang w:val="es-MX"/>
        </w:rPr>
        <w:t xml:space="preserve">Cristian Henao (27 de junio de 2018). #3. Scrum en 6 minutos | Metodologías ágiles. [Archivo de Vídeo]. YouTube. </w:t>
      </w:r>
      <w:hyperlink r:id="rId66">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HhC75IonpOU</w:t>
        </w:r>
        <w:proofErr w:type="spellEnd"/>
      </w:hyperlink>
    </w:p>
    <w:p w14:paraId="60F37D10" w14:textId="2731BB6A" w:rsidR="0FD4C891" w:rsidRDefault="753B134F" w:rsidP="694AC31A">
      <w:pPr>
        <w:rPr>
          <w:rFonts w:ascii="Arial" w:eastAsia="Arial" w:hAnsi="Arial" w:cs="Arial"/>
          <w:color w:val="000000" w:themeColor="text1"/>
          <w:lang w:val="es-MX"/>
        </w:rPr>
      </w:pPr>
      <w:r w:rsidRPr="694AC31A">
        <w:rPr>
          <w:rStyle w:val="Hipervnculo"/>
          <w:rFonts w:ascii="Arial" w:eastAsia="Arial" w:hAnsi="Arial" w:cs="Arial"/>
          <w:lang w:val="es-MX"/>
        </w:rPr>
        <w:t xml:space="preserve"> </w:t>
      </w:r>
      <w:r w:rsidRPr="694AC31A">
        <w:rPr>
          <w:rFonts w:ascii="Arial" w:eastAsia="Arial" w:hAnsi="Arial" w:cs="Arial"/>
          <w:color w:val="000000" w:themeColor="text1"/>
          <w:lang w:val="es-MX"/>
        </w:rPr>
        <w:t xml:space="preserve"> </w:t>
      </w:r>
    </w:p>
    <w:p w14:paraId="3F5A3D63" w14:textId="165AC596" w:rsidR="0FD4C891" w:rsidRDefault="753B134F" w:rsidP="694AC31A">
      <w:pPr>
        <w:rPr>
          <w:rFonts w:ascii="Arial" w:eastAsia="Arial" w:hAnsi="Arial" w:cs="Arial"/>
          <w:color w:val="000000" w:themeColor="text1"/>
          <w:lang w:val="es-MX"/>
        </w:rPr>
      </w:pPr>
      <w:proofErr w:type="spellStart"/>
      <w:r w:rsidRPr="694AC31A">
        <w:rPr>
          <w:rFonts w:ascii="Arial" w:eastAsia="Arial" w:hAnsi="Arial" w:cs="Arial"/>
          <w:color w:val="212529"/>
          <w:lang w:val="es-MX"/>
        </w:rPr>
        <w:t>KZI</w:t>
      </w:r>
      <w:proofErr w:type="spellEnd"/>
      <w:r w:rsidRPr="694AC31A">
        <w:rPr>
          <w:rFonts w:ascii="Arial" w:eastAsia="Arial" w:hAnsi="Arial" w:cs="Arial"/>
          <w:color w:val="212529"/>
          <w:lang w:val="es-MX"/>
        </w:rPr>
        <w:t xml:space="preserve"> </w:t>
      </w:r>
      <w:proofErr w:type="spellStart"/>
      <w:r w:rsidRPr="694AC31A">
        <w:rPr>
          <w:rFonts w:ascii="Arial" w:eastAsia="Arial" w:hAnsi="Arial" w:cs="Arial"/>
          <w:color w:val="212529"/>
          <w:lang w:val="es-MX"/>
        </w:rPr>
        <w:t>Kaizenia</w:t>
      </w:r>
      <w:proofErr w:type="spellEnd"/>
      <w:r w:rsidRPr="694AC31A">
        <w:rPr>
          <w:rFonts w:ascii="Arial" w:eastAsia="Arial" w:hAnsi="Arial" w:cs="Arial"/>
          <w:color w:val="212529"/>
          <w:lang w:val="es-MX"/>
        </w:rPr>
        <w:t xml:space="preserve"> (13 de noviembre de 2020). Cómo hacer una planeación de un PROYECTO EN 7 PASOS. [Archivo de Vídeo]. YouTube. </w:t>
      </w:r>
      <w:hyperlink r:id="rId67">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VnMSagtx2ww&amp;t</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12s</w:t>
        </w:r>
        <w:proofErr w:type="spellEnd"/>
      </w:hyperlink>
    </w:p>
    <w:p w14:paraId="7762DE06" w14:textId="56BD007B" w:rsidR="5ECD4EAB" w:rsidRDefault="5ECD4EAB" w:rsidP="694AC31A">
      <w:pPr>
        <w:rPr>
          <w:rFonts w:ascii="Arial" w:eastAsia="Arial" w:hAnsi="Arial" w:cs="Arial"/>
          <w:lang w:val="es-MX"/>
        </w:rPr>
      </w:pPr>
    </w:p>
    <w:p w14:paraId="338B1E6B" w14:textId="0AA97C9B" w:rsidR="0FD4C891" w:rsidRDefault="753B134F" w:rsidP="694AC31A">
      <w:pPr>
        <w:rPr>
          <w:rFonts w:ascii="Arial" w:eastAsia="Arial" w:hAnsi="Arial" w:cs="Arial"/>
          <w:color w:val="212529"/>
          <w:lang w:val="es-MX"/>
        </w:rPr>
      </w:pPr>
      <w:r w:rsidRPr="694AC31A">
        <w:rPr>
          <w:rFonts w:ascii="Arial" w:eastAsia="Arial" w:hAnsi="Arial" w:cs="Arial"/>
          <w:b/>
          <w:bCs/>
          <w:color w:val="212529"/>
          <w:lang w:val="es-MX"/>
        </w:rPr>
        <w:t>Historias de usuario</w:t>
      </w:r>
    </w:p>
    <w:p w14:paraId="56BBA541" w14:textId="4EA756CA" w:rsidR="0FD4C891" w:rsidRDefault="753B134F" w:rsidP="694AC31A">
      <w:pPr>
        <w:jc w:val="both"/>
        <w:rPr>
          <w:rFonts w:ascii="Arial" w:eastAsia="Arial" w:hAnsi="Arial" w:cs="Arial"/>
          <w:color w:val="212529"/>
          <w:lang w:val="es-MX"/>
        </w:rPr>
      </w:pPr>
      <w:r w:rsidRPr="694AC31A">
        <w:rPr>
          <w:rFonts w:ascii="Arial" w:eastAsia="Arial" w:hAnsi="Arial" w:cs="Arial"/>
          <w:color w:val="212529"/>
          <w:lang w:val="es-MX"/>
        </w:rPr>
        <w:t xml:space="preserve">Ágil Es – Por Cris Rúa (3 de julio de 2018). Cómo crear historias de usuario en Scrum. [Archivo de Vídeo]. YouTube. </w:t>
      </w:r>
      <w:hyperlink r:id="rId68">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ky6wFiF5vMk</w:t>
        </w:r>
        <w:proofErr w:type="spellEnd"/>
      </w:hyperlink>
    </w:p>
    <w:p w14:paraId="48855E9C" w14:textId="7D306E73" w:rsidR="0FD4C891" w:rsidRDefault="753B134F" w:rsidP="694AC31A">
      <w:pPr>
        <w:jc w:val="both"/>
        <w:rPr>
          <w:rFonts w:ascii="Arial" w:eastAsia="Arial" w:hAnsi="Arial" w:cs="Arial"/>
          <w:color w:val="212529"/>
          <w:lang w:val="es-MX"/>
        </w:rPr>
      </w:pPr>
      <w:r w:rsidRPr="694AC31A">
        <w:rPr>
          <w:rFonts w:ascii="Arial" w:eastAsia="Arial" w:hAnsi="Arial" w:cs="Arial"/>
          <w:color w:val="212529"/>
          <w:lang w:val="es-MX"/>
        </w:rPr>
        <w:lastRenderedPageBreak/>
        <w:t xml:space="preserve"> </w:t>
      </w:r>
    </w:p>
    <w:p w14:paraId="4D5B5FD9" w14:textId="46E71614" w:rsidR="0FD4C891" w:rsidRDefault="753B134F" w:rsidP="694AC31A">
      <w:pPr>
        <w:jc w:val="both"/>
        <w:rPr>
          <w:rFonts w:ascii="Arial" w:eastAsia="Arial" w:hAnsi="Arial" w:cs="Arial"/>
          <w:color w:val="212529"/>
          <w:lang w:val="es-MX"/>
        </w:rPr>
      </w:pPr>
      <w:proofErr w:type="spellStart"/>
      <w:r w:rsidRPr="694AC31A">
        <w:rPr>
          <w:rFonts w:ascii="Arial" w:eastAsia="Arial" w:hAnsi="Arial" w:cs="Arial"/>
          <w:color w:val="212529"/>
          <w:lang w:val="es-MX"/>
        </w:rPr>
        <w:t>JorgeRuizAgile</w:t>
      </w:r>
      <w:proofErr w:type="spellEnd"/>
      <w:r w:rsidRPr="694AC31A">
        <w:rPr>
          <w:rFonts w:ascii="Arial" w:eastAsia="Arial" w:hAnsi="Arial" w:cs="Arial"/>
          <w:color w:val="212529"/>
          <w:lang w:val="es-MX"/>
        </w:rPr>
        <w:t xml:space="preserve">.  (14 de agosto de 2018). Historias de Usuario | Aprende lo importante rápido. [Archivo de Vídeo]. YouTube. </w:t>
      </w:r>
      <w:hyperlink r:id="rId69">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FJuq_lrM5Cc</w:t>
        </w:r>
        <w:proofErr w:type="spellEnd"/>
      </w:hyperlink>
    </w:p>
    <w:p w14:paraId="2ABC6149" w14:textId="3D2D83EC" w:rsidR="5ECD4EAB" w:rsidRDefault="5ECD4EAB" w:rsidP="694AC31A">
      <w:pPr>
        <w:jc w:val="both"/>
        <w:rPr>
          <w:rFonts w:ascii="Arial" w:eastAsia="Arial" w:hAnsi="Arial" w:cs="Arial"/>
          <w:lang w:val="es-MX"/>
        </w:rPr>
      </w:pPr>
    </w:p>
    <w:p w14:paraId="52634590" w14:textId="2C6C1F5D" w:rsidR="2D6324B2" w:rsidRDefault="1E1CE72B" w:rsidP="694AC31A">
      <w:pPr>
        <w:jc w:val="both"/>
        <w:rPr>
          <w:rFonts w:ascii="Arial" w:eastAsia="Arial" w:hAnsi="Arial" w:cs="Arial"/>
          <w:lang w:val="es-MX"/>
        </w:rPr>
      </w:pPr>
      <w:r w:rsidRPr="694AC31A">
        <w:rPr>
          <w:rFonts w:ascii="Arial" w:eastAsia="Arial" w:hAnsi="Arial" w:cs="Arial"/>
          <w:lang w:val="es-MX"/>
        </w:rPr>
        <w:t>Para saber más Unidad II</w:t>
      </w:r>
    </w:p>
    <w:p w14:paraId="357CF1A5" w14:textId="5413FDD0" w:rsidR="5ECD4EAB" w:rsidRDefault="5ECD4EAB" w:rsidP="694AC31A">
      <w:pPr>
        <w:jc w:val="both"/>
        <w:rPr>
          <w:rFonts w:ascii="Arial" w:eastAsia="Arial" w:hAnsi="Arial" w:cs="Arial"/>
          <w:lang w:val="es-MX"/>
        </w:rPr>
      </w:pPr>
    </w:p>
    <w:p w14:paraId="7994CAB2" w14:textId="36D8518D" w:rsidR="2D6324B2" w:rsidRDefault="1E1CE72B" w:rsidP="694AC31A">
      <w:pPr>
        <w:jc w:val="both"/>
        <w:rPr>
          <w:rFonts w:ascii="Arial" w:eastAsia="Arial" w:hAnsi="Arial" w:cs="Arial"/>
          <w:color w:val="212529"/>
          <w:lang w:val="es-MX"/>
        </w:rPr>
      </w:pPr>
      <w:r w:rsidRPr="694AC31A">
        <w:rPr>
          <w:rFonts w:ascii="Arial" w:eastAsia="Arial" w:hAnsi="Arial" w:cs="Arial"/>
          <w:b/>
          <w:bCs/>
          <w:color w:val="212529"/>
          <w:lang w:val="es-MX"/>
        </w:rPr>
        <w:t>Desarrollo del Front-end</w:t>
      </w:r>
    </w:p>
    <w:p w14:paraId="025B2518" w14:textId="6E924E1A" w:rsidR="2D6324B2" w:rsidRDefault="1E1CE72B" w:rsidP="694AC31A">
      <w:pPr>
        <w:jc w:val="both"/>
        <w:rPr>
          <w:rFonts w:ascii="Arial" w:eastAsia="Arial" w:hAnsi="Arial" w:cs="Arial"/>
          <w:color w:val="212529"/>
          <w:lang w:val="es-MX"/>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(25 de noviembre de 2022). </w:t>
      </w:r>
      <w:r w:rsidRPr="694AC31A">
        <w:rPr>
          <w:rFonts w:ascii="Arial" w:eastAsia="Arial" w:hAnsi="Arial" w:cs="Arial"/>
          <w:i/>
          <w:iCs/>
          <w:color w:val="212529"/>
          <w:lang w:val="es-MX"/>
        </w:rPr>
        <w:t xml:space="preserve">Paso a paso para ser programador </w:t>
      </w:r>
      <w:proofErr w:type="spellStart"/>
      <w:r w:rsidRPr="694AC31A">
        <w:rPr>
          <w:rFonts w:ascii="Arial" w:eastAsia="Arial" w:hAnsi="Arial" w:cs="Arial"/>
          <w:i/>
          <w:iCs/>
          <w:color w:val="212529"/>
          <w:lang w:val="es-MX"/>
        </w:rPr>
        <w:t>frontend</w:t>
      </w:r>
      <w:proofErr w:type="spellEnd"/>
      <w:r w:rsidRPr="694AC31A">
        <w:rPr>
          <w:rFonts w:ascii="Arial" w:eastAsia="Arial" w:hAnsi="Arial" w:cs="Arial"/>
          <w:i/>
          <w:iCs/>
          <w:color w:val="212529"/>
          <w:lang w:val="es-MX"/>
        </w:rPr>
        <w:t xml:space="preserve"> en 2023 (Guía completa). </w:t>
      </w:r>
      <w:r w:rsidRPr="694AC31A">
        <w:rPr>
          <w:rFonts w:ascii="Arial" w:eastAsia="Arial" w:hAnsi="Arial" w:cs="Arial"/>
          <w:color w:val="212529"/>
          <w:lang w:val="es-MX"/>
        </w:rPr>
        <w:t xml:space="preserve">[Archivo de Vídeo]. YouTube. </w:t>
      </w:r>
      <w:hyperlink r:id="rId70">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6D25A8_50Jk</w:t>
        </w:r>
        <w:proofErr w:type="spellEnd"/>
      </w:hyperlink>
    </w:p>
    <w:p w14:paraId="5CD771B8" w14:textId="40B6BBFB" w:rsidR="694AC31A" w:rsidRDefault="694AC31A" w:rsidP="694AC31A">
      <w:pPr>
        <w:jc w:val="both"/>
        <w:rPr>
          <w:rFonts w:ascii="Arial" w:eastAsia="Arial" w:hAnsi="Arial" w:cs="Arial"/>
          <w:lang w:val="es-MX"/>
        </w:rPr>
      </w:pPr>
    </w:p>
    <w:p w14:paraId="28910EF3" w14:textId="3B85A830" w:rsidR="2D6324B2" w:rsidRDefault="1E1CE72B" w:rsidP="694AC31A">
      <w:pPr>
        <w:jc w:val="both"/>
        <w:rPr>
          <w:rFonts w:ascii="Arial" w:eastAsia="Arial" w:hAnsi="Arial" w:cs="Arial"/>
          <w:color w:val="212529"/>
          <w:lang w:val="es-MX"/>
        </w:rPr>
      </w:pPr>
      <w:r w:rsidRPr="694AC31A">
        <w:rPr>
          <w:rFonts w:ascii="Arial" w:eastAsia="Arial" w:hAnsi="Arial" w:cs="Arial"/>
          <w:b/>
          <w:bCs/>
          <w:color w:val="212529"/>
          <w:lang w:val="es-MX"/>
        </w:rPr>
        <w:t>Pruebas del Front-end</w:t>
      </w:r>
    </w:p>
    <w:p w14:paraId="068C0D81" w14:textId="16228BB1" w:rsidR="2D6324B2" w:rsidRDefault="1E1CE72B" w:rsidP="694AC31A">
      <w:pPr>
        <w:jc w:val="both"/>
        <w:rPr>
          <w:rFonts w:ascii="Arial" w:eastAsia="Arial" w:hAnsi="Arial" w:cs="Arial"/>
          <w:color w:val="212529"/>
          <w:lang w:val="es-MX"/>
        </w:rPr>
      </w:pPr>
      <w:r w:rsidRPr="694AC31A">
        <w:rPr>
          <w:rFonts w:ascii="Arial" w:eastAsia="Arial" w:hAnsi="Arial" w:cs="Arial"/>
          <w:color w:val="212529"/>
          <w:lang w:val="es-MX"/>
        </w:rPr>
        <w:t xml:space="preserve">Joe Contreras (25 de octubre de 2019). </w:t>
      </w:r>
      <w:r w:rsidRPr="694AC31A">
        <w:rPr>
          <w:rFonts w:ascii="Arial" w:eastAsia="Arial" w:hAnsi="Arial" w:cs="Arial"/>
          <w:i/>
          <w:iCs/>
          <w:color w:val="212529"/>
          <w:lang w:val="es-MX"/>
        </w:rPr>
        <w:t xml:space="preserve">Herramientas para Pruebas de Software. </w:t>
      </w:r>
      <w:r w:rsidRPr="694AC31A">
        <w:rPr>
          <w:rFonts w:ascii="Arial" w:eastAsia="Arial" w:hAnsi="Arial" w:cs="Arial"/>
          <w:color w:val="212529"/>
          <w:lang w:val="es-MX"/>
        </w:rPr>
        <w:t xml:space="preserve">[Archivo de Vídeo]. YouTube. </w:t>
      </w:r>
      <w:hyperlink r:id="rId71">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pvMMFzlZG9M</w:t>
        </w:r>
        <w:proofErr w:type="spellEnd"/>
      </w:hyperlink>
    </w:p>
    <w:p w14:paraId="31797B20" w14:textId="04BED9E4" w:rsidR="694AC31A" w:rsidRDefault="694AC31A" w:rsidP="694AC31A">
      <w:pPr>
        <w:jc w:val="both"/>
        <w:rPr>
          <w:rFonts w:ascii="Arial" w:eastAsia="Arial" w:hAnsi="Arial" w:cs="Arial"/>
          <w:lang w:val="es-MX"/>
        </w:rPr>
      </w:pPr>
    </w:p>
    <w:p w14:paraId="18C6F8E5" w14:textId="772E8DA1" w:rsidR="2D6324B2" w:rsidRDefault="1E1CE72B" w:rsidP="694AC31A">
      <w:pPr>
        <w:jc w:val="both"/>
        <w:rPr>
          <w:rFonts w:ascii="Arial" w:eastAsia="Arial" w:hAnsi="Arial" w:cs="Arial"/>
          <w:color w:val="212529"/>
          <w:lang w:val="es-MX"/>
        </w:rPr>
      </w:pPr>
      <w:r w:rsidRPr="694AC31A">
        <w:rPr>
          <w:rFonts w:ascii="Arial" w:eastAsia="Arial" w:hAnsi="Arial" w:cs="Arial"/>
          <w:b/>
          <w:bCs/>
          <w:color w:val="212529"/>
          <w:lang w:val="es-MX"/>
        </w:rPr>
        <w:t>Desarrollo del Back-end</w:t>
      </w:r>
    </w:p>
    <w:p w14:paraId="7B265D76" w14:textId="2524F747" w:rsidR="2D6324B2" w:rsidRDefault="1E1CE72B" w:rsidP="694AC31A">
      <w:pPr>
        <w:jc w:val="both"/>
        <w:rPr>
          <w:rFonts w:ascii="Arial" w:eastAsia="Arial" w:hAnsi="Arial" w:cs="Arial"/>
          <w:color w:val="212529"/>
          <w:lang w:val="es-MX"/>
        </w:rPr>
      </w:pPr>
      <w:proofErr w:type="spellStart"/>
      <w:r w:rsidRPr="694AC31A">
        <w:rPr>
          <w:rFonts w:ascii="Arial" w:eastAsia="Arial" w:hAnsi="Arial" w:cs="Arial"/>
          <w:color w:val="212529"/>
          <w:lang w:val="es-MX"/>
        </w:rPr>
        <w:t>EDteam</w:t>
      </w:r>
      <w:proofErr w:type="spellEnd"/>
      <w:r w:rsidRPr="694AC31A">
        <w:rPr>
          <w:rFonts w:ascii="Arial" w:eastAsia="Arial" w:hAnsi="Arial" w:cs="Arial"/>
          <w:color w:val="212529"/>
          <w:lang w:val="es-MX"/>
        </w:rPr>
        <w:t xml:space="preserve"> (16 de enero de 2020). </w:t>
      </w:r>
      <w:r w:rsidRPr="694AC31A">
        <w:rPr>
          <w:rFonts w:ascii="Arial" w:eastAsia="Arial" w:hAnsi="Arial" w:cs="Arial"/>
          <w:i/>
          <w:iCs/>
          <w:color w:val="212529"/>
          <w:lang w:val="es-MX"/>
        </w:rPr>
        <w:t xml:space="preserve">¿Qué es Back-end y Front-end? – La mejor explicación en español. </w:t>
      </w:r>
      <w:r w:rsidRPr="694AC31A">
        <w:rPr>
          <w:rFonts w:ascii="Arial" w:eastAsia="Arial" w:hAnsi="Arial" w:cs="Arial"/>
          <w:color w:val="212529"/>
          <w:lang w:val="es-MX"/>
        </w:rPr>
        <w:t xml:space="preserve">[Archivo de Vídeo]. YouTube. </w:t>
      </w:r>
      <w:hyperlink r:id="rId72">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50RbVujPPGs</w:t>
        </w:r>
        <w:proofErr w:type="spellEnd"/>
      </w:hyperlink>
    </w:p>
    <w:p w14:paraId="2F6C5A2B" w14:textId="3822B35E" w:rsidR="694AC31A" w:rsidRDefault="694AC31A" w:rsidP="694AC31A">
      <w:pPr>
        <w:jc w:val="both"/>
        <w:rPr>
          <w:rFonts w:ascii="Arial" w:eastAsia="Arial" w:hAnsi="Arial" w:cs="Arial"/>
          <w:lang w:val="es-MX"/>
        </w:rPr>
      </w:pPr>
    </w:p>
    <w:p w14:paraId="5648CF38" w14:textId="6731A1BB" w:rsidR="2D6324B2" w:rsidRDefault="1E1CE72B" w:rsidP="694AC31A">
      <w:pPr>
        <w:jc w:val="both"/>
        <w:rPr>
          <w:rFonts w:ascii="Arial" w:eastAsia="Arial" w:hAnsi="Arial" w:cs="Arial"/>
        </w:rPr>
      </w:pPr>
      <w:proofErr w:type="spellStart"/>
      <w:r w:rsidRPr="694AC31A">
        <w:rPr>
          <w:rStyle w:val="normaltextrun"/>
          <w:rFonts w:ascii="Arial" w:eastAsia="Arial" w:hAnsi="Arial" w:cs="Arial"/>
          <w:color w:val="000000" w:themeColor="text1"/>
          <w:sz w:val="24"/>
          <w:szCs w:val="24"/>
          <w:lang w:val="es-ES"/>
        </w:rPr>
        <w:t>Damian</w:t>
      </w:r>
      <w:proofErr w:type="spellEnd"/>
      <w:r w:rsidRPr="694AC31A">
        <w:rPr>
          <w:rStyle w:val="normaltextrun"/>
          <w:rFonts w:ascii="Arial" w:eastAsia="Arial" w:hAnsi="Arial" w:cs="Arial"/>
          <w:color w:val="000000" w:themeColor="text1"/>
          <w:sz w:val="24"/>
          <w:szCs w:val="24"/>
          <w:lang w:val="es-ES"/>
        </w:rPr>
        <w:t xml:space="preserve"> Sire Desarrollo. (25 de agosto de 2021).  </w:t>
      </w:r>
      <w:r w:rsidRPr="694AC31A">
        <w:rPr>
          <w:rStyle w:val="normaltextrun"/>
          <w:rFonts w:ascii="Arial" w:eastAsia="Arial" w:hAnsi="Arial" w:cs="Arial"/>
          <w:i/>
          <w:iCs/>
          <w:color w:val="000000" w:themeColor="text1"/>
          <w:sz w:val="24"/>
          <w:szCs w:val="24"/>
          <w:lang w:val="es-ES"/>
        </w:rPr>
        <w:t xml:space="preserve">Creando un </w:t>
      </w:r>
      <w:proofErr w:type="spellStart"/>
      <w:r w:rsidRPr="694AC31A">
        <w:rPr>
          <w:rStyle w:val="normaltextrun"/>
          <w:rFonts w:ascii="Arial" w:eastAsia="Arial" w:hAnsi="Arial" w:cs="Arial"/>
          <w:i/>
          <w:iCs/>
          <w:color w:val="000000" w:themeColor="text1"/>
          <w:sz w:val="24"/>
          <w:szCs w:val="24"/>
          <w:lang w:val="es-ES"/>
        </w:rPr>
        <w:t>Frontend</w:t>
      </w:r>
      <w:proofErr w:type="spellEnd"/>
      <w:r w:rsidRPr="694AC31A">
        <w:rPr>
          <w:rStyle w:val="normaltextrun"/>
          <w:rFonts w:ascii="Arial" w:eastAsia="Arial" w:hAnsi="Arial" w:cs="Arial"/>
          <w:i/>
          <w:iCs/>
          <w:color w:val="000000" w:themeColor="text1"/>
          <w:sz w:val="24"/>
          <w:szCs w:val="24"/>
          <w:lang w:val="es-ES"/>
        </w:rPr>
        <w:t xml:space="preserve"> y </w:t>
      </w:r>
      <w:proofErr w:type="spellStart"/>
      <w:r w:rsidRPr="694AC31A">
        <w:rPr>
          <w:rStyle w:val="normaltextrun"/>
          <w:rFonts w:ascii="Arial" w:eastAsia="Arial" w:hAnsi="Arial" w:cs="Arial"/>
          <w:i/>
          <w:iCs/>
          <w:color w:val="000000" w:themeColor="text1"/>
          <w:sz w:val="24"/>
          <w:szCs w:val="24"/>
          <w:lang w:val="es-ES"/>
        </w:rPr>
        <w:t>Backend</w:t>
      </w:r>
      <w:proofErr w:type="spellEnd"/>
      <w:r w:rsidRPr="694AC31A">
        <w:rPr>
          <w:rStyle w:val="normaltextrun"/>
          <w:rFonts w:ascii="Arial" w:eastAsia="Arial" w:hAnsi="Arial" w:cs="Arial"/>
          <w:i/>
          <w:iCs/>
          <w:color w:val="000000" w:themeColor="text1"/>
          <w:sz w:val="24"/>
          <w:szCs w:val="24"/>
          <w:lang w:val="es-ES"/>
        </w:rPr>
        <w:t xml:space="preserve"> desarrollo web api con </w:t>
      </w:r>
      <w:proofErr w:type="spellStart"/>
      <w:r w:rsidRPr="694AC31A">
        <w:rPr>
          <w:rStyle w:val="normaltextrun"/>
          <w:rFonts w:ascii="Arial" w:eastAsia="Arial" w:hAnsi="Arial" w:cs="Arial"/>
          <w:i/>
          <w:iCs/>
          <w:color w:val="000000" w:themeColor="text1"/>
          <w:sz w:val="24"/>
          <w:szCs w:val="24"/>
          <w:lang w:val="es-ES"/>
        </w:rPr>
        <w:t>node</w:t>
      </w:r>
      <w:proofErr w:type="spellEnd"/>
      <w:r w:rsidRPr="694AC31A">
        <w:rPr>
          <w:rStyle w:val="normaltextrun"/>
          <w:rFonts w:ascii="Arial" w:eastAsia="Arial" w:hAnsi="Arial" w:cs="Arial"/>
          <w:i/>
          <w:iCs/>
          <w:color w:val="000000" w:themeColor="text1"/>
          <w:sz w:val="24"/>
          <w:szCs w:val="24"/>
          <w:lang w:val="es-ES"/>
        </w:rPr>
        <w:t xml:space="preserve"> - Super rápido. </w:t>
      </w:r>
      <w:r w:rsidRPr="694AC31A">
        <w:rPr>
          <w:rFonts w:ascii="Arial" w:eastAsia="Arial" w:hAnsi="Arial" w:cs="Arial"/>
          <w:color w:val="212529"/>
          <w:lang w:val="es-MX"/>
        </w:rPr>
        <w:t xml:space="preserve">[Archivo de Vídeo]. YouTube. </w:t>
      </w:r>
      <w:hyperlink r:id="rId73">
        <w:r w:rsidRPr="694AC31A">
          <w:rPr>
            <w:rStyle w:val="Hipervnculo"/>
            <w:rFonts w:ascii="Arial" w:eastAsia="Arial" w:hAnsi="Arial" w:cs="Arial"/>
            <w:lang w:val="es-ES"/>
          </w:rPr>
          <w:t>https://</w:t>
        </w:r>
        <w:proofErr w:type="spellStart"/>
        <w:r w:rsidRPr="694AC31A">
          <w:rPr>
            <w:rStyle w:val="Hipervnculo"/>
            <w:rFonts w:ascii="Arial" w:eastAsia="Arial" w:hAnsi="Arial" w:cs="Arial"/>
            <w:lang w:val="es-ES"/>
          </w:rPr>
          <w:t>www.youtube.com</w:t>
        </w:r>
        <w:proofErr w:type="spellEnd"/>
        <w:r w:rsidRPr="694AC31A">
          <w:rPr>
            <w:rStyle w:val="Hipervnculo"/>
            <w:rFonts w:ascii="Arial" w:eastAsia="Arial" w:hAnsi="Arial" w:cs="Arial"/>
            <w:lang w:val="es-ES"/>
          </w:rPr>
          <w:t>/</w:t>
        </w:r>
        <w:proofErr w:type="spellStart"/>
        <w:r w:rsidRPr="694AC31A">
          <w:rPr>
            <w:rStyle w:val="Hipervnculo"/>
            <w:rFonts w:ascii="Arial" w:eastAsia="Arial" w:hAnsi="Arial" w:cs="Arial"/>
            <w:lang w:val="es-ES"/>
          </w:rPr>
          <w:t>watch?v</w:t>
        </w:r>
        <w:proofErr w:type="spellEnd"/>
        <w:r w:rsidRPr="694AC31A">
          <w:rPr>
            <w:rStyle w:val="Hipervnculo"/>
            <w:rFonts w:ascii="Arial" w:eastAsia="Arial" w:hAnsi="Arial" w:cs="Arial"/>
            <w:lang w:val="es-ES"/>
          </w:rPr>
          <w:t>=</w:t>
        </w:r>
        <w:proofErr w:type="spellStart"/>
        <w:r w:rsidRPr="694AC31A">
          <w:rPr>
            <w:rStyle w:val="Hipervnculo"/>
            <w:rFonts w:ascii="Arial" w:eastAsia="Arial" w:hAnsi="Arial" w:cs="Arial"/>
            <w:lang w:val="es-ES"/>
          </w:rPr>
          <w:t>pDky0NPvzZ8</w:t>
        </w:r>
        <w:proofErr w:type="spellEnd"/>
      </w:hyperlink>
    </w:p>
    <w:p w14:paraId="46B3C072" w14:textId="4858E88A" w:rsidR="5ECD4EAB" w:rsidRDefault="5ECD4EAB" w:rsidP="694AC31A">
      <w:pPr>
        <w:jc w:val="both"/>
        <w:rPr>
          <w:rFonts w:ascii="Arial" w:eastAsia="Arial" w:hAnsi="Arial" w:cs="Arial"/>
          <w:lang w:val="es-MX"/>
        </w:rPr>
      </w:pPr>
    </w:p>
    <w:p w14:paraId="79BA24CB" w14:textId="2149106C" w:rsidR="2D6324B2" w:rsidRDefault="1E1CE72B" w:rsidP="694AC31A">
      <w:pPr>
        <w:jc w:val="both"/>
        <w:rPr>
          <w:rFonts w:ascii="Arial" w:eastAsia="Arial" w:hAnsi="Arial" w:cs="Arial"/>
          <w:lang w:val="es-MX"/>
        </w:rPr>
      </w:pPr>
      <w:r w:rsidRPr="694AC31A">
        <w:rPr>
          <w:rFonts w:ascii="Arial" w:eastAsia="Arial" w:hAnsi="Arial" w:cs="Arial"/>
          <w:lang w:val="es-MX"/>
        </w:rPr>
        <w:t>Para saber más Unidad III</w:t>
      </w:r>
    </w:p>
    <w:p w14:paraId="255D8D2C" w14:textId="09A02A1D" w:rsidR="5ECD4EAB" w:rsidRDefault="5ECD4EAB" w:rsidP="694AC31A">
      <w:pPr>
        <w:jc w:val="both"/>
        <w:rPr>
          <w:rFonts w:ascii="Arial" w:eastAsia="Arial" w:hAnsi="Arial" w:cs="Arial"/>
          <w:color w:val="212529"/>
          <w:lang w:val="es-MX"/>
        </w:rPr>
      </w:pPr>
    </w:p>
    <w:p w14:paraId="5AE61356" w14:textId="318D80EA" w:rsidR="0C32986A" w:rsidRDefault="1C4C1D4B" w:rsidP="694AC31A">
      <w:pPr>
        <w:jc w:val="both"/>
        <w:rPr>
          <w:rFonts w:ascii="Arial" w:eastAsia="Arial" w:hAnsi="Arial" w:cs="Arial"/>
          <w:color w:val="000000" w:themeColor="text1"/>
          <w:lang w:val="es-MX"/>
        </w:rPr>
      </w:pPr>
      <w:r w:rsidRPr="694AC31A">
        <w:rPr>
          <w:rFonts w:ascii="Arial" w:eastAsia="Arial" w:hAnsi="Arial" w:cs="Arial"/>
          <w:b/>
          <w:bCs/>
          <w:color w:val="000000" w:themeColor="text1"/>
          <w:lang w:val="es-MX"/>
        </w:rPr>
        <w:t>Interfaz de programación de aplicaciones (API) </w:t>
      </w:r>
    </w:p>
    <w:p w14:paraId="74C4E7C9" w14:textId="633D158E" w:rsidR="0C32986A" w:rsidRDefault="1C4C1D4B"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xml:space="preserve">IBM. (s.f.). </w:t>
      </w:r>
      <w:r w:rsidRPr="694AC31A">
        <w:rPr>
          <w:rStyle w:val="nfasis"/>
          <w:rFonts w:ascii="Arial" w:eastAsia="Arial" w:hAnsi="Arial" w:cs="Arial"/>
          <w:color w:val="000000" w:themeColor="text1"/>
          <w:lang w:val="es-MX"/>
        </w:rPr>
        <w:t>API: Interfaz de programación de aplicaciones</w:t>
      </w:r>
      <w:r w:rsidRPr="694AC31A">
        <w:rPr>
          <w:rFonts w:ascii="Arial" w:eastAsia="Arial" w:hAnsi="Arial" w:cs="Arial"/>
          <w:color w:val="000000" w:themeColor="text1"/>
          <w:lang w:val="es-MX"/>
        </w:rPr>
        <w:t xml:space="preserve">. IBM. </w:t>
      </w:r>
      <w:hyperlink r:id="rId74">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www.ibm.com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mx</w:t>
        </w:r>
        <w:proofErr w:type="spellEnd"/>
        <w:r w:rsidRPr="694AC31A">
          <w:rPr>
            <w:rStyle w:val="Hipervnculo"/>
            <w:rFonts w:ascii="Arial" w:eastAsia="Arial" w:hAnsi="Arial" w:cs="Arial"/>
            <w:lang w:val="es-MX"/>
          </w:rPr>
          <w:t>-es/</w:t>
        </w:r>
        <w:proofErr w:type="spellStart"/>
        <w:r w:rsidRPr="694AC31A">
          <w:rPr>
            <w:rStyle w:val="Hipervnculo"/>
            <w:rFonts w:ascii="Arial" w:eastAsia="Arial" w:hAnsi="Arial" w:cs="Arial"/>
            <w:lang w:val="es-MX"/>
          </w:rPr>
          <w:t>topics</w:t>
        </w:r>
        <w:proofErr w:type="spellEnd"/>
        <w:r w:rsidRPr="694AC31A">
          <w:rPr>
            <w:rStyle w:val="Hipervnculo"/>
            <w:rFonts w:ascii="Arial" w:eastAsia="Arial" w:hAnsi="Arial" w:cs="Arial"/>
            <w:lang w:val="es-MX"/>
          </w:rPr>
          <w:t>/api</w:t>
        </w:r>
      </w:hyperlink>
    </w:p>
    <w:p w14:paraId="6C8409C6" w14:textId="783D962F" w:rsidR="0C32986A" w:rsidRDefault="1C4C1D4B" w:rsidP="694AC31A">
      <w:pPr>
        <w:jc w:val="both"/>
        <w:rPr>
          <w:rFonts w:ascii="Arial" w:eastAsia="Arial" w:hAnsi="Arial" w:cs="Arial"/>
          <w:color w:val="000000" w:themeColor="text1"/>
          <w:lang w:val="es-MX"/>
        </w:rPr>
      </w:pPr>
      <w:r w:rsidRPr="694AC31A">
        <w:rPr>
          <w:rFonts w:ascii="Arial" w:eastAsia="Arial" w:hAnsi="Arial" w:cs="Arial"/>
          <w:color w:val="000000" w:themeColor="text1"/>
          <w:lang w:val="es-MX"/>
        </w:rPr>
        <w:t> </w:t>
      </w:r>
    </w:p>
    <w:p w14:paraId="7154E345" w14:textId="700B64E5" w:rsidR="0C32986A" w:rsidRDefault="1C4C1D4B" w:rsidP="694AC31A">
      <w:pPr>
        <w:jc w:val="both"/>
        <w:rPr>
          <w:rFonts w:ascii="Arial" w:eastAsia="Arial" w:hAnsi="Arial" w:cs="Arial"/>
          <w:color w:val="212529"/>
          <w:lang w:val="es-MX"/>
        </w:rPr>
      </w:pPr>
      <w:proofErr w:type="spellStart"/>
      <w:r w:rsidRPr="694AC31A">
        <w:rPr>
          <w:rFonts w:ascii="Arial" w:eastAsia="Arial" w:hAnsi="Arial" w:cs="Arial"/>
          <w:color w:val="000000" w:themeColor="text1"/>
          <w:lang w:val="es-ES"/>
        </w:rPr>
        <w:t>The</w:t>
      </w:r>
      <w:proofErr w:type="spellEnd"/>
      <w:r w:rsidRPr="694AC31A">
        <w:rPr>
          <w:rFonts w:ascii="Arial" w:eastAsia="Arial" w:hAnsi="Arial" w:cs="Arial"/>
          <w:color w:val="000000" w:themeColor="text1"/>
          <w:lang w:val="es-ES"/>
        </w:rPr>
        <w:t xml:space="preserve"> </w:t>
      </w:r>
      <w:proofErr w:type="spellStart"/>
      <w:r w:rsidRPr="694AC31A">
        <w:rPr>
          <w:rFonts w:ascii="Arial" w:eastAsia="Arial" w:hAnsi="Arial" w:cs="Arial"/>
          <w:color w:val="000000" w:themeColor="text1"/>
          <w:lang w:val="es-ES"/>
        </w:rPr>
        <w:t>Coder</w:t>
      </w:r>
      <w:proofErr w:type="spellEnd"/>
      <w:r w:rsidRPr="694AC31A">
        <w:rPr>
          <w:rFonts w:ascii="Arial" w:eastAsia="Arial" w:hAnsi="Arial" w:cs="Arial"/>
          <w:color w:val="000000" w:themeColor="text1"/>
          <w:lang w:val="es-ES"/>
        </w:rPr>
        <w:t xml:space="preserve"> Cave </w:t>
      </w:r>
      <w:proofErr w:type="spellStart"/>
      <w:r w:rsidRPr="694AC31A">
        <w:rPr>
          <w:rFonts w:ascii="Arial" w:eastAsia="Arial" w:hAnsi="Arial" w:cs="Arial"/>
          <w:color w:val="000000" w:themeColor="text1"/>
          <w:lang w:val="es-ES"/>
        </w:rPr>
        <w:t>esp</w:t>
      </w:r>
      <w:proofErr w:type="spellEnd"/>
      <w:r w:rsidRPr="694AC31A">
        <w:rPr>
          <w:rFonts w:ascii="Arial" w:eastAsia="Arial" w:hAnsi="Arial" w:cs="Arial"/>
          <w:color w:val="000000" w:themeColor="text1"/>
          <w:lang w:val="es-ES"/>
        </w:rPr>
        <w:t xml:space="preserve"> (13 de noviembre de 2020). </w:t>
      </w:r>
      <w:r w:rsidRPr="694AC31A">
        <w:rPr>
          <w:rFonts w:ascii="Arial" w:eastAsia="Arial" w:hAnsi="Arial" w:cs="Arial"/>
          <w:i/>
          <w:iCs/>
          <w:color w:val="000000" w:themeColor="text1"/>
          <w:lang w:val="es-ES"/>
        </w:rPr>
        <w:t xml:space="preserve">¿Qué es una </w:t>
      </w:r>
      <w:proofErr w:type="gramStart"/>
      <w:r w:rsidRPr="694AC31A">
        <w:rPr>
          <w:rFonts w:ascii="Arial" w:eastAsia="Arial" w:hAnsi="Arial" w:cs="Arial"/>
          <w:i/>
          <w:iCs/>
          <w:color w:val="000000" w:themeColor="text1"/>
          <w:lang w:val="es-ES"/>
        </w:rPr>
        <w:t>API?.</w:t>
      </w:r>
      <w:proofErr w:type="gramEnd"/>
      <w:r w:rsidRPr="694AC31A">
        <w:rPr>
          <w:rFonts w:ascii="Arial" w:eastAsia="Arial" w:hAnsi="Arial" w:cs="Arial"/>
          <w:i/>
          <w:iCs/>
          <w:color w:val="000000" w:themeColor="text1"/>
          <w:lang w:val="es-ES"/>
        </w:rPr>
        <w:t xml:space="preserve"> </w:t>
      </w:r>
      <w:r w:rsidRPr="694AC31A">
        <w:rPr>
          <w:rFonts w:ascii="Arial" w:eastAsia="Arial" w:hAnsi="Arial" w:cs="Arial"/>
          <w:color w:val="212529"/>
          <w:lang w:val="es-MX"/>
        </w:rPr>
        <w:t xml:space="preserve">[Archivo de Vídeo]. YouTube. </w:t>
      </w:r>
      <w:hyperlink r:id="rId75">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BhQEntPrFE</w:t>
        </w:r>
        <w:proofErr w:type="spellEnd"/>
      </w:hyperlink>
      <w:r w:rsidRPr="694AC31A">
        <w:rPr>
          <w:rFonts w:ascii="Arial" w:eastAsia="Arial" w:hAnsi="Arial" w:cs="Arial"/>
          <w:color w:val="212529"/>
          <w:lang w:val="es-MX"/>
        </w:rPr>
        <w:t xml:space="preserve"> </w:t>
      </w:r>
    </w:p>
    <w:p w14:paraId="26385277" w14:textId="11244B8E" w:rsidR="5ECD4EAB" w:rsidRDefault="5ECD4EAB" w:rsidP="694AC31A">
      <w:pPr>
        <w:jc w:val="both"/>
        <w:rPr>
          <w:rFonts w:ascii="Arial" w:eastAsia="Arial" w:hAnsi="Arial" w:cs="Arial"/>
          <w:color w:val="212529"/>
          <w:lang w:val="es-MX"/>
        </w:rPr>
      </w:pPr>
    </w:p>
    <w:p w14:paraId="12C805BE" w14:textId="54F2874C" w:rsidR="0C32986A" w:rsidRDefault="1C4C1D4B" w:rsidP="694AC31A">
      <w:pPr>
        <w:jc w:val="both"/>
        <w:rPr>
          <w:rFonts w:ascii="Arial" w:eastAsia="Arial" w:hAnsi="Arial" w:cs="Arial"/>
          <w:color w:val="212529"/>
          <w:lang w:val="es-MX"/>
        </w:rPr>
      </w:pPr>
      <w:r w:rsidRPr="694AC31A">
        <w:rPr>
          <w:rFonts w:ascii="Arial" w:eastAsia="Arial" w:hAnsi="Arial" w:cs="Arial"/>
          <w:b/>
          <w:bCs/>
          <w:color w:val="212529"/>
          <w:lang w:val="es-MX"/>
        </w:rPr>
        <w:t xml:space="preserve">Programación Full </w:t>
      </w:r>
      <w:proofErr w:type="spellStart"/>
      <w:r w:rsidRPr="694AC31A">
        <w:rPr>
          <w:rFonts w:ascii="Arial" w:eastAsia="Arial" w:hAnsi="Arial" w:cs="Arial"/>
          <w:b/>
          <w:bCs/>
          <w:color w:val="212529"/>
          <w:lang w:val="es-MX"/>
        </w:rPr>
        <w:t>Stack</w:t>
      </w:r>
      <w:proofErr w:type="spellEnd"/>
    </w:p>
    <w:p w14:paraId="20AFA525" w14:textId="741AE521" w:rsidR="0C32986A" w:rsidRDefault="1C4C1D4B" w:rsidP="694AC31A">
      <w:pPr>
        <w:jc w:val="both"/>
        <w:rPr>
          <w:rFonts w:ascii="Arial" w:eastAsia="Arial" w:hAnsi="Arial" w:cs="Arial"/>
          <w:color w:val="000000" w:themeColor="text1"/>
          <w:lang w:val="es-MX"/>
        </w:rPr>
      </w:pPr>
      <w:proofErr w:type="spellStart"/>
      <w:r w:rsidRPr="694AC31A">
        <w:rPr>
          <w:rFonts w:ascii="Arial" w:eastAsia="Arial" w:hAnsi="Arial" w:cs="Arial"/>
          <w:color w:val="212529"/>
          <w:lang w:val="es-MX"/>
        </w:rPr>
        <w:t>campusMVP.es</w:t>
      </w:r>
      <w:proofErr w:type="spellEnd"/>
      <w:r w:rsidRPr="694AC31A">
        <w:rPr>
          <w:rFonts w:ascii="Arial" w:eastAsia="Arial" w:hAnsi="Arial" w:cs="Arial"/>
          <w:color w:val="212529"/>
          <w:lang w:val="es-MX"/>
        </w:rPr>
        <w:t xml:space="preserve"> (6 de abril de 2021). </w:t>
      </w:r>
      <w:r w:rsidRPr="694AC31A">
        <w:rPr>
          <w:rFonts w:ascii="Arial" w:eastAsia="Arial" w:hAnsi="Arial" w:cs="Arial"/>
          <w:i/>
          <w:iCs/>
          <w:color w:val="212529"/>
          <w:lang w:val="es-MX"/>
        </w:rPr>
        <w:t xml:space="preserve">Qué es un desarrollador web: </w:t>
      </w:r>
      <w:proofErr w:type="spellStart"/>
      <w:r w:rsidRPr="694AC31A">
        <w:rPr>
          <w:rFonts w:ascii="Arial" w:eastAsia="Arial" w:hAnsi="Arial" w:cs="Arial"/>
          <w:i/>
          <w:iCs/>
          <w:color w:val="212529"/>
          <w:lang w:val="es-MX"/>
        </w:rPr>
        <w:t>front</w:t>
      </w:r>
      <w:proofErr w:type="spellEnd"/>
      <w:r w:rsidRPr="694AC31A">
        <w:rPr>
          <w:rFonts w:ascii="Arial" w:eastAsia="Arial" w:hAnsi="Arial" w:cs="Arial"/>
          <w:i/>
          <w:iCs/>
          <w:color w:val="212529"/>
          <w:lang w:val="es-MX"/>
        </w:rPr>
        <w:t>-end, back-end y full-</w:t>
      </w:r>
      <w:proofErr w:type="spellStart"/>
      <w:r w:rsidRPr="694AC31A">
        <w:rPr>
          <w:rFonts w:ascii="Arial" w:eastAsia="Arial" w:hAnsi="Arial" w:cs="Arial"/>
          <w:i/>
          <w:iCs/>
          <w:color w:val="212529"/>
          <w:lang w:val="es-MX"/>
        </w:rPr>
        <w:t>stack</w:t>
      </w:r>
      <w:proofErr w:type="spellEnd"/>
      <w:r w:rsidRPr="694AC31A">
        <w:rPr>
          <w:rFonts w:ascii="Arial" w:eastAsia="Arial" w:hAnsi="Arial" w:cs="Arial"/>
          <w:i/>
          <w:iCs/>
          <w:color w:val="212529"/>
          <w:lang w:val="es-MX"/>
        </w:rPr>
        <w:t xml:space="preserve"> ¿Quién es quién? </w:t>
      </w:r>
      <w:r w:rsidRPr="694AC31A">
        <w:rPr>
          <w:rFonts w:ascii="Arial" w:eastAsia="Arial" w:hAnsi="Arial" w:cs="Arial"/>
          <w:color w:val="212529"/>
          <w:lang w:val="es-MX"/>
        </w:rPr>
        <w:t xml:space="preserve">[Archivo de Vídeo]. YouTube. </w:t>
      </w:r>
      <w:hyperlink r:id="rId76">
        <w:r w:rsidRPr="694AC31A">
          <w:rPr>
            <w:rStyle w:val="Hipervnculo"/>
            <w:rFonts w:ascii="Arial" w:eastAsia="Arial" w:hAnsi="Arial" w:cs="Arial"/>
            <w:lang w:val="es-MX"/>
          </w:rPr>
          <w:t>https://</w:t>
        </w:r>
        <w:proofErr w:type="spellStart"/>
        <w:r w:rsidRPr="694AC31A">
          <w:rPr>
            <w:rStyle w:val="Hipervnculo"/>
            <w:rFonts w:ascii="Arial" w:eastAsia="Arial" w:hAnsi="Arial" w:cs="Arial"/>
            <w:lang w:val="es-MX"/>
          </w:rPr>
          <w:t>www.youtube.com</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watch?v</w:t>
        </w:r>
        <w:proofErr w:type="spellEnd"/>
        <w:r w:rsidRPr="694AC31A">
          <w:rPr>
            <w:rStyle w:val="Hipervnculo"/>
            <w:rFonts w:ascii="Arial" w:eastAsia="Arial" w:hAnsi="Arial" w:cs="Arial"/>
            <w:lang w:val="es-MX"/>
          </w:rPr>
          <w:t>=</w:t>
        </w:r>
        <w:proofErr w:type="spellStart"/>
        <w:r w:rsidRPr="694AC31A">
          <w:rPr>
            <w:rStyle w:val="Hipervnculo"/>
            <w:rFonts w:ascii="Arial" w:eastAsia="Arial" w:hAnsi="Arial" w:cs="Arial"/>
            <w:lang w:val="es-MX"/>
          </w:rPr>
          <w:t>Gdprnr_NXmE</w:t>
        </w:r>
        <w:proofErr w:type="spellEnd"/>
      </w:hyperlink>
    </w:p>
    <w:p w14:paraId="7BD6A56F" w14:textId="4B9CF8FA" w:rsidR="5ECD4EAB" w:rsidRDefault="5ECD4EAB" w:rsidP="694AC31A">
      <w:pPr>
        <w:jc w:val="both"/>
        <w:rPr>
          <w:rFonts w:ascii="Arial" w:eastAsia="Arial" w:hAnsi="Arial" w:cs="Arial"/>
          <w:lang w:val="es-MX"/>
        </w:rPr>
      </w:pPr>
    </w:p>
    <w:p w14:paraId="64C2C4B3" w14:textId="159E3C6A" w:rsidR="00B81294" w:rsidRPr="005F3BDE" w:rsidRDefault="00A6540E" w:rsidP="694AC31A">
      <w:pPr>
        <w:jc w:val="both"/>
        <w:rPr>
          <w:rFonts w:ascii="Arial" w:eastAsia="Arial" w:hAnsi="Arial" w:cs="Arial"/>
          <w:b/>
          <w:bCs/>
          <w:highlight w:val="cyan"/>
          <w:lang w:val="en-US"/>
        </w:rPr>
      </w:pPr>
      <w:r>
        <w:br/>
      </w:r>
      <w:proofErr w:type="spellStart"/>
      <w:r w:rsidR="32A93644" w:rsidRPr="694AC31A">
        <w:rPr>
          <w:rFonts w:ascii="Arial" w:eastAsia="Arial" w:hAnsi="Arial" w:cs="Arial"/>
          <w:b/>
          <w:bCs/>
          <w:highlight w:val="cyan"/>
          <w:lang w:val="en-US"/>
        </w:rPr>
        <w:t>Glosario</w:t>
      </w:r>
      <w:proofErr w:type="spellEnd"/>
    </w:p>
    <w:p w14:paraId="1F00FB8B" w14:textId="77777777" w:rsidR="00B81294" w:rsidRDefault="00B81294" w:rsidP="694AC31A">
      <w:pPr>
        <w:jc w:val="both"/>
        <w:rPr>
          <w:rFonts w:ascii="Arial" w:eastAsia="Arial" w:hAnsi="Arial" w:cs="Arial"/>
          <w:lang w:val="en-US"/>
        </w:rPr>
      </w:pPr>
    </w:p>
    <w:p w14:paraId="68F3A514" w14:textId="1A6E6609"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Aceptación del usuario</w:t>
      </w:r>
      <w:r w:rsidRPr="694AC31A">
        <w:rPr>
          <w:rFonts w:ascii="Arial" w:eastAsia="Arial" w:hAnsi="Arial" w:cs="Arial"/>
          <w:lang w:val="es-MX"/>
        </w:rPr>
        <w:t xml:space="preserve">: Validación final del sistema por parte del cliente antes de su implementación. </w:t>
      </w:r>
    </w:p>
    <w:p w14:paraId="5F9F2046" w14:textId="7867133F"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lastRenderedPageBreak/>
        <w:t>Actividad del negocio</w:t>
      </w:r>
      <w:r w:rsidRPr="694AC31A">
        <w:rPr>
          <w:rFonts w:ascii="Arial" w:eastAsia="Arial" w:hAnsi="Arial" w:cs="Arial"/>
          <w:lang w:val="es-MX"/>
        </w:rPr>
        <w:t xml:space="preserve">: Procesos y operaciones clave que una organización realiza para generar valor. </w:t>
      </w:r>
    </w:p>
    <w:p w14:paraId="7184CEAE" w14:textId="1027F771"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Alcance del proyecto</w:t>
      </w:r>
      <w:r w:rsidRPr="694AC31A">
        <w:rPr>
          <w:rFonts w:ascii="Arial" w:eastAsia="Arial" w:hAnsi="Arial" w:cs="Arial"/>
          <w:lang w:val="es-MX"/>
        </w:rPr>
        <w:t xml:space="preserve">: Definición de los límites y objetivos del desarrollo del sistema. </w:t>
      </w:r>
    </w:p>
    <w:p w14:paraId="0197F680" w14:textId="3ADD1FE9"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Análisis de requerimientos</w:t>
      </w:r>
      <w:r w:rsidRPr="694AC31A">
        <w:rPr>
          <w:rFonts w:ascii="Arial" w:eastAsia="Arial" w:hAnsi="Arial" w:cs="Arial"/>
          <w:lang w:val="es-MX"/>
        </w:rPr>
        <w:t xml:space="preserve">: Proceso para identificar y documentar las necesidades del usuario. </w:t>
      </w:r>
    </w:p>
    <w:p w14:paraId="1F83748D" w14:textId="6079C1AC" w:rsidR="008F7C89" w:rsidRDefault="21020B89" w:rsidP="694AC31A">
      <w:pPr>
        <w:spacing w:before="240" w:after="240"/>
        <w:ind w:left="708"/>
        <w:jc w:val="both"/>
      </w:pPr>
      <w:r w:rsidRPr="694AC31A">
        <w:rPr>
          <w:rFonts w:ascii="Arial" w:eastAsia="Arial" w:hAnsi="Arial" w:cs="Arial"/>
          <w:b/>
          <w:bCs/>
          <w:lang w:val="es-MX"/>
        </w:rPr>
        <w:t>API (Interfaz de Programación de Aplicaciones)</w:t>
      </w:r>
      <w:r w:rsidRPr="694AC31A">
        <w:rPr>
          <w:rFonts w:ascii="Arial" w:eastAsia="Arial" w:hAnsi="Arial" w:cs="Arial"/>
          <w:lang w:val="es-MX"/>
        </w:rPr>
        <w:t xml:space="preserve">: Conjunto de reglas que permiten la comunicación entre sistemas. </w:t>
      </w:r>
    </w:p>
    <w:p w14:paraId="5620F43D" w14:textId="5C1B6685"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Arquitectura del sistema</w:t>
      </w:r>
      <w:r w:rsidRPr="694AC31A">
        <w:rPr>
          <w:rFonts w:ascii="Arial" w:eastAsia="Arial" w:hAnsi="Arial" w:cs="Arial"/>
          <w:lang w:val="es-MX"/>
        </w:rPr>
        <w:t xml:space="preserve">: Diseño estructural de los componentes de software y hardware en un sistema. </w:t>
      </w:r>
    </w:p>
    <w:p w14:paraId="1CA7E90A" w14:textId="54958005" w:rsidR="008F7C89" w:rsidRDefault="21020B89" w:rsidP="694AC31A">
      <w:pPr>
        <w:spacing w:before="240" w:after="240"/>
        <w:ind w:left="708"/>
        <w:jc w:val="both"/>
      </w:pPr>
      <w:r w:rsidRPr="694AC31A">
        <w:rPr>
          <w:rFonts w:ascii="Arial" w:eastAsia="Arial" w:hAnsi="Arial" w:cs="Arial"/>
          <w:b/>
          <w:bCs/>
          <w:lang w:val="es-MX"/>
        </w:rPr>
        <w:t>Automatización de procesos</w:t>
      </w:r>
      <w:r w:rsidRPr="694AC31A">
        <w:rPr>
          <w:rFonts w:ascii="Arial" w:eastAsia="Arial" w:hAnsi="Arial" w:cs="Arial"/>
          <w:lang w:val="es-MX"/>
        </w:rPr>
        <w:t xml:space="preserve">: Uso de tecnología para optimizar y ejecutar tareas repetitivas. </w:t>
      </w:r>
    </w:p>
    <w:p w14:paraId="1C6C7D79" w14:textId="71CDD9C0" w:rsidR="008F7C89" w:rsidRDefault="21020B89" w:rsidP="694AC31A">
      <w:pPr>
        <w:spacing w:before="240" w:after="240"/>
        <w:ind w:left="708"/>
        <w:jc w:val="both"/>
      </w:pPr>
      <w:r w:rsidRPr="694AC31A">
        <w:rPr>
          <w:rFonts w:ascii="Arial" w:eastAsia="Arial" w:hAnsi="Arial" w:cs="Arial"/>
          <w:b/>
          <w:bCs/>
          <w:lang w:val="es-MX"/>
        </w:rPr>
        <w:t>Back-end</w:t>
      </w:r>
      <w:r w:rsidRPr="694AC31A">
        <w:rPr>
          <w:rFonts w:ascii="Arial" w:eastAsia="Arial" w:hAnsi="Arial" w:cs="Arial"/>
          <w:lang w:val="es-MX"/>
        </w:rPr>
        <w:t xml:space="preserve">: Parte del sistema que maneja la lógica del negocio, procesamiento y almacenamiento de datos. </w:t>
      </w:r>
    </w:p>
    <w:p w14:paraId="586A6C54" w14:textId="2DF41D72" w:rsidR="008F7C89" w:rsidRDefault="21020B89" w:rsidP="694AC31A">
      <w:pPr>
        <w:spacing w:before="240" w:after="240"/>
        <w:ind w:left="708"/>
        <w:jc w:val="both"/>
      </w:pPr>
      <w:r w:rsidRPr="694AC31A">
        <w:rPr>
          <w:rFonts w:ascii="Arial" w:eastAsia="Arial" w:hAnsi="Arial" w:cs="Arial"/>
          <w:b/>
          <w:bCs/>
          <w:lang w:val="es-MX"/>
        </w:rPr>
        <w:t>Bases de datos</w:t>
      </w:r>
      <w:r w:rsidRPr="694AC31A">
        <w:rPr>
          <w:rFonts w:ascii="Arial" w:eastAsia="Arial" w:hAnsi="Arial" w:cs="Arial"/>
          <w:lang w:val="es-MX"/>
        </w:rPr>
        <w:t xml:space="preserve">: Sistemas organizados para almacenar y gestionar información estructurada. </w:t>
      </w:r>
    </w:p>
    <w:p w14:paraId="08B116BE" w14:textId="1878DB70"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Casos de uso</w:t>
      </w:r>
      <w:r w:rsidRPr="694AC31A">
        <w:rPr>
          <w:rFonts w:ascii="Arial" w:eastAsia="Arial" w:hAnsi="Arial" w:cs="Arial"/>
          <w:lang w:val="es-MX"/>
        </w:rPr>
        <w:t xml:space="preserve">: Escenarios que describen las interacciones entre los usuarios y el sistema. </w:t>
      </w:r>
    </w:p>
    <w:p w14:paraId="298CE157" w14:textId="32AAC153"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Ciclo de vida del software</w:t>
      </w:r>
      <w:r w:rsidRPr="694AC31A">
        <w:rPr>
          <w:rFonts w:ascii="Arial" w:eastAsia="Arial" w:hAnsi="Arial" w:cs="Arial"/>
          <w:lang w:val="es-MX"/>
        </w:rPr>
        <w:t xml:space="preserve">: Etapas por las que pasa un sistema desde su concepción hasta su retiro. </w:t>
      </w:r>
    </w:p>
    <w:p w14:paraId="598DB2B6" w14:textId="1DADC7A2" w:rsidR="008F7C89" w:rsidRDefault="21020B89" w:rsidP="694AC31A">
      <w:pPr>
        <w:spacing w:before="240" w:after="240"/>
        <w:ind w:left="708"/>
        <w:jc w:val="both"/>
      </w:pPr>
      <w:r w:rsidRPr="694AC31A">
        <w:rPr>
          <w:rFonts w:ascii="Arial" w:eastAsia="Arial" w:hAnsi="Arial" w:cs="Arial"/>
          <w:b/>
          <w:bCs/>
          <w:lang w:val="es-MX"/>
        </w:rPr>
        <w:t>Cliente-servidor</w:t>
      </w:r>
      <w:r w:rsidRPr="694AC31A">
        <w:rPr>
          <w:rFonts w:ascii="Arial" w:eastAsia="Arial" w:hAnsi="Arial" w:cs="Arial"/>
          <w:lang w:val="es-MX"/>
        </w:rPr>
        <w:t xml:space="preserve">: Modelo de arquitectura donde un cliente solicita servicios a un servidor. </w:t>
      </w:r>
    </w:p>
    <w:p w14:paraId="33195691" w14:textId="5B3553A8" w:rsidR="008F7C89" w:rsidRDefault="21020B89" w:rsidP="694AC31A">
      <w:pPr>
        <w:spacing w:before="240" w:after="240"/>
        <w:ind w:left="708"/>
        <w:jc w:val="both"/>
      </w:pPr>
      <w:r w:rsidRPr="694AC31A">
        <w:rPr>
          <w:rFonts w:ascii="Arial" w:eastAsia="Arial" w:hAnsi="Arial" w:cs="Arial"/>
          <w:b/>
          <w:bCs/>
          <w:lang w:val="es-MX"/>
        </w:rPr>
        <w:t>Control del proyecto</w:t>
      </w:r>
      <w:r w:rsidRPr="694AC31A">
        <w:rPr>
          <w:rFonts w:ascii="Arial" w:eastAsia="Arial" w:hAnsi="Arial" w:cs="Arial"/>
          <w:lang w:val="es-MX"/>
        </w:rPr>
        <w:t xml:space="preserve">: Seguimiento y gestión del desarrollo del sistema para garantizar su éxito. </w:t>
      </w:r>
    </w:p>
    <w:p w14:paraId="7D9BA144" w14:textId="6325B04F" w:rsidR="008F7C89" w:rsidRDefault="21020B89" w:rsidP="694AC31A">
      <w:pPr>
        <w:spacing w:before="240" w:after="240"/>
        <w:ind w:left="708"/>
        <w:jc w:val="both"/>
      </w:pPr>
      <w:r w:rsidRPr="694AC31A">
        <w:rPr>
          <w:rFonts w:ascii="Arial" w:eastAsia="Arial" w:hAnsi="Arial" w:cs="Arial"/>
          <w:b/>
          <w:bCs/>
          <w:lang w:val="es-MX"/>
        </w:rPr>
        <w:t>Datos de entrada/salida</w:t>
      </w:r>
      <w:r w:rsidRPr="694AC31A">
        <w:rPr>
          <w:rFonts w:ascii="Arial" w:eastAsia="Arial" w:hAnsi="Arial" w:cs="Arial"/>
          <w:lang w:val="es-MX"/>
        </w:rPr>
        <w:t xml:space="preserve">: Información procesada por el sistema para generar resultados. </w:t>
      </w:r>
    </w:p>
    <w:p w14:paraId="5C418255" w14:textId="75942AB6" w:rsidR="008F7C89" w:rsidRDefault="21020B89" w:rsidP="694AC31A">
      <w:pPr>
        <w:spacing w:before="240" w:after="240"/>
        <w:ind w:left="708"/>
        <w:jc w:val="both"/>
      </w:pPr>
      <w:r w:rsidRPr="694AC31A">
        <w:rPr>
          <w:rFonts w:ascii="Arial" w:eastAsia="Arial" w:hAnsi="Arial" w:cs="Arial"/>
          <w:b/>
          <w:bCs/>
          <w:lang w:val="es-MX"/>
        </w:rPr>
        <w:t>Desarrollo de software</w:t>
      </w:r>
      <w:r w:rsidRPr="694AC31A">
        <w:rPr>
          <w:rFonts w:ascii="Arial" w:eastAsia="Arial" w:hAnsi="Arial" w:cs="Arial"/>
          <w:lang w:val="es-MX"/>
        </w:rPr>
        <w:t xml:space="preserve">: Creación de programas a partir de requisitos específicos. </w:t>
      </w:r>
    </w:p>
    <w:p w14:paraId="31B01D1A" w14:textId="730BAE9D" w:rsidR="008F7C89" w:rsidRDefault="21020B89" w:rsidP="694AC31A">
      <w:pPr>
        <w:spacing w:before="240" w:after="240"/>
        <w:ind w:left="708"/>
        <w:jc w:val="both"/>
      </w:pPr>
      <w:r w:rsidRPr="694AC31A">
        <w:rPr>
          <w:rFonts w:ascii="Arial" w:eastAsia="Arial" w:hAnsi="Arial" w:cs="Arial"/>
          <w:b/>
          <w:bCs/>
          <w:lang w:val="es-MX"/>
        </w:rPr>
        <w:t>Desarrollo del Front-end</w:t>
      </w:r>
      <w:r w:rsidRPr="694AC31A">
        <w:rPr>
          <w:rFonts w:ascii="Arial" w:eastAsia="Arial" w:hAnsi="Arial" w:cs="Arial"/>
          <w:lang w:val="es-MX"/>
        </w:rPr>
        <w:t xml:space="preserve">: Construcción de la interfaz gráfica con la que interactúan los usuarios. </w:t>
      </w:r>
    </w:p>
    <w:p w14:paraId="463CA2D5" w14:textId="74917CAE" w:rsidR="008F7C89" w:rsidRDefault="21020B89" w:rsidP="694AC31A">
      <w:pPr>
        <w:spacing w:before="240" w:after="240"/>
        <w:ind w:left="708"/>
        <w:jc w:val="both"/>
      </w:pPr>
      <w:r w:rsidRPr="694AC31A">
        <w:rPr>
          <w:rFonts w:ascii="Arial" w:eastAsia="Arial" w:hAnsi="Arial" w:cs="Arial"/>
          <w:b/>
          <w:bCs/>
          <w:lang w:val="es-MX"/>
        </w:rPr>
        <w:t>Desarrollo del Back-end</w:t>
      </w:r>
      <w:r w:rsidRPr="694AC31A">
        <w:rPr>
          <w:rFonts w:ascii="Arial" w:eastAsia="Arial" w:hAnsi="Arial" w:cs="Arial"/>
          <w:lang w:val="es-MX"/>
        </w:rPr>
        <w:t xml:space="preserve">: Implementación de la lógica de negocio y conexión con bases de datos. </w:t>
      </w:r>
    </w:p>
    <w:p w14:paraId="6BFE8C90" w14:textId="0460C7E5" w:rsidR="008F7C89" w:rsidRDefault="21020B89" w:rsidP="694AC31A">
      <w:pPr>
        <w:spacing w:before="240" w:after="240"/>
        <w:ind w:left="708"/>
        <w:jc w:val="both"/>
      </w:pPr>
      <w:r w:rsidRPr="694AC31A">
        <w:rPr>
          <w:rFonts w:ascii="Arial" w:eastAsia="Arial" w:hAnsi="Arial" w:cs="Arial"/>
          <w:b/>
          <w:bCs/>
          <w:lang w:val="es-MX"/>
        </w:rPr>
        <w:lastRenderedPageBreak/>
        <w:t>Diagrama de clases</w:t>
      </w:r>
      <w:r w:rsidRPr="694AC31A">
        <w:rPr>
          <w:rFonts w:ascii="Arial" w:eastAsia="Arial" w:hAnsi="Arial" w:cs="Arial"/>
          <w:lang w:val="es-MX"/>
        </w:rPr>
        <w:t xml:space="preserve">: Representación visual de las estructuras de datos y sus relaciones en un sistema. </w:t>
      </w:r>
    </w:p>
    <w:p w14:paraId="10A612ED" w14:textId="5725FBA9"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Diagrama de secuencia</w:t>
      </w:r>
      <w:r w:rsidRPr="694AC31A">
        <w:rPr>
          <w:rFonts w:ascii="Arial" w:eastAsia="Arial" w:hAnsi="Arial" w:cs="Arial"/>
          <w:lang w:val="es-MX"/>
        </w:rPr>
        <w:t xml:space="preserve">: Esquema que muestra la interacción entre los diferentes componentes del sistema. </w:t>
      </w:r>
    </w:p>
    <w:p w14:paraId="7E6E9686" w14:textId="13C4EA33"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Diagramas de actividad</w:t>
      </w:r>
      <w:r w:rsidRPr="694AC31A">
        <w:rPr>
          <w:rFonts w:ascii="Arial" w:eastAsia="Arial" w:hAnsi="Arial" w:cs="Arial"/>
          <w:lang w:val="es-MX"/>
        </w:rPr>
        <w:t xml:space="preserve">: Modelos que describen el flujo de trabajo dentro de un sistema. </w:t>
      </w:r>
    </w:p>
    <w:p w14:paraId="3F957B19" w14:textId="088B3D0B"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Diagramas de casos de uso</w:t>
      </w:r>
      <w:r w:rsidRPr="694AC31A">
        <w:rPr>
          <w:rFonts w:ascii="Arial" w:eastAsia="Arial" w:hAnsi="Arial" w:cs="Arial"/>
          <w:lang w:val="es-MX"/>
        </w:rPr>
        <w:t xml:space="preserve">: Representación de las interacciones entre usuarios y sistema. </w:t>
      </w:r>
    </w:p>
    <w:p w14:paraId="1974DABE" w14:textId="4E1C2C9B"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Documento de especificación</w:t>
      </w:r>
      <w:r w:rsidRPr="694AC31A">
        <w:rPr>
          <w:rFonts w:ascii="Arial" w:eastAsia="Arial" w:hAnsi="Arial" w:cs="Arial"/>
          <w:lang w:val="es-MX"/>
        </w:rPr>
        <w:t xml:space="preserve">: Informe detallado sobre el funcionamiento y características del sistema. </w:t>
      </w:r>
    </w:p>
    <w:p w14:paraId="64B63109" w14:textId="62E8BCA9" w:rsidR="008F7C89" w:rsidRDefault="21020B89" w:rsidP="694AC31A">
      <w:pPr>
        <w:spacing w:before="240" w:after="240"/>
        <w:ind w:left="708"/>
        <w:jc w:val="both"/>
      </w:pPr>
      <w:r w:rsidRPr="694AC31A">
        <w:rPr>
          <w:rFonts w:ascii="Arial" w:eastAsia="Arial" w:hAnsi="Arial" w:cs="Arial"/>
          <w:b/>
          <w:bCs/>
          <w:lang w:val="es-MX"/>
        </w:rPr>
        <w:t>Elaboración del plan de pruebas</w:t>
      </w:r>
      <w:r w:rsidRPr="694AC31A">
        <w:rPr>
          <w:rFonts w:ascii="Arial" w:eastAsia="Arial" w:hAnsi="Arial" w:cs="Arial"/>
          <w:lang w:val="es-MX"/>
        </w:rPr>
        <w:t xml:space="preserve">: Creación de estrategias para evaluar el correcto funcionamiento del sistema. </w:t>
      </w:r>
    </w:p>
    <w:p w14:paraId="4374A9C1" w14:textId="4E9F1482"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Entregables del proyecto</w:t>
      </w:r>
      <w:r w:rsidRPr="694AC31A">
        <w:rPr>
          <w:rFonts w:ascii="Arial" w:eastAsia="Arial" w:hAnsi="Arial" w:cs="Arial"/>
          <w:lang w:val="es-MX"/>
        </w:rPr>
        <w:t xml:space="preserve">: Productos parciales o finales que se presentan durante el desarrollo del sistema. </w:t>
      </w:r>
    </w:p>
    <w:p w14:paraId="6D8DF79C" w14:textId="094AE4E7" w:rsidR="008F7C89" w:rsidRDefault="21020B89" w:rsidP="694AC31A">
      <w:pPr>
        <w:spacing w:before="240" w:after="240"/>
        <w:ind w:left="708"/>
        <w:jc w:val="both"/>
      </w:pPr>
      <w:r w:rsidRPr="694AC31A">
        <w:rPr>
          <w:rFonts w:ascii="Arial" w:eastAsia="Arial" w:hAnsi="Arial" w:cs="Arial"/>
          <w:b/>
          <w:bCs/>
          <w:lang w:val="es-MX"/>
        </w:rPr>
        <w:t>Entrega del software</w:t>
      </w:r>
      <w:r w:rsidRPr="694AC31A">
        <w:rPr>
          <w:rFonts w:ascii="Arial" w:eastAsia="Arial" w:hAnsi="Arial" w:cs="Arial"/>
          <w:lang w:val="es-MX"/>
        </w:rPr>
        <w:t xml:space="preserve">: Transferencia del sistema final al usuario con su respectiva documentación. </w:t>
      </w:r>
    </w:p>
    <w:p w14:paraId="16AED507" w14:textId="23E55FB8" w:rsidR="008F7C89" w:rsidRDefault="21020B89" w:rsidP="694AC31A">
      <w:pPr>
        <w:spacing w:before="240" w:after="240"/>
        <w:ind w:left="708"/>
        <w:jc w:val="both"/>
      </w:pPr>
      <w:r w:rsidRPr="694AC31A">
        <w:rPr>
          <w:rFonts w:ascii="Arial" w:eastAsia="Arial" w:hAnsi="Arial" w:cs="Arial"/>
          <w:b/>
          <w:bCs/>
          <w:lang w:val="es-MX"/>
        </w:rPr>
        <w:t>Estructura del negocio</w:t>
      </w:r>
      <w:r w:rsidRPr="694AC31A">
        <w:rPr>
          <w:rFonts w:ascii="Arial" w:eastAsia="Arial" w:hAnsi="Arial" w:cs="Arial"/>
          <w:lang w:val="es-MX"/>
        </w:rPr>
        <w:t xml:space="preserve">: Organización interna de la empresa y su relación con los procesos informáticos. </w:t>
      </w:r>
    </w:p>
    <w:p w14:paraId="0CCADAEF" w14:textId="3D23A954" w:rsidR="008F7C89" w:rsidRDefault="21020B89" w:rsidP="694AC31A">
      <w:pPr>
        <w:spacing w:before="240" w:after="240"/>
        <w:ind w:left="708"/>
        <w:jc w:val="both"/>
      </w:pPr>
      <w:r w:rsidRPr="694AC31A">
        <w:rPr>
          <w:rFonts w:ascii="Arial" w:eastAsia="Arial" w:hAnsi="Arial" w:cs="Arial"/>
          <w:b/>
          <w:bCs/>
          <w:lang w:val="es-MX"/>
        </w:rPr>
        <w:t>Evaluación de impacto</w:t>
      </w:r>
      <w:r w:rsidRPr="694AC31A">
        <w:rPr>
          <w:rFonts w:ascii="Arial" w:eastAsia="Arial" w:hAnsi="Arial" w:cs="Arial"/>
          <w:lang w:val="es-MX"/>
        </w:rPr>
        <w:t xml:space="preserve">: Análisis de los efectos que el sistema tendrá en la organización. </w:t>
      </w:r>
    </w:p>
    <w:p w14:paraId="1247A440" w14:textId="60320C62" w:rsidR="008F7C89" w:rsidRDefault="21020B89" w:rsidP="694AC31A">
      <w:pPr>
        <w:spacing w:before="240" w:after="240"/>
        <w:ind w:left="708"/>
        <w:jc w:val="both"/>
      </w:pPr>
      <w:r w:rsidRPr="694AC31A">
        <w:rPr>
          <w:rFonts w:ascii="Arial" w:eastAsia="Arial" w:hAnsi="Arial" w:cs="Arial"/>
          <w:b/>
          <w:bCs/>
          <w:lang w:val="es-MX"/>
        </w:rPr>
        <w:t>Experiencia de usuario (</w:t>
      </w:r>
      <w:proofErr w:type="spellStart"/>
      <w:r w:rsidRPr="694AC31A">
        <w:rPr>
          <w:rFonts w:ascii="Arial" w:eastAsia="Arial" w:hAnsi="Arial" w:cs="Arial"/>
          <w:b/>
          <w:bCs/>
          <w:lang w:val="es-MX"/>
        </w:rPr>
        <w:t>UX</w:t>
      </w:r>
      <w:proofErr w:type="spellEnd"/>
      <w:r w:rsidRPr="694AC31A">
        <w:rPr>
          <w:rFonts w:ascii="Arial" w:eastAsia="Arial" w:hAnsi="Arial" w:cs="Arial"/>
          <w:b/>
          <w:bCs/>
          <w:lang w:val="es-MX"/>
        </w:rPr>
        <w:t>)</w:t>
      </w:r>
      <w:r w:rsidRPr="694AC31A">
        <w:rPr>
          <w:rFonts w:ascii="Arial" w:eastAsia="Arial" w:hAnsi="Arial" w:cs="Arial"/>
          <w:lang w:val="es-MX"/>
        </w:rPr>
        <w:t xml:space="preserve">: Percepción y satisfacción del usuario al interactuar con el sistema. </w:t>
      </w:r>
    </w:p>
    <w:p w14:paraId="0CE1E520" w14:textId="0BA65C11" w:rsidR="008F7C89" w:rsidRDefault="21020B89" w:rsidP="694AC31A">
      <w:pPr>
        <w:spacing w:before="240" w:after="240"/>
        <w:ind w:left="708"/>
        <w:jc w:val="both"/>
      </w:pPr>
      <w:r w:rsidRPr="694AC31A">
        <w:rPr>
          <w:rFonts w:ascii="Arial" w:eastAsia="Arial" w:hAnsi="Arial" w:cs="Arial"/>
          <w:b/>
          <w:bCs/>
          <w:lang w:val="es-MX"/>
        </w:rPr>
        <w:t>Flujo de información</w:t>
      </w:r>
      <w:r w:rsidRPr="694AC31A">
        <w:rPr>
          <w:rFonts w:ascii="Arial" w:eastAsia="Arial" w:hAnsi="Arial" w:cs="Arial"/>
          <w:lang w:val="es-MX"/>
        </w:rPr>
        <w:t xml:space="preserve">: Movimiento de datos dentro del sistema para su procesamiento y análisis. </w:t>
      </w:r>
    </w:p>
    <w:p w14:paraId="2B51A0CF" w14:textId="46B0E78E" w:rsidR="008F7C89" w:rsidRDefault="21020B89" w:rsidP="694AC31A">
      <w:pPr>
        <w:spacing w:before="240" w:after="240"/>
        <w:ind w:left="708"/>
        <w:jc w:val="both"/>
      </w:pPr>
      <w:r w:rsidRPr="694AC31A">
        <w:rPr>
          <w:rFonts w:ascii="Arial" w:eastAsia="Arial" w:hAnsi="Arial" w:cs="Arial"/>
          <w:b/>
          <w:bCs/>
          <w:lang w:val="es-MX"/>
        </w:rPr>
        <w:t>Front-end</w:t>
      </w:r>
      <w:r w:rsidRPr="694AC31A">
        <w:rPr>
          <w:rFonts w:ascii="Arial" w:eastAsia="Arial" w:hAnsi="Arial" w:cs="Arial"/>
          <w:lang w:val="es-MX"/>
        </w:rPr>
        <w:t xml:space="preserve">: Parte visual del sistema con la que interactúa el usuario. </w:t>
      </w:r>
    </w:p>
    <w:p w14:paraId="00301BE8" w14:textId="4E84A3E2" w:rsidR="008F7C89" w:rsidRDefault="21020B89" w:rsidP="694AC31A">
      <w:pPr>
        <w:spacing w:before="240" w:after="240"/>
        <w:ind w:left="708"/>
        <w:jc w:val="both"/>
      </w:pPr>
      <w:r w:rsidRPr="694AC31A">
        <w:rPr>
          <w:rFonts w:ascii="Arial" w:eastAsia="Arial" w:hAnsi="Arial" w:cs="Arial"/>
          <w:b/>
          <w:bCs/>
          <w:lang w:val="es-MX"/>
        </w:rPr>
        <w:t>Gestión de requerimientos</w:t>
      </w:r>
      <w:r w:rsidRPr="694AC31A">
        <w:rPr>
          <w:rFonts w:ascii="Arial" w:eastAsia="Arial" w:hAnsi="Arial" w:cs="Arial"/>
          <w:lang w:val="es-MX"/>
        </w:rPr>
        <w:t xml:space="preserve">: Proceso de recopilación, análisis y documentación de necesidades del usuario. </w:t>
      </w:r>
    </w:p>
    <w:p w14:paraId="5CDB6504" w14:textId="32890E9A" w:rsidR="008F7C89" w:rsidRDefault="21020B89" w:rsidP="694AC31A">
      <w:pPr>
        <w:spacing w:before="240" w:after="240"/>
        <w:ind w:left="708"/>
        <w:jc w:val="both"/>
      </w:pPr>
      <w:r w:rsidRPr="694AC31A">
        <w:rPr>
          <w:rFonts w:ascii="Arial" w:eastAsia="Arial" w:hAnsi="Arial" w:cs="Arial"/>
          <w:b/>
          <w:bCs/>
          <w:lang w:val="es-MX"/>
        </w:rPr>
        <w:t>Historias de usuario</w:t>
      </w:r>
      <w:r w:rsidRPr="694AC31A">
        <w:rPr>
          <w:rFonts w:ascii="Arial" w:eastAsia="Arial" w:hAnsi="Arial" w:cs="Arial"/>
          <w:lang w:val="es-MX"/>
        </w:rPr>
        <w:t xml:space="preserve">: Descripción breve de las funcionalidades requeridas por los usuarios en el sistema. </w:t>
      </w:r>
    </w:p>
    <w:p w14:paraId="7F396405" w14:textId="2772D311" w:rsidR="008F7C89" w:rsidRDefault="21020B89" w:rsidP="694AC31A">
      <w:pPr>
        <w:spacing w:before="240" w:after="240"/>
        <w:ind w:left="708"/>
        <w:jc w:val="both"/>
      </w:pPr>
      <w:r w:rsidRPr="694AC31A">
        <w:rPr>
          <w:rFonts w:ascii="Arial" w:eastAsia="Arial" w:hAnsi="Arial" w:cs="Arial"/>
          <w:b/>
          <w:bCs/>
          <w:lang w:val="es-MX"/>
        </w:rPr>
        <w:t>Ingeniería de requerimientos</w:t>
      </w:r>
      <w:r w:rsidRPr="694AC31A">
        <w:rPr>
          <w:rFonts w:ascii="Arial" w:eastAsia="Arial" w:hAnsi="Arial" w:cs="Arial"/>
          <w:lang w:val="es-MX"/>
        </w:rPr>
        <w:t xml:space="preserve">: Proceso para identificar y definir las necesidades de un sistema. </w:t>
      </w:r>
    </w:p>
    <w:p w14:paraId="7000A419" w14:textId="55BF7885"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Interfaz de usuario (UI)</w:t>
      </w:r>
      <w:r w:rsidRPr="694AC31A">
        <w:rPr>
          <w:rFonts w:ascii="Arial" w:eastAsia="Arial" w:hAnsi="Arial" w:cs="Arial"/>
          <w:lang w:val="es-MX"/>
        </w:rPr>
        <w:t xml:space="preserve">: Elementos gráficos y funcionales que permiten la interacción con el sistema. </w:t>
      </w:r>
    </w:p>
    <w:p w14:paraId="79EADF70" w14:textId="106F2D3D"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lastRenderedPageBreak/>
        <w:t>Interfaz de usuario responsiva</w:t>
      </w:r>
      <w:r w:rsidRPr="694AC31A">
        <w:rPr>
          <w:rFonts w:ascii="Arial" w:eastAsia="Arial" w:hAnsi="Arial" w:cs="Arial"/>
          <w:lang w:val="es-MX"/>
        </w:rPr>
        <w:t xml:space="preserve">: Diseño adaptable a diferentes dispositivos y pantallas. </w:t>
      </w:r>
    </w:p>
    <w:p w14:paraId="0A1CE1FF" w14:textId="2BC409DF"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Interfaz gráfica</w:t>
      </w:r>
      <w:r w:rsidRPr="694AC31A">
        <w:rPr>
          <w:rFonts w:ascii="Arial" w:eastAsia="Arial" w:hAnsi="Arial" w:cs="Arial"/>
          <w:lang w:val="es-MX"/>
        </w:rPr>
        <w:t xml:space="preserve">: Diseño visual del sistema que facilita la interacción con el usuario. </w:t>
      </w:r>
    </w:p>
    <w:p w14:paraId="1613CB59" w14:textId="5E352C2C" w:rsidR="008F7C89" w:rsidRDefault="21020B89" w:rsidP="694AC31A">
      <w:pPr>
        <w:spacing w:before="240" w:after="240"/>
        <w:ind w:left="708"/>
        <w:jc w:val="both"/>
      </w:pPr>
      <w:r w:rsidRPr="694AC31A">
        <w:rPr>
          <w:rFonts w:ascii="Arial" w:eastAsia="Arial" w:hAnsi="Arial" w:cs="Arial"/>
          <w:b/>
          <w:bCs/>
          <w:lang w:val="es-MX"/>
        </w:rPr>
        <w:t>Interfaz programable (API)</w:t>
      </w:r>
      <w:r w:rsidRPr="694AC31A">
        <w:rPr>
          <w:rFonts w:ascii="Arial" w:eastAsia="Arial" w:hAnsi="Arial" w:cs="Arial"/>
          <w:lang w:val="es-MX"/>
        </w:rPr>
        <w:t xml:space="preserve">: Puente de comunicación entre diferentes aplicaciones de software. </w:t>
      </w:r>
    </w:p>
    <w:p w14:paraId="6F1F9C7F" w14:textId="1C156C09" w:rsidR="008F7C89" w:rsidRDefault="21020B89" w:rsidP="694AC31A">
      <w:pPr>
        <w:spacing w:before="240" w:after="240"/>
        <w:ind w:left="708"/>
        <w:jc w:val="both"/>
      </w:pPr>
      <w:r w:rsidRPr="694AC31A">
        <w:rPr>
          <w:rFonts w:ascii="Arial" w:eastAsia="Arial" w:hAnsi="Arial" w:cs="Arial"/>
          <w:b/>
          <w:bCs/>
          <w:lang w:val="es-MX"/>
        </w:rPr>
        <w:t>Justificación del desarrollo</w:t>
      </w:r>
      <w:r w:rsidRPr="694AC31A">
        <w:rPr>
          <w:rFonts w:ascii="Arial" w:eastAsia="Arial" w:hAnsi="Arial" w:cs="Arial"/>
          <w:lang w:val="es-MX"/>
        </w:rPr>
        <w:t xml:space="preserve">: Documento que explica la necesidad y beneficios del sistema a desarrollar. </w:t>
      </w:r>
    </w:p>
    <w:p w14:paraId="63E493CA" w14:textId="2D1E7DF7" w:rsidR="008F7C89" w:rsidRDefault="21020B89" w:rsidP="694AC31A">
      <w:pPr>
        <w:spacing w:before="240" w:after="240"/>
        <w:ind w:left="708"/>
        <w:jc w:val="both"/>
      </w:pPr>
      <w:r w:rsidRPr="694AC31A">
        <w:rPr>
          <w:rFonts w:ascii="Arial" w:eastAsia="Arial" w:hAnsi="Arial" w:cs="Arial"/>
          <w:b/>
          <w:bCs/>
          <w:lang w:val="es-MX"/>
        </w:rPr>
        <w:t xml:space="preserve">Lenguaje de modelado </w:t>
      </w:r>
      <w:proofErr w:type="spellStart"/>
      <w:r w:rsidRPr="694AC31A">
        <w:rPr>
          <w:rFonts w:ascii="Arial" w:eastAsia="Arial" w:hAnsi="Arial" w:cs="Arial"/>
          <w:b/>
          <w:bCs/>
          <w:lang w:val="es-MX"/>
        </w:rPr>
        <w:t>UML</w:t>
      </w:r>
      <w:proofErr w:type="spellEnd"/>
      <w:r w:rsidRPr="694AC31A">
        <w:rPr>
          <w:rFonts w:ascii="Arial" w:eastAsia="Arial" w:hAnsi="Arial" w:cs="Arial"/>
          <w:lang w:val="es-MX"/>
        </w:rPr>
        <w:t xml:space="preserve">: Conjunto de diagramas para representar el diseño de un sistema. </w:t>
      </w:r>
    </w:p>
    <w:p w14:paraId="47A3E3FC" w14:textId="367C4D42"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Lógica de negocio</w:t>
      </w:r>
      <w:r w:rsidRPr="694AC31A">
        <w:rPr>
          <w:rFonts w:ascii="Arial" w:eastAsia="Arial" w:hAnsi="Arial" w:cs="Arial"/>
          <w:lang w:val="es-MX"/>
        </w:rPr>
        <w:t xml:space="preserve">: Reglas y procesos que definen el funcionamiento del sistema. </w:t>
      </w:r>
    </w:p>
    <w:p w14:paraId="23EB0F87" w14:textId="17F2B136"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Manual de usuario</w:t>
      </w:r>
      <w:r w:rsidRPr="694AC31A">
        <w:rPr>
          <w:rFonts w:ascii="Arial" w:eastAsia="Arial" w:hAnsi="Arial" w:cs="Arial"/>
          <w:lang w:val="es-MX"/>
        </w:rPr>
        <w:t xml:space="preserve">: Documento que explica cómo utilizar el sistema. </w:t>
      </w:r>
    </w:p>
    <w:p w14:paraId="39DE5859" w14:textId="7B01D882"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Modelado de requerimientos</w:t>
      </w:r>
      <w:r w:rsidRPr="694AC31A">
        <w:rPr>
          <w:rFonts w:ascii="Arial" w:eastAsia="Arial" w:hAnsi="Arial" w:cs="Arial"/>
          <w:lang w:val="es-MX"/>
        </w:rPr>
        <w:t xml:space="preserve">: Representación visual de las necesidades funcionales del sistema. </w:t>
      </w:r>
    </w:p>
    <w:p w14:paraId="1784A812" w14:textId="4FDBFA91"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Modelo de negocio</w:t>
      </w:r>
      <w:r w:rsidRPr="694AC31A">
        <w:rPr>
          <w:rFonts w:ascii="Arial" w:eastAsia="Arial" w:hAnsi="Arial" w:cs="Arial"/>
          <w:lang w:val="es-MX"/>
        </w:rPr>
        <w:t xml:space="preserve">: Estrategia que define </w:t>
      </w:r>
      <w:proofErr w:type="spellStart"/>
      <w:r w:rsidRPr="694AC31A">
        <w:rPr>
          <w:rFonts w:ascii="Arial" w:eastAsia="Arial" w:hAnsi="Arial" w:cs="Arial"/>
          <w:lang w:val="es-MX"/>
        </w:rPr>
        <w:t>cómo</w:t>
      </w:r>
      <w:proofErr w:type="spellEnd"/>
      <w:r w:rsidRPr="694AC31A">
        <w:rPr>
          <w:rFonts w:ascii="Arial" w:eastAsia="Arial" w:hAnsi="Arial" w:cs="Arial"/>
          <w:lang w:val="es-MX"/>
        </w:rPr>
        <w:t xml:space="preserve"> una organización genera valor a través de sus operaciones. </w:t>
      </w:r>
    </w:p>
    <w:p w14:paraId="25B4BFEA" w14:textId="3C0EED7F"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Normalización de datos</w:t>
      </w:r>
      <w:r w:rsidRPr="694AC31A">
        <w:rPr>
          <w:rFonts w:ascii="Arial" w:eastAsia="Arial" w:hAnsi="Arial" w:cs="Arial"/>
          <w:lang w:val="es-MX"/>
        </w:rPr>
        <w:t xml:space="preserve">: Organización de la información en una base de datos para mejorar su eficiencia. </w:t>
      </w:r>
    </w:p>
    <w:p w14:paraId="6B251593" w14:textId="5C552CFA" w:rsidR="008F7C89" w:rsidRDefault="21020B89" w:rsidP="694AC31A">
      <w:pPr>
        <w:spacing w:before="240" w:after="240"/>
        <w:ind w:left="708"/>
        <w:jc w:val="both"/>
      </w:pPr>
      <w:r w:rsidRPr="694AC31A">
        <w:rPr>
          <w:rFonts w:ascii="Arial" w:eastAsia="Arial" w:hAnsi="Arial" w:cs="Arial"/>
          <w:b/>
          <w:bCs/>
          <w:lang w:val="es-MX"/>
        </w:rPr>
        <w:t>Puesta en producción</w:t>
      </w:r>
      <w:r w:rsidRPr="694AC31A">
        <w:rPr>
          <w:rFonts w:ascii="Arial" w:eastAsia="Arial" w:hAnsi="Arial" w:cs="Arial"/>
          <w:lang w:val="es-MX"/>
        </w:rPr>
        <w:t xml:space="preserve">: Implementación del sistema en su entorno operativo final. </w:t>
      </w:r>
    </w:p>
    <w:p w14:paraId="1BACCD6F" w14:textId="4E735B5B"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Planeación del desarrollo</w:t>
      </w:r>
      <w:r w:rsidRPr="694AC31A">
        <w:rPr>
          <w:rFonts w:ascii="Arial" w:eastAsia="Arial" w:hAnsi="Arial" w:cs="Arial"/>
          <w:lang w:val="es-MX"/>
        </w:rPr>
        <w:t xml:space="preserve">: Organización y definición de etapas para la construcción del sistema. </w:t>
      </w:r>
    </w:p>
    <w:p w14:paraId="55D376A4" w14:textId="45FCC57F" w:rsidR="008F7C89" w:rsidRDefault="21020B89" w:rsidP="694AC31A">
      <w:pPr>
        <w:spacing w:before="240" w:after="240"/>
        <w:ind w:left="708"/>
        <w:jc w:val="both"/>
      </w:pPr>
      <w:r w:rsidRPr="694AC31A">
        <w:rPr>
          <w:rFonts w:ascii="Arial" w:eastAsia="Arial" w:hAnsi="Arial" w:cs="Arial"/>
          <w:b/>
          <w:bCs/>
          <w:lang w:val="es-MX"/>
        </w:rPr>
        <w:t>Plan de pruebas</w:t>
      </w:r>
      <w:r w:rsidRPr="694AC31A">
        <w:rPr>
          <w:rFonts w:ascii="Arial" w:eastAsia="Arial" w:hAnsi="Arial" w:cs="Arial"/>
          <w:lang w:val="es-MX"/>
        </w:rPr>
        <w:t xml:space="preserve">: Estrategia para evaluar la calidad del software antes de su entrega. </w:t>
      </w:r>
    </w:p>
    <w:p w14:paraId="5C4C3A46" w14:textId="7993FCCC" w:rsidR="008F7C89" w:rsidRDefault="21020B89" w:rsidP="694AC31A">
      <w:pPr>
        <w:spacing w:before="240" w:after="240"/>
        <w:ind w:left="708"/>
        <w:jc w:val="both"/>
      </w:pPr>
      <w:r w:rsidRPr="694AC31A">
        <w:rPr>
          <w:rFonts w:ascii="Arial" w:eastAsia="Arial" w:hAnsi="Arial" w:cs="Arial"/>
          <w:b/>
          <w:bCs/>
          <w:lang w:val="es-MX"/>
        </w:rPr>
        <w:t>Presentación del Back-end</w:t>
      </w:r>
      <w:r w:rsidRPr="694AC31A">
        <w:rPr>
          <w:rFonts w:ascii="Arial" w:eastAsia="Arial" w:hAnsi="Arial" w:cs="Arial"/>
          <w:lang w:val="es-MX"/>
        </w:rPr>
        <w:t xml:space="preserve">: Demostración del funcionamiento interno del sistema. </w:t>
      </w:r>
    </w:p>
    <w:p w14:paraId="7D8348D4" w14:textId="1666FF6C" w:rsidR="008F7C89" w:rsidRDefault="21020B89" w:rsidP="694AC31A">
      <w:pPr>
        <w:spacing w:before="240" w:after="240"/>
        <w:ind w:left="708"/>
        <w:jc w:val="both"/>
      </w:pPr>
      <w:r w:rsidRPr="694AC31A">
        <w:rPr>
          <w:rFonts w:ascii="Arial" w:eastAsia="Arial" w:hAnsi="Arial" w:cs="Arial"/>
          <w:b/>
          <w:bCs/>
          <w:lang w:val="es-MX"/>
        </w:rPr>
        <w:t>Presentación del Front-end</w:t>
      </w:r>
      <w:r w:rsidRPr="694AC31A">
        <w:rPr>
          <w:rFonts w:ascii="Arial" w:eastAsia="Arial" w:hAnsi="Arial" w:cs="Arial"/>
          <w:lang w:val="es-MX"/>
        </w:rPr>
        <w:t xml:space="preserve">: Muestra del diseño y funcionalidades de la interfaz gráfica. </w:t>
      </w:r>
    </w:p>
    <w:p w14:paraId="4324BDCA" w14:textId="0E7F2152" w:rsidR="008F7C89" w:rsidRDefault="21020B89" w:rsidP="694AC31A">
      <w:pPr>
        <w:spacing w:before="240" w:after="240"/>
        <w:ind w:left="708"/>
        <w:jc w:val="both"/>
      </w:pPr>
      <w:r w:rsidRPr="694AC31A">
        <w:rPr>
          <w:rFonts w:ascii="Arial" w:eastAsia="Arial" w:hAnsi="Arial" w:cs="Arial"/>
          <w:b/>
          <w:bCs/>
          <w:lang w:val="es-MX"/>
        </w:rPr>
        <w:t>Pruebas automatizadas</w:t>
      </w:r>
      <w:r w:rsidRPr="694AC31A">
        <w:rPr>
          <w:rFonts w:ascii="Arial" w:eastAsia="Arial" w:hAnsi="Arial" w:cs="Arial"/>
          <w:lang w:val="es-MX"/>
        </w:rPr>
        <w:t xml:space="preserve">: Evaluaciones realizadas mediante software para verificar el funcionamiento del sistema. </w:t>
      </w:r>
    </w:p>
    <w:p w14:paraId="2280939D" w14:textId="579EA919" w:rsidR="008F7C89" w:rsidRDefault="21020B89" w:rsidP="694AC31A">
      <w:pPr>
        <w:spacing w:before="240" w:after="240"/>
        <w:ind w:left="708"/>
        <w:jc w:val="both"/>
      </w:pPr>
      <w:r w:rsidRPr="694AC31A">
        <w:rPr>
          <w:rFonts w:ascii="Arial" w:eastAsia="Arial" w:hAnsi="Arial" w:cs="Arial"/>
          <w:b/>
          <w:bCs/>
          <w:lang w:val="es-MX"/>
        </w:rPr>
        <w:t>Pruebas de integración</w:t>
      </w:r>
      <w:r w:rsidRPr="694AC31A">
        <w:rPr>
          <w:rFonts w:ascii="Arial" w:eastAsia="Arial" w:hAnsi="Arial" w:cs="Arial"/>
          <w:lang w:val="es-MX"/>
        </w:rPr>
        <w:t xml:space="preserve">: Validación de la interacción entre diferentes módulos del sistema. </w:t>
      </w:r>
    </w:p>
    <w:p w14:paraId="5280A5EE" w14:textId="3199286C"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lastRenderedPageBreak/>
        <w:t>Pruebas de rendimiento</w:t>
      </w:r>
      <w:r w:rsidRPr="694AC31A">
        <w:rPr>
          <w:rFonts w:ascii="Arial" w:eastAsia="Arial" w:hAnsi="Arial" w:cs="Arial"/>
          <w:lang w:val="es-MX"/>
        </w:rPr>
        <w:t xml:space="preserve">: Evaluación de la velocidad y estabilidad del sistema bajo carga. </w:t>
      </w:r>
    </w:p>
    <w:p w14:paraId="1C5D0AF3" w14:textId="5A371A30"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Pruebas de seguridad</w:t>
      </w:r>
      <w:r w:rsidRPr="694AC31A">
        <w:rPr>
          <w:rFonts w:ascii="Arial" w:eastAsia="Arial" w:hAnsi="Arial" w:cs="Arial"/>
          <w:lang w:val="es-MX"/>
        </w:rPr>
        <w:t xml:space="preserve">: Análisis para identificar vulnerabilidades en el sistema. </w:t>
      </w:r>
    </w:p>
    <w:p w14:paraId="0E3DD13E" w14:textId="17FB25FE"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Pruebas de usabilidad</w:t>
      </w:r>
      <w:r w:rsidRPr="694AC31A">
        <w:rPr>
          <w:rFonts w:ascii="Arial" w:eastAsia="Arial" w:hAnsi="Arial" w:cs="Arial"/>
          <w:lang w:val="es-MX"/>
        </w:rPr>
        <w:t xml:space="preserve">: Evaluación de la facilidad de uso del sistema por parte de los usuarios. </w:t>
      </w:r>
    </w:p>
    <w:p w14:paraId="104889D5" w14:textId="4AE95CA8"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Procesos del negocio</w:t>
      </w:r>
      <w:r w:rsidRPr="694AC31A">
        <w:rPr>
          <w:rFonts w:ascii="Arial" w:eastAsia="Arial" w:hAnsi="Arial" w:cs="Arial"/>
          <w:lang w:val="es-MX"/>
        </w:rPr>
        <w:t xml:space="preserve">: Conjunto de actividades organizacionales que generan valor en la empresa. </w:t>
      </w:r>
    </w:p>
    <w:p w14:paraId="789F8F7D" w14:textId="5C289160" w:rsidR="008F7C89" w:rsidRDefault="21020B89" w:rsidP="694AC31A">
      <w:pPr>
        <w:spacing w:before="240" w:after="240"/>
        <w:ind w:left="708"/>
        <w:jc w:val="both"/>
      </w:pPr>
      <w:r w:rsidRPr="694AC31A">
        <w:rPr>
          <w:rFonts w:ascii="Arial" w:eastAsia="Arial" w:hAnsi="Arial" w:cs="Arial"/>
          <w:b/>
          <w:bCs/>
          <w:lang w:val="es-MX"/>
        </w:rPr>
        <w:t xml:space="preserve">Programación Full </w:t>
      </w:r>
      <w:proofErr w:type="spellStart"/>
      <w:r w:rsidRPr="694AC31A">
        <w:rPr>
          <w:rFonts w:ascii="Arial" w:eastAsia="Arial" w:hAnsi="Arial" w:cs="Arial"/>
          <w:b/>
          <w:bCs/>
          <w:lang w:val="es-MX"/>
        </w:rPr>
        <w:t>Stack</w:t>
      </w:r>
      <w:proofErr w:type="spellEnd"/>
      <w:r w:rsidRPr="694AC31A">
        <w:rPr>
          <w:rFonts w:ascii="Arial" w:eastAsia="Arial" w:hAnsi="Arial" w:cs="Arial"/>
          <w:lang w:val="es-MX"/>
        </w:rPr>
        <w:t xml:space="preserve">: Desarrollo tanto del Front-end como del Back-end de un sistema. </w:t>
      </w:r>
    </w:p>
    <w:p w14:paraId="3BB81FD1" w14:textId="2DDD18C6"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Protección de datos</w:t>
      </w:r>
      <w:r w:rsidRPr="694AC31A">
        <w:rPr>
          <w:rFonts w:ascii="Arial" w:eastAsia="Arial" w:hAnsi="Arial" w:cs="Arial"/>
          <w:lang w:val="es-MX"/>
        </w:rPr>
        <w:t xml:space="preserve">: Medidas para garantizar la seguridad y privacidad de la información. </w:t>
      </w:r>
    </w:p>
    <w:p w14:paraId="39DE38A4" w14:textId="313FF8FF" w:rsidR="008F7C89" w:rsidRDefault="21020B89" w:rsidP="694AC31A">
      <w:pPr>
        <w:spacing w:before="240" w:after="240"/>
        <w:ind w:left="708"/>
        <w:jc w:val="both"/>
      </w:pPr>
      <w:r w:rsidRPr="694AC31A">
        <w:rPr>
          <w:rFonts w:ascii="Arial" w:eastAsia="Arial" w:hAnsi="Arial" w:cs="Arial"/>
          <w:b/>
          <w:bCs/>
          <w:lang w:val="es-MX"/>
        </w:rPr>
        <w:t>Repositorio de código</w:t>
      </w:r>
      <w:r w:rsidRPr="694AC31A">
        <w:rPr>
          <w:rFonts w:ascii="Arial" w:eastAsia="Arial" w:hAnsi="Arial" w:cs="Arial"/>
          <w:lang w:val="es-MX"/>
        </w:rPr>
        <w:t xml:space="preserve">: Almacén centralizado donde se gestiona el código fuente del proyecto. </w:t>
      </w:r>
    </w:p>
    <w:p w14:paraId="279B7BE0" w14:textId="34E33F06"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Requerimientos funcionales</w:t>
      </w:r>
      <w:r w:rsidRPr="694AC31A">
        <w:rPr>
          <w:rFonts w:ascii="Arial" w:eastAsia="Arial" w:hAnsi="Arial" w:cs="Arial"/>
          <w:lang w:val="es-MX"/>
        </w:rPr>
        <w:t xml:space="preserve">: Características que el sistema debe cumplir para satisfacer al usuario. </w:t>
      </w:r>
    </w:p>
    <w:p w14:paraId="1B7D029D" w14:textId="37463BB0" w:rsidR="008F7C89" w:rsidRDefault="21020B89" w:rsidP="694AC31A">
      <w:pPr>
        <w:spacing w:before="240" w:after="240"/>
        <w:ind w:left="708"/>
        <w:jc w:val="both"/>
      </w:pPr>
      <w:r w:rsidRPr="694AC31A">
        <w:rPr>
          <w:rFonts w:ascii="Arial" w:eastAsia="Arial" w:hAnsi="Arial" w:cs="Arial"/>
          <w:b/>
          <w:bCs/>
          <w:lang w:val="es-MX"/>
        </w:rPr>
        <w:t>Requerimientos no funcionales</w:t>
      </w:r>
      <w:r w:rsidRPr="694AC31A">
        <w:rPr>
          <w:rFonts w:ascii="Arial" w:eastAsia="Arial" w:hAnsi="Arial" w:cs="Arial"/>
          <w:lang w:val="es-MX"/>
        </w:rPr>
        <w:t xml:space="preserve">: Aspectos como seguridad, rendimiento y accesibilidad del sistema. </w:t>
      </w:r>
    </w:p>
    <w:p w14:paraId="7AD9AE7F" w14:textId="3C40C4B8" w:rsidR="008F7C89" w:rsidRDefault="21020B89" w:rsidP="694AC31A">
      <w:pPr>
        <w:spacing w:before="240" w:after="240"/>
        <w:ind w:left="708"/>
        <w:jc w:val="both"/>
      </w:pPr>
      <w:r w:rsidRPr="694AC31A">
        <w:rPr>
          <w:rFonts w:ascii="Arial" w:eastAsia="Arial" w:hAnsi="Arial" w:cs="Arial"/>
          <w:b/>
          <w:bCs/>
          <w:lang w:val="es-MX"/>
        </w:rPr>
        <w:t>Seguimiento del desarrollo</w:t>
      </w:r>
      <w:r w:rsidRPr="694AC31A">
        <w:rPr>
          <w:rFonts w:ascii="Arial" w:eastAsia="Arial" w:hAnsi="Arial" w:cs="Arial"/>
          <w:lang w:val="es-MX"/>
        </w:rPr>
        <w:t xml:space="preserve">: Control del avance del proyecto para cumplir con los tiempos y objetivos. </w:t>
      </w:r>
    </w:p>
    <w:p w14:paraId="01FEFF9B" w14:textId="19665FDE" w:rsidR="008F7C89" w:rsidRDefault="21020B89" w:rsidP="694AC31A">
      <w:pPr>
        <w:spacing w:before="240" w:after="240"/>
        <w:ind w:left="708"/>
        <w:jc w:val="both"/>
      </w:pPr>
      <w:r w:rsidRPr="694AC31A">
        <w:rPr>
          <w:rFonts w:ascii="Arial" w:eastAsia="Arial" w:hAnsi="Arial" w:cs="Arial"/>
          <w:b/>
          <w:bCs/>
          <w:lang w:val="es-MX"/>
        </w:rPr>
        <w:t>Seguridad del sistema</w:t>
      </w:r>
      <w:r w:rsidRPr="694AC31A">
        <w:rPr>
          <w:rFonts w:ascii="Arial" w:eastAsia="Arial" w:hAnsi="Arial" w:cs="Arial"/>
          <w:lang w:val="es-MX"/>
        </w:rPr>
        <w:t xml:space="preserve">: Conjunto de medidas para proteger el software contra ataques y fallos. </w:t>
      </w:r>
    </w:p>
    <w:p w14:paraId="6B02F535" w14:textId="73E84EAF" w:rsidR="008F7C89" w:rsidRDefault="21020B89" w:rsidP="694AC31A">
      <w:pPr>
        <w:spacing w:before="240" w:after="240"/>
        <w:ind w:left="708"/>
        <w:jc w:val="both"/>
      </w:pPr>
      <w:r w:rsidRPr="694AC31A">
        <w:rPr>
          <w:rFonts w:ascii="Arial" w:eastAsia="Arial" w:hAnsi="Arial" w:cs="Arial"/>
          <w:b/>
          <w:bCs/>
          <w:lang w:val="es-MX"/>
        </w:rPr>
        <w:t>Sistema de información</w:t>
      </w:r>
      <w:r w:rsidRPr="694AC31A">
        <w:rPr>
          <w:rFonts w:ascii="Arial" w:eastAsia="Arial" w:hAnsi="Arial" w:cs="Arial"/>
          <w:lang w:val="es-MX"/>
        </w:rPr>
        <w:t xml:space="preserve">: Plataforma tecnológica utilizada para gestionar datos y procesos organizacionales. </w:t>
      </w:r>
    </w:p>
    <w:p w14:paraId="091ABCA9" w14:textId="55EE2198" w:rsidR="008F7C89" w:rsidRDefault="21020B89" w:rsidP="694AC31A">
      <w:pPr>
        <w:spacing w:before="240" w:after="240"/>
        <w:ind w:left="708"/>
        <w:jc w:val="both"/>
      </w:pPr>
      <w:r w:rsidRPr="694AC31A">
        <w:rPr>
          <w:rFonts w:ascii="Arial" w:eastAsia="Arial" w:hAnsi="Arial" w:cs="Arial"/>
          <w:b/>
          <w:bCs/>
          <w:lang w:val="es-MX"/>
        </w:rPr>
        <w:t>Sistema embebido</w:t>
      </w:r>
      <w:r w:rsidRPr="694AC31A">
        <w:rPr>
          <w:rFonts w:ascii="Arial" w:eastAsia="Arial" w:hAnsi="Arial" w:cs="Arial"/>
          <w:lang w:val="es-MX"/>
        </w:rPr>
        <w:t xml:space="preserve">: Software integrado en dispositivos para realizar tareas específicas. </w:t>
      </w:r>
    </w:p>
    <w:p w14:paraId="266C3CFB" w14:textId="75346A65" w:rsidR="008F7C89" w:rsidRDefault="21020B89" w:rsidP="694AC31A">
      <w:pPr>
        <w:spacing w:before="240" w:after="240"/>
        <w:ind w:left="708"/>
        <w:jc w:val="both"/>
      </w:pPr>
      <w:r w:rsidRPr="694AC31A">
        <w:rPr>
          <w:rFonts w:ascii="Arial" w:eastAsia="Arial" w:hAnsi="Arial" w:cs="Arial"/>
          <w:b/>
          <w:bCs/>
          <w:lang w:val="es-MX"/>
        </w:rPr>
        <w:t>Software de aplicación</w:t>
      </w:r>
      <w:r w:rsidRPr="694AC31A">
        <w:rPr>
          <w:rFonts w:ascii="Arial" w:eastAsia="Arial" w:hAnsi="Arial" w:cs="Arial"/>
          <w:lang w:val="es-MX"/>
        </w:rPr>
        <w:t xml:space="preserve">: Programas diseñados para cumplir una función específica dentro del sistema. </w:t>
      </w:r>
    </w:p>
    <w:p w14:paraId="46BD3AEE" w14:textId="7384FF57" w:rsidR="008F7C89" w:rsidRDefault="21020B89" w:rsidP="694AC31A">
      <w:pPr>
        <w:spacing w:before="240" w:after="240"/>
        <w:ind w:left="708"/>
        <w:jc w:val="both"/>
      </w:pPr>
      <w:r w:rsidRPr="694AC31A">
        <w:rPr>
          <w:rFonts w:ascii="Arial" w:eastAsia="Arial" w:hAnsi="Arial" w:cs="Arial"/>
          <w:b/>
          <w:bCs/>
          <w:lang w:val="es-MX"/>
        </w:rPr>
        <w:t>Software operativo</w:t>
      </w:r>
      <w:r w:rsidRPr="694AC31A">
        <w:rPr>
          <w:rFonts w:ascii="Arial" w:eastAsia="Arial" w:hAnsi="Arial" w:cs="Arial"/>
          <w:lang w:val="es-MX"/>
        </w:rPr>
        <w:t xml:space="preserve">: Conjunto de programas que gestionan el hardware y los recursos del sistema. </w:t>
      </w:r>
    </w:p>
    <w:p w14:paraId="287020FC" w14:textId="2BA6541D" w:rsidR="008F7C89" w:rsidRDefault="21020B89" w:rsidP="694AC31A">
      <w:pPr>
        <w:spacing w:before="240" w:after="240"/>
        <w:ind w:left="708"/>
        <w:jc w:val="both"/>
      </w:pPr>
      <w:r w:rsidRPr="694AC31A">
        <w:rPr>
          <w:rFonts w:ascii="Arial" w:eastAsia="Arial" w:hAnsi="Arial" w:cs="Arial"/>
          <w:b/>
          <w:bCs/>
          <w:lang w:val="es-MX"/>
        </w:rPr>
        <w:t>Tareas del equipo de desarrollo</w:t>
      </w:r>
      <w:r w:rsidRPr="694AC31A">
        <w:rPr>
          <w:rFonts w:ascii="Arial" w:eastAsia="Arial" w:hAnsi="Arial" w:cs="Arial"/>
          <w:lang w:val="es-MX"/>
        </w:rPr>
        <w:t xml:space="preserve">: Actividades asignadas a cada integrante para cumplir con el plan del proyecto. </w:t>
      </w:r>
    </w:p>
    <w:p w14:paraId="3E686126" w14:textId="2CE8EFDA" w:rsidR="008F7C89" w:rsidRDefault="21020B89" w:rsidP="694AC31A">
      <w:pPr>
        <w:spacing w:before="240" w:after="240"/>
        <w:ind w:left="708"/>
        <w:jc w:val="both"/>
      </w:pPr>
      <w:r w:rsidRPr="694AC31A">
        <w:rPr>
          <w:rFonts w:ascii="Arial" w:eastAsia="Arial" w:hAnsi="Arial" w:cs="Arial"/>
          <w:b/>
          <w:bCs/>
          <w:lang w:val="es-MX"/>
        </w:rPr>
        <w:lastRenderedPageBreak/>
        <w:t>Transformación digital</w:t>
      </w:r>
      <w:r w:rsidRPr="694AC31A">
        <w:rPr>
          <w:rFonts w:ascii="Arial" w:eastAsia="Arial" w:hAnsi="Arial" w:cs="Arial"/>
          <w:lang w:val="es-MX"/>
        </w:rPr>
        <w:t xml:space="preserve">: Uso de tecnología para mejorar procesos y servicios empresariales. </w:t>
      </w:r>
    </w:p>
    <w:p w14:paraId="75E2F6EA" w14:textId="5DF8B5E9" w:rsidR="008F7C89" w:rsidRDefault="21020B89" w:rsidP="694AC31A">
      <w:pPr>
        <w:spacing w:before="240" w:after="240"/>
        <w:ind w:left="708"/>
        <w:jc w:val="both"/>
        <w:rPr>
          <w:rFonts w:ascii="Arial" w:eastAsia="Arial" w:hAnsi="Arial" w:cs="Arial"/>
          <w:lang w:val="es-MX"/>
        </w:rPr>
      </w:pPr>
      <w:r w:rsidRPr="694AC31A">
        <w:rPr>
          <w:rFonts w:ascii="Arial" w:eastAsia="Arial" w:hAnsi="Arial" w:cs="Arial"/>
          <w:b/>
          <w:bCs/>
          <w:lang w:val="es-MX"/>
        </w:rPr>
        <w:t>Usuario final</w:t>
      </w:r>
      <w:r w:rsidRPr="694AC31A">
        <w:rPr>
          <w:rFonts w:ascii="Arial" w:eastAsia="Arial" w:hAnsi="Arial" w:cs="Arial"/>
          <w:lang w:val="es-MX"/>
        </w:rPr>
        <w:t xml:space="preserve">: Persona que interactúa con el sistema una vez implementado. </w:t>
      </w:r>
    </w:p>
    <w:p w14:paraId="06243956" w14:textId="07B29AA0" w:rsidR="008F7C89" w:rsidRDefault="21020B89" w:rsidP="694AC31A">
      <w:pPr>
        <w:spacing w:before="240" w:after="240"/>
        <w:ind w:left="720"/>
        <w:jc w:val="both"/>
        <w:rPr>
          <w:rFonts w:ascii="Arial" w:eastAsia="Arial" w:hAnsi="Arial" w:cs="Arial"/>
          <w:lang w:val="es-MX"/>
        </w:rPr>
      </w:pPr>
      <w:r w:rsidRPr="694AC31A">
        <w:rPr>
          <w:rFonts w:ascii="Arial" w:eastAsia="Arial" w:hAnsi="Arial" w:cs="Arial"/>
          <w:b/>
          <w:bCs/>
          <w:lang w:val="es-MX"/>
        </w:rPr>
        <w:t>Validación del software</w:t>
      </w:r>
      <w:r w:rsidRPr="694AC31A">
        <w:rPr>
          <w:rFonts w:ascii="Arial" w:eastAsia="Arial" w:hAnsi="Arial" w:cs="Arial"/>
          <w:lang w:val="es-MX"/>
        </w:rPr>
        <w:t>: Proceso para asegurar que el sistema cumple con los requisitos establecidos.</w:t>
      </w:r>
    </w:p>
    <w:p w14:paraId="200C7534" w14:textId="1B7AC6DF" w:rsidR="008F7C89" w:rsidRDefault="008F7C89" w:rsidP="694AC31A">
      <w:pPr>
        <w:spacing w:before="240"/>
        <w:ind w:left="720"/>
        <w:jc w:val="both"/>
        <w:rPr>
          <w:rFonts w:ascii="Arial" w:eastAsia="Arial" w:hAnsi="Arial" w:cs="Arial"/>
          <w:lang w:val="es-MX"/>
        </w:rPr>
      </w:pPr>
    </w:p>
    <w:p w14:paraId="0208D261" w14:textId="06A9180E" w:rsidR="008F7C89" w:rsidRDefault="3618489E" w:rsidP="694AC31A">
      <w:pPr>
        <w:jc w:val="both"/>
        <w:rPr>
          <w:rFonts w:ascii="Arial" w:eastAsia="Arial" w:hAnsi="Arial" w:cs="Arial"/>
          <w:b/>
          <w:bCs/>
          <w:highlight w:val="cyan"/>
          <w:lang w:val="es-MX"/>
        </w:rPr>
      </w:pPr>
      <w:r w:rsidRPr="694AC31A">
        <w:rPr>
          <w:rFonts w:ascii="Arial" w:eastAsia="Arial" w:hAnsi="Arial" w:cs="Arial"/>
          <w:b/>
          <w:bCs/>
          <w:highlight w:val="cyan"/>
          <w:lang w:val="es-MX"/>
        </w:rPr>
        <w:t>Créditos</w:t>
      </w:r>
      <w:r w:rsidRPr="694AC31A">
        <w:rPr>
          <w:rFonts w:ascii="Arial" w:eastAsia="Arial" w:hAnsi="Arial" w:cs="Arial"/>
          <w:b/>
          <w:bCs/>
          <w:lang w:val="es-MX"/>
        </w:rPr>
        <w:t xml:space="preserve"> </w:t>
      </w:r>
    </w:p>
    <w:p w14:paraId="277B793B" w14:textId="77777777" w:rsidR="008F7C89" w:rsidRPr="007D1D39" w:rsidRDefault="008F7C89" w:rsidP="694AC31A">
      <w:pPr>
        <w:jc w:val="both"/>
        <w:rPr>
          <w:rFonts w:ascii="Arial" w:eastAsia="Arial" w:hAnsi="Arial" w:cs="Arial"/>
          <w:b/>
          <w:bCs/>
          <w:lang w:val="es-MX"/>
        </w:rPr>
      </w:pPr>
    </w:p>
    <w:p w14:paraId="46E6836F" w14:textId="77777777" w:rsidR="008F7C89" w:rsidRDefault="3618489E" w:rsidP="694AC31A">
      <w:pPr>
        <w:jc w:val="both"/>
        <w:rPr>
          <w:rFonts w:ascii="Arial" w:eastAsia="Arial" w:hAnsi="Arial" w:cs="Arial"/>
          <w:b/>
          <w:bCs/>
          <w:lang w:val="es-MX"/>
        </w:rPr>
      </w:pPr>
      <w:r w:rsidRPr="694AC31A">
        <w:rPr>
          <w:rFonts w:ascii="Arial" w:eastAsia="Arial" w:hAnsi="Arial" w:cs="Arial"/>
          <w:b/>
          <w:bCs/>
          <w:lang w:val="es-MX"/>
        </w:rPr>
        <w:t>Instituto Politécnico Nacional</w:t>
      </w:r>
    </w:p>
    <w:p w14:paraId="144D103E" w14:textId="77777777" w:rsidR="008F7C89" w:rsidRDefault="3618489E" w:rsidP="694AC31A">
      <w:pPr>
        <w:jc w:val="both"/>
        <w:rPr>
          <w:rFonts w:ascii="Arial" w:eastAsia="Arial" w:hAnsi="Arial" w:cs="Arial"/>
          <w:b/>
          <w:bCs/>
          <w:lang w:val="es-MX"/>
        </w:rPr>
      </w:pPr>
      <w:r w:rsidRPr="694AC31A">
        <w:rPr>
          <w:rFonts w:ascii="Arial" w:eastAsia="Arial" w:hAnsi="Arial" w:cs="Arial"/>
          <w:b/>
          <w:bCs/>
          <w:lang w:val="es-MX"/>
        </w:rPr>
        <w:t>Unidad Profesional Interdisciplinaria de Ingeniería y Ciencias Sociales y Administrativas</w:t>
      </w:r>
    </w:p>
    <w:p w14:paraId="6B74E8F9" w14:textId="77777777" w:rsidR="008F7C89" w:rsidRPr="00E6515E" w:rsidRDefault="008F7C89" w:rsidP="694AC31A">
      <w:pPr>
        <w:jc w:val="both"/>
        <w:rPr>
          <w:rFonts w:ascii="Arial" w:eastAsia="Arial" w:hAnsi="Arial" w:cs="Arial"/>
          <w:b/>
          <w:bCs/>
          <w:lang w:val="es-MX"/>
        </w:rPr>
      </w:pPr>
    </w:p>
    <w:p w14:paraId="7F1A791C" w14:textId="77777777" w:rsidR="008F7C89" w:rsidRPr="00E6515E" w:rsidRDefault="3618489E" w:rsidP="694AC31A">
      <w:pPr>
        <w:jc w:val="both"/>
        <w:rPr>
          <w:rFonts w:ascii="Arial" w:eastAsia="Arial" w:hAnsi="Arial" w:cs="Arial"/>
          <w:b/>
          <w:bCs/>
          <w:lang w:val="es-MX"/>
        </w:rPr>
      </w:pPr>
      <w:r w:rsidRPr="694AC31A">
        <w:rPr>
          <w:rFonts w:ascii="Arial" w:eastAsia="Arial" w:hAnsi="Arial" w:cs="Arial"/>
          <w:b/>
          <w:bCs/>
          <w:lang w:val="es-MX"/>
        </w:rPr>
        <w:t>Subdirección Académica</w:t>
      </w:r>
    </w:p>
    <w:p w14:paraId="35A533AA" w14:textId="77777777" w:rsidR="008F7C89" w:rsidRDefault="008F7C89" w:rsidP="694AC31A">
      <w:pPr>
        <w:jc w:val="both"/>
        <w:rPr>
          <w:rFonts w:ascii="Arial" w:eastAsia="Arial" w:hAnsi="Arial" w:cs="Arial"/>
          <w:b/>
          <w:bCs/>
          <w:lang w:val="es-MX"/>
        </w:rPr>
      </w:pPr>
    </w:p>
    <w:p w14:paraId="1DBBCA6A" w14:textId="77777777" w:rsidR="008F7C89" w:rsidRDefault="008F7C89" w:rsidP="694AC31A">
      <w:pPr>
        <w:jc w:val="both"/>
        <w:rPr>
          <w:rFonts w:ascii="Arial" w:eastAsia="Arial" w:hAnsi="Arial" w:cs="Arial"/>
          <w:b/>
          <w:bCs/>
          <w:lang w:val="es-MX"/>
        </w:rPr>
      </w:pPr>
    </w:p>
    <w:p w14:paraId="48510D30" w14:textId="77777777" w:rsidR="008F7C89" w:rsidRPr="00E6515E" w:rsidRDefault="3618489E" w:rsidP="694AC31A">
      <w:pPr>
        <w:jc w:val="both"/>
        <w:rPr>
          <w:rFonts w:ascii="Arial" w:eastAsia="Arial" w:hAnsi="Arial" w:cs="Arial"/>
          <w:b/>
          <w:bCs/>
          <w:lang w:val="es-MX"/>
        </w:rPr>
      </w:pPr>
      <w:r w:rsidRPr="694AC31A">
        <w:rPr>
          <w:rFonts w:ascii="Arial" w:eastAsia="Arial" w:hAnsi="Arial" w:cs="Arial"/>
          <w:b/>
          <w:bCs/>
          <w:lang w:val="es-MX"/>
        </w:rPr>
        <w:t>Unidad de Tecnología Educativa y Campus Virtual</w:t>
      </w:r>
    </w:p>
    <w:p w14:paraId="6873CB9E" w14:textId="77777777" w:rsidR="008F7C89" w:rsidRDefault="3618489E" w:rsidP="694AC31A">
      <w:pPr>
        <w:jc w:val="both"/>
        <w:rPr>
          <w:rFonts w:ascii="Arial" w:eastAsia="Arial" w:hAnsi="Arial" w:cs="Arial"/>
          <w:b/>
          <w:bCs/>
          <w:lang w:val="es-MX"/>
        </w:rPr>
      </w:pPr>
      <w:r w:rsidRPr="694AC31A">
        <w:rPr>
          <w:rFonts w:ascii="Arial" w:eastAsia="Arial" w:hAnsi="Arial" w:cs="Arial"/>
          <w:b/>
          <w:bCs/>
          <w:lang w:val="es-MX"/>
        </w:rPr>
        <w:t>Célula de producción</w:t>
      </w:r>
    </w:p>
    <w:p w14:paraId="3D575CCB" w14:textId="77777777" w:rsidR="008F7C89" w:rsidRPr="007D1D39" w:rsidRDefault="008F7C89" w:rsidP="694AC31A">
      <w:pPr>
        <w:jc w:val="both"/>
        <w:rPr>
          <w:rFonts w:ascii="Arial" w:eastAsia="Arial" w:hAnsi="Arial" w:cs="Arial"/>
          <w:b/>
          <w:bCs/>
          <w:lang w:val="es-MX"/>
        </w:rPr>
      </w:pPr>
    </w:p>
    <w:p w14:paraId="5B8F9CE7" w14:textId="77777777" w:rsidR="008F7C89" w:rsidRPr="007D1D39" w:rsidRDefault="3618489E" w:rsidP="694AC31A">
      <w:pPr>
        <w:jc w:val="both"/>
        <w:rPr>
          <w:rFonts w:ascii="Arial" w:eastAsia="Arial" w:hAnsi="Arial" w:cs="Arial"/>
          <w:b/>
          <w:bCs/>
          <w:lang w:val="es-MX"/>
        </w:rPr>
      </w:pPr>
      <w:r w:rsidRPr="694AC31A">
        <w:rPr>
          <w:rFonts w:ascii="Arial" w:eastAsia="Arial" w:hAnsi="Arial" w:cs="Arial"/>
          <w:b/>
          <w:bCs/>
          <w:lang w:val="es-MX"/>
        </w:rPr>
        <w:t>Autores:</w:t>
      </w:r>
    </w:p>
    <w:p w14:paraId="2F833CDC" w14:textId="77777777" w:rsidR="008F7C89" w:rsidRPr="005A5A7B" w:rsidRDefault="008F7C89" w:rsidP="694AC31A">
      <w:pPr>
        <w:jc w:val="both"/>
        <w:rPr>
          <w:rFonts w:ascii="Arial" w:eastAsia="Arial" w:hAnsi="Arial" w:cs="Arial"/>
          <w:lang w:val="es-MX"/>
        </w:rPr>
      </w:pPr>
    </w:p>
    <w:p w14:paraId="58C28FD3" w14:textId="77777777" w:rsidR="008F7C89" w:rsidRDefault="3618489E" w:rsidP="694AC31A">
      <w:pPr>
        <w:jc w:val="both"/>
        <w:rPr>
          <w:rFonts w:ascii="Arial" w:eastAsia="Arial" w:hAnsi="Arial" w:cs="Arial"/>
          <w:b/>
          <w:bCs/>
          <w:lang w:val="es-MX"/>
        </w:rPr>
      </w:pPr>
      <w:r w:rsidRPr="694AC31A">
        <w:rPr>
          <w:rFonts w:ascii="Arial" w:eastAsia="Arial" w:hAnsi="Arial" w:cs="Arial"/>
          <w:b/>
          <w:bCs/>
          <w:lang w:val="es-MX"/>
        </w:rPr>
        <w:t>Dra. Pilar Gómez Miranda</w:t>
      </w:r>
    </w:p>
    <w:p w14:paraId="3B146B91" w14:textId="77777777" w:rsidR="008F7C89" w:rsidRPr="00E6515E" w:rsidRDefault="3618489E" w:rsidP="694AC31A">
      <w:pPr>
        <w:jc w:val="both"/>
        <w:rPr>
          <w:rFonts w:ascii="Arial" w:eastAsia="Arial" w:hAnsi="Arial" w:cs="Arial"/>
          <w:lang w:val="es-MX"/>
        </w:rPr>
      </w:pPr>
      <w:r w:rsidRPr="694AC31A">
        <w:rPr>
          <w:rFonts w:ascii="Arial" w:eastAsia="Arial" w:hAnsi="Arial" w:cs="Arial"/>
          <w:lang w:val="es-MX"/>
        </w:rPr>
        <w:t>Profesora de la UPIICSA</w:t>
      </w:r>
    </w:p>
    <w:p w14:paraId="196F7252" w14:textId="77777777" w:rsidR="008F7C89" w:rsidRDefault="3618489E" w:rsidP="694AC31A">
      <w:pPr>
        <w:jc w:val="both"/>
        <w:rPr>
          <w:rFonts w:ascii="Arial" w:eastAsia="Arial" w:hAnsi="Arial" w:cs="Arial"/>
          <w:lang w:val="es-MX"/>
        </w:rPr>
      </w:pPr>
      <w:r w:rsidRPr="694AC31A">
        <w:rPr>
          <w:rFonts w:ascii="Arial" w:eastAsia="Arial" w:hAnsi="Arial" w:cs="Arial"/>
          <w:lang w:val="es-MX"/>
        </w:rPr>
        <w:t xml:space="preserve">Correo de contacto: </w:t>
      </w:r>
      <w:hyperlink r:id="rId77">
        <w:proofErr w:type="spellStart"/>
        <w:r w:rsidRPr="694AC31A">
          <w:rPr>
            <w:rStyle w:val="Hipervnculo"/>
            <w:rFonts w:ascii="Arial" w:eastAsia="Arial" w:hAnsi="Arial" w:cs="Arial"/>
            <w:lang w:val="es-MX"/>
          </w:rPr>
          <w:t>pgomezm@ipn.mx</w:t>
        </w:r>
        <w:proofErr w:type="spellEnd"/>
      </w:hyperlink>
    </w:p>
    <w:p w14:paraId="638162B1" w14:textId="77777777" w:rsidR="008F7C89" w:rsidRDefault="008F7C89" w:rsidP="694AC31A">
      <w:pPr>
        <w:jc w:val="both"/>
        <w:rPr>
          <w:rFonts w:ascii="Arial" w:eastAsia="Arial" w:hAnsi="Arial" w:cs="Arial"/>
          <w:b/>
          <w:bCs/>
          <w:lang w:val="es-MX"/>
        </w:rPr>
      </w:pPr>
    </w:p>
    <w:p w14:paraId="75B41543" w14:textId="77777777" w:rsidR="008F7C89" w:rsidRDefault="3618489E" w:rsidP="694AC31A">
      <w:pPr>
        <w:jc w:val="both"/>
        <w:rPr>
          <w:rFonts w:ascii="Arial" w:eastAsia="Arial" w:hAnsi="Arial" w:cs="Arial"/>
          <w:b/>
          <w:bCs/>
          <w:lang w:val="es-MX"/>
        </w:rPr>
      </w:pPr>
      <w:r w:rsidRPr="694AC31A">
        <w:rPr>
          <w:rFonts w:ascii="Arial" w:eastAsia="Arial" w:hAnsi="Arial" w:cs="Arial"/>
          <w:b/>
          <w:bCs/>
          <w:lang w:val="es-MX"/>
        </w:rPr>
        <w:t>M. en C. Emmanuel González Rogel</w:t>
      </w:r>
    </w:p>
    <w:p w14:paraId="18A099F0" w14:textId="77777777" w:rsidR="008F7C89" w:rsidRPr="00431996" w:rsidRDefault="3618489E" w:rsidP="694AC31A">
      <w:pPr>
        <w:jc w:val="both"/>
        <w:rPr>
          <w:rFonts w:ascii="Arial" w:eastAsia="Arial" w:hAnsi="Arial" w:cs="Arial"/>
          <w:lang w:val="es-MX"/>
        </w:rPr>
      </w:pPr>
      <w:r w:rsidRPr="694AC31A">
        <w:rPr>
          <w:rFonts w:ascii="Arial" w:eastAsia="Arial" w:hAnsi="Arial" w:cs="Arial"/>
          <w:lang w:val="es-MX"/>
        </w:rPr>
        <w:t>Profesor de la UPIICSA</w:t>
      </w:r>
    </w:p>
    <w:p w14:paraId="643E438F" w14:textId="77777777" w:rsidR="008F7C89" w:rsidRDefault="3618489E" w:rsidP="694AC31A">
      <w:pPr>
        <w:jc w:val="both"/>
        <w:rPr>
          <w:rStyle w:val="Hipervnculo"/>
          <w:rFonts w:ascii="Arial" w:eastAsia="Arial" w:hAnsi="Arial" w:cs="Arial"/>
          <w:lang w:val="es-MX"/>
        </w:rPr>
      </w:pPr>
      <w:r w:rsidRPr="694AC31A">
        <w:rPr>
          <w:rFonts w:ascii="Arial" w:eastAsia="Arial" w:hAnsi="Arial" w:cs="Arial"/>
          <w:lang w:val="es-MX"/>
        </w:rPr>
        <w:t xml:space="preserve">Correo de contacto: </w:t>
      </w:r>
      <w:hyperlink r:id="rId78">
        <w:proofErr w:type="spellStart"/>
        <w:r w:rsidRPr="694AC31A">
          <w:rPr>
            <w:rStyle w:val="Hipervnculo"/>
            <w:rFonts w:ascii="Arial" w:eastAsia="Arial" w:hAnsi="Arial" w:cs="Arial"/>
            <w:lang w:val="es-MX"/>
          </w:rPr>
          <w:t>egonzalezro@ipn.mx</w:t>
        </w:r>
        <w:proofErr w:type="spellEnd"/>
      </w:hyperlink>
    </w:p>
    <w:p w14:paraId="43B2A7B4" w14:textId="77777777" w:rsidR="008F7C89" w:rsidRDefault="008F7C89" w:rsidP="694AC31A">
      <w:pPr>
        <w:jc w:val="both"/>
        <w:rPr>
          <w:rFonts w:ascii="Arial" w:eastAsia="Arial" w:hAnsi="Arial" w:cs="Arial"/>
          <w:lang w:val="es-MX"/>
        </w:rPr>
      </w:pPr>
    </w:p>
    <w:p w14:paraId="060F5487" w14:textId="77777777" w:rsidR="008F7C89" w:rsidRDefault="3618489E" w:rsidP="694AC31A">
      <w:pPr>
        <w:jc w:val="both"/>
        <w:rPr>
          <w:rFonts w:ascii="Arial" w:eastAsia="Arial" w:hAnsi="Arial" w:cs="Arial"/>
          <w:lang w:val="es-MX"/>
        </w:rPr>
      </w:pPr>
      <w:r w:rsidRPr="694AC31A">
        <w:rPr>
          <w:rFonts w:ascii="Arial" w:eastAsia="Arial" w:hAnsi="Arial" w:cs="Arial"/>
          <w:lang w:val="es-MX"/>
        </w:rPr>
        <w:t xml:space="preserve">Correo de contacto: </w:t>
      </w:r>
      <w:hyperlink r:id="rId79">
        <w:proofErr w:type="spellStart"/>
        <w:r w:rsidRPr="694AC31A">
          <w:rPr>
            <w:rStyle w:val="Hipervnculo"/>
            <w:rFonts w:ascii="Arial" w:eastAsia="Arial" w:hAnsi="Arial" w:cs="Arial"/>
            <w:lang w:val="es-MX"/>
          </w:rPr>
          <w:t>majimenez@ipn.mx</w:t>
        </w:r>
        <w:proofErr w:type="spellEnd"/>
      </w:hyperlink>
      <w:r w:rsidRPr="694AC31A">
        <w:rPr>
          <w:rFonts w:ascii="Arial" w:eastAsia="Arial" w:hAnsi="Arial" w:cs="Arial"/>
          <w:lang w:val="es-MX"/>
        </w:rPr>
        <w:t xml:space="preserve"> </w:t>
      </w:r>
    </w:p>
    <w:p w14:paraId="152A67E2" w14:textId="77777777" w:rsidR="008F7C89" w:rsidRPr="005A5A7B" w:rsidRDefault="008F7C89" w:rsidP="694AC31A">
      <w:pPr>
        <w:jc w:val="both"/>
        <w:rPr>
          <w:rFonts w:ascii="Arial" w:eastAsia="Arial" w:hAnsi="Arial" w:cs="Arial"/>
          <w:lang w:val="es-MX"/>
        </w:rPr>
      </w:pPr>
    </w:p>
    <w:p w14:paraId="16DFFC5B" w14:textId="77777777" w:rsidR="008F7C89" w:rsidRPr="005A5A7B" w:rsidRDefault="3618489E" w:rsidP="694AC31A">
      <w:pPr>
        <w:jc w:val="both"/>
        <w:rPr>
          <w:rFonts w:ascii="Arial" w:eastAsia="Arial" w:hAnsi="Arial" w:cs="Arial"/>
          <w:b/>
          <w:bCs/>
          <w:lang w:val="es-MX"/>
        </w:rPr>
      </w:pPr>
      <w:r w:rsidRPr="694AC31A">
        <w:rPr>
          <w:rFonts w:ascii="Arial" w:eastAsia="Arial" w:hAnsi="Arial" w:cs="Arial"/>
          <w:b/>
          <w:bCs/>
          <w:lang w:val="es-MX"/>
        </w:rPr>
        <w:t>Producción:</w:t>
      </w:r>
    </w:p>
    <w:p w14:paraId="29E0EBD4" w14:textId="77777777" w:rsidR="008F7C89" w:rsidRDefault="3618489E" w:rsidP="694AC31A">
      <w:pPr>
        <w:jc w:val="both"/>
        <w:rPr>
          <w:rFonts w:ascii="Arial" w:eastAsia="Arial" w:hAnsi="Arial" w:cs="Arial"/>
          <w:b/>
          <w:bCs/>
          <w:lang w:val="es-MX"/>
        </w:rPr>
      </w:pPr>
      <w:r w:rsidRPr="694AC31A">
        <w:rPr>
          <w:rFonts w:ascii="Arial" w:eastAsia="Arial" w:hAnsi="Arial" w:cs="Arial"/>
          <w:b/>
          <w:bCs/>
          <w:lang w:val="es-MX"/>
        </w:rPr>
        <w:t>Ing. Carlos Andrei Barrera González</w:t>
      </w:r>
    </w:p>
    <w:p w14:paraId="34C3E368" w14:textId="77777777" w:rsidR="008F7C89" w:rsidRPr="005A5A7B" w:rsidRDefault="3618489E" w:rsidP="694AC31A">
      <w:pPr>
        <w:jc w:val="both"/>
        <w:rPr>
          <w:rFonts w:ascii="Arial" w:eastAsia="Arial" w:hAnsi="Arial" w:cs="Arial"/>
          <w:lang w:val="es-MX"/>
        </w:rPr>
      </w:pPr>
      <w:r w:rsidRPr="694AC31A">
        <w:rPr>
          <w:rFonts w:ascii="Arial" w:eastAsia="Arial" w:hAnsi="Arial" w:cs="Arial"/>
          <w:lang w:val="es-MX"/>
        </w:rPr>
        <w:t>Jefe de la UTEyCV</w:t>
      </w:r>
    </w:p>
    <w:p w14:paraId="59F7D9E2" w14:textId="77777777" w:rsidR="008F7C89" w:rsidRDefault="008F7C89" w:rsidP="694AC31A">
      <w:pPr>
        <w:jc w:val="both"/>
        <w:rPr>
          <w:rFonts w:ascii="Arial" w:eastAsia="Arial" w:hAnsi="Arial" w:cs="Arial"/>
          <w:b/>
          <w:bCs/>
          <w:lang w:val="es-MX"/>
        </w:rPr>
      </w:pPr>
    </w:p>
    <w:p w14:paraId="146E896C" w14:textId="77777777" w:rsidR="008F7C89" w:rsidRDefault="3618489E" w:rsidP="694AC31A">
      <w:pPr>
        <w:jc w:val="both"/>
        <w:rPr>
          <w:rFonts w:ascii="Arial" w:eastAsia="Arial" w:hAnsi="Arial" w:cs="Arial"/>
          <w:b/>
          <w:bCs/>
          <w:lang w:val="es-MX"/>
        </w:rPr>
      </w:pPr>
      <w:r w:rsidRPr="694AC31A">
        <w:rPr>
          <w:rFonts w:ascii="Arial" w:eastAsia="Arial" w:hAnsi="Arial" w:cs="Arial"/>
          <w:b/>
          <w:bCs/>
          <w:lang w:val="es-MX"/>
        </w:rPr>
        <w:t>Lic. Andrés Isaac Montes López</w:t>
      </w:r>
    </w:p>
    <w:p w14:paraId="6F9AB14C" w14:textId="77777777" w:rsidR="008F7C89" w:rsidRPr="005A5A7B" w:rsidRDefault="3618489E" w:rsidP="694AC31A">
      <w:pPr>
        <w:jc w:val="both"/>
        <w:rPr>
          <w:rFonts w:ascii="Arial" w:eastAsia="Arial" w:hAnsi="Arial" w:cs="Arial"/>
          <w:lang w:val="es-MX"/>
        </w:rPr>
      </w:pPr>
      <w:r w:rsidRPr="694AC31A">
        <w:rPr>
          <w:rFonts w:ascii="Arial" w:eastAsia="Arial" w:hAnsi="Arial" w:cs="Arial"/>
          <w:lang w:val="es-MX"/>
        </w:rPr>
        <w:t>Diseño instruccional</w:t>
      </w:r>
    </w:p>
    <w:p w14:paraId="1C90B23D" w14:textId="77777777" w:rsidR="008F7C89" w:rsidRDefault="008F7C89" w:rsidP="694AC31A">
      <w:pPr>
        <w:jc w:val="both"/>
        <w:rPr>
          <w:rFonts w:ascii="Arial" w:eastAsia="Arial" w:hAnsi="Arial" w:cs="Arial"/>
          <w:b/>
          <w:bCs/>
          <w:lang w:val="es-MX"/>
        </w:rPr>
      </w:pPr>
    </w:p>
    <w:p w14:paraId="76128AED" w14:textId="77777777" w:rsidR="008F7C89" w:rsidRPr="00833B61" w:rsidRDefault="3618489E" w:rsidP="694AC31A">
      <w:pPr>
        <w:jc w:val="both"/>
        <w:rPr>
          <w:rFonts w:ascii="Arial" w:eastAsia="Arial" w:hAnsi="Arial" w:cs="Arial"/>
          <w:b/>
          <w:bCs/>
          <w:lang w:val="es-MX"/>
        </w:rPr>
      </w:pPr>
      <w:r w:rsidRPr="694AC31A">
        <w:rPr>
          <w:rFonts w:ascii="Arial" w:eastAsia="Arial" w:hAnsi="Arial" w:cs="Arial"/>
          <w:b/>
          <w:bCs/>
          <w:lang w:val="es-MX"/>
        </w:rPr>
        <w:t>C. Isaac Aarón Ramírez Gutiérrez</w:t>
      </w:r>
    </w:p>
    <w:p w14:paraId="40688BDA" w14:textId="77777777" w:rsidR="008F7C89" w:rsidRPr="005A5A7B" w:rsidRDefault="3618489E" w:rsidP="694AC31A">
      <w:pPr>
        <w:jc w:val="both"/>
        <w:rPr>
          <w:rFonts w:ascii="Arial" w:eastAsia="Arial" w:hAnsi="Arial" w:cs="Arial"/>
          <w:lang w:val="es-MX"/>
        </w:rPr>
      </w:pPr>
      <w:r w:rsidRPr="694AC31A">
        <w:rPr>
          <w:rFonts w:ascii="Arial" w:eastAsia="Arial" w:hAnsi="Arial" w:cs="Arial"/>
          <w:lang w:val="es-MX"/>
        </w:rPr>
        <w:t>Diseño gráfico</w:t>
      </w:r>
    </w:p>
    <w:p w14:paraId="05C9F773" w14:textId="77777777" w:rsidR="008F7C89" w:rsidRDefault="008F7C89" w:rsidP="694AC31A">
      <w:pPr>
        <w:jc w:val="both"/>
        <w:rPr>
          <w:rFonts w:ascii="Arial" w:eastAsia="Arial" w:hAnsi="Arial" w:cs="Arial"/>
          <w:b/>
          <w:bCs/>
          <w:lang w:val="es-MX"/>
        </w:rPr>
      </w:pPr>
      <w:r>
        <w:br/>
      </w:r>
      <w:r w:rsidR="3618489E" w:rsidRPr="694AC31A">
        <w:rPr>
          <w:rFonts w:ascii="Arial" w:eastAsia="Arial" w:hAnsi="Arial" w:cs="Arial"/>
          <w:b/>
          <w:bCs/>
          <w:lang w:val="es-MX"/>
        </w:rPr>
        <w:t>Ing. Carlos Andrei Barrera González</w:t>
      </w:r>
    </w:p>
    <w:p w14:paraId="3026B4AB" w14:textId="77777777" w:rsidR="008F7C89" w:rsidRPr="005A5A7B" w:rsidRDefault="3618489E" w:rsidP="694AC31A">
      <w:pPr>
        <w:jc w:val="both"/>
        <w:rPr>
          <w:rFonts w:ascii="Arial" w:eastAsia="Arial" w:hAnsi="Arial" w:cs="Arial"/>
          <w:lang w:val="es-MX"/>
        </w:rPr>
      </w:pPr>
      <w:r w:rsidRPr="694AC31A">
        <w:rPr>
          <w:rFonts w:ascii="Arial" w:eastAsia="Arial" w:hAnsi="Arial" w:cs="Arial"/>
          <w:lang w:val="es-MX"/>
        </w:rPr>
        <w:t>Programación web</w:t>
      </w:r>
    </w:p>
    <w:p w14:paraId="57EDDF4F" w14:textId="77777777" w:rsidR="008F7C89" w:rsidRDefault="008F7C89" w:rsidP="694AC31A">
      <w:pPr>
        <w:jc w:val="both"/>
        <w:rPr>
          <w:rFonts w:ascii="Arial" w:eastAsia="Arial" w:hAnsi="Arial" w:cs="Arial"/>
          <w:lang w:val="es-MX"/>
        </w:rPr>
      </w:pPr>
    </w:p>
    <w:p w14:paraId="5B9CB5B6" w14:textId="77777777" w:rsidR="008F7C89" w:rsidRDefault="3618489E" w:rsidP="694AC31A">
      <w:pPr>
        <w:jc w:val="both"/>
        <w:rPr>
          <w:rFonts w:ascii="Arial" w:eastAsia="Arial" w:hAnsi="Arial" w:cs="Arial"/>
          <w:lang w:val="es-MX"/>
        </w:rPr>
      </w:pPr>
      <w:r w:rsidRPr="694AC31A">
        <w:rPr>
          <w:rFonts w:ascii="Arial" w:eastAsia="Arial" w:hAnsi="Arial" w:cs="Arial"/>
          <w:lang w:val="es-MX"/>
        </w:rPr>
        <w:t xml:space="preserve">Fecha de publicación: </w:t>
      </w:r>
      <w:proofErr w:type="spellStart"/>
      <w:r w:rsidRPr="694AC31A">
        <w:rPr>
          <w:rFonts w:ascii="Arial" w:eastAsia="Arial" w:hAnsi="Arial" w:cs="Arial"/>
          <w:lang w:val="es-MX"/>
        </w:rPr>
        <w:t>XXXXXX</w:t>
      </w:r>
      <w:proofErr w:type="spellEnd"/>
    </w:p>
    <w:p w14:paraId="25F3E30E" w14:textId="77777777" w:rsidR="008F7C89" w:rsidRDefault="3618489E" w:rsidP="694AC31A">
      <w:pPr>
        <w:jc w:val="both"/>
        <w:rPr>
          <w:rFonts w:ascii="Arial" w:eastAsia="Arial" w:hAnsi="Arial" w:cs="Arial"/>
          <w:lang w:val="es-MX"/>
        </w:rPr>
      </w:pPr>
      <w:r w:rsidRPr="694AC31A">
        <w:rPr>
          <w:rFonts w:ascii="Arial" w:eastAsia="Arial" w:hAnsi="Arial" w:cs="Arial"/>
          <w:lang w:val="es-MX"/>
        </w:rPr>
        <w:lastRenderedPageBreak/>
        <w:t xml:space="preserve">Última actualización: </w:t>
      </w:r>
      <w:proofErr w:type="spellStart"/>
      <w:r w:rsidRPr="694AC31A">
        <w:rPr>
          <w:rFonts w:ascii="Arial" w:eastAsia="Arial" w:hAnsi="Arial" w:cs="Arial"/>
          <w:lang w:val="es-MX"/>
        </w:rPr>
        <w:t>XXXXXXXX</w:t>
      </w:r>
      <w:proofErr w:type="spellEnd"/>
    </w:p>
    <w:p w14:paraId="185A650F" w14:textId="77777777" w:rsidR="008F7C89" w:rsidRDefault="008F7C89" w:rsidP="694AC31A">
      <w:pPr>
        <w:jc w:val="both"/>
        <w:rPr>
          <w:rFonts w:ascii="Arial" w:eastAsia="Arial" w:hAnsi="Arial" w:cs="Arial"/>
          <w:lang w:val="es-MX"/>
        </w:rPr>
      </w:pPr>
    </w:p>
    <w:commentRangeStart w:id="23"/>
    <w:p w14:paraId="5EE3A32D" w14:textId="77777777" w:rsidR="008F7C89" w:rsidRDefault="008F7C89" w:rsidP="694AC31A">
      <w:pPr>
        <w:jc w:val="both"/>
        <w:rPr>
          <w:rFonts w:ascii="Arial" w:eastAsia="Arial" w:hAnsi="Arial" w:cs="Arial"/>
        </w:rPr>
      </w:pPr>
      <w:r w:rsidRPr="00AD69CB">
        <w:rPr>
          <w:highlight w:val="yellow"/>
        </w:rPr>
        <w:fldChar w:fldCharType="begin"/>
      </w:r>
      <w:r w:rsidRPr="00AD69CB">
        <w:rPr>
          <w:highlight w:val="yellow"/>
        </w:rPr>
        <w:instrText>HYPERLINK "https://www.sites.upiicsa.ipn.mx/uteycv/requerimientos/" \h</w:instrText>
      </w:r>
      <w:r w:rsidRPr="00AD69CB">
        <w:rPr>
          <w:highlight w:val="yellow"/>
        </w:rPr>
      </w:r>
      <w:r w:rsidRPr="00AD69CB">
        <w:rPr>
          <w:highlight w:val="yellow"/>
        </w:rPr>
        <w:fldChar w:fldCharType="separate"/>
      </w:r>
      <w:r w:rsidR="3618489E" w:rsidRPr="00AD69CB">
        <w:rPr>
          <w:rFonts w:ascii="Segoe UI" w:hAnsi="Segoe UI" w:cs="Segoe UI"/>
          <w:color w:val="0D6EFD"/>
          <w:highlight w:val="yellow"/>
          <w:u w:val="single"/>
          <w:lang w:val="es-ES"/>
        </w:rPr>
        <w:t>Libro digital: Requerimientos de software</w:t>
      </w:r>
      <w:r w:rsidRPr="00AD69CB">
        <w:rPr>
          <w:highlight w:val="yellow"/>
        </w:rPr>
        <w:fldChar w:fldCharType="end"/>
      </w:r>
      <w:r w:rsidR="3618489E" w:rsidRPr="694AC31A">
        <w:rPr>
          <w:rFonts w:ascii="Arial" w:eastAsia="Arial" w:hAnsi="Arial" w:cs="Arial"/>
          <w:color w:val="212529"/>
          <w:highlight w:val="yellow"/>
          <w:lang w:val="es-ES"/>
        </w:rPr>
        <w:t> </w:t>
      </w:r>
      <w:proofErr w:type="spellStart"/>
      <w:r w:rsidR="3618489E" w:rsidRPr="694AC31A">
        <w:rPr>
          <w:rFonts w:ascii="Arial" w:eastAsia="Arial" w:hAnsi="Arial" w:cs="Arial"/>
          <w:color w:val="212529"/>
          <w:highlight w:val="yellow"/>
          <w:lang w:val="es-ES"/>
        </w:rPr>
        <w:t>by</w:t>
      </w:r>
      <w:proofErr w:type="spellEnd"/>
      <w:r w:rsidR="3618489E" w:rsidRPr="694AC31A">
        <w:rPr>
          <w:rFonts w:ascii="Arial" w:eastAsia="Arial" w:hAnsi="Arial" w:cs="Arial"/>
          <w:color w:val="212529"/>
          <w:highlight w:val="yellow"/>
          <w:lang w:val="es-ES"/>
        </w:rPr>
        <w:t xml:space="preserve"> Pilar Gómez Miranda, Emmanuel González </w:t>
      </w:r>
      <w:proofErr w:type="spellStart"/>
      <w:r w:rsidR="3618489E" w:rsidRPr="694AC31A">
        <w:rPr>
          <w:rFonts w:ascii="Arial" w:eastAsia="Arial" w:hAnsi="Arial" w:cs="Arial"/>
          <w:color w:val="212529"/>
          <w:highlight w:val="yellow"/>
          <w:lang w:val="es-ES"/>
        </w:rPr>
        <w:t>Rogel</w:t>
      </w:r>
      <w:proofErr w:type="spellEnd"/>
      <w:r w:rsidR="3618489E" w:rsidRPr="694AC31A">
        <w:rPr>
          <w:rFonts w:ascii="Arial" w:eastAsia="Arial" w:hAnsi="Arial" w:cs="Arial"/>
          <w:color w:val="212529"/>
          <w:highlight w:val="yellow"/>
          <w:lang w:val="es-ES"/>
        </w:rPr>
        <w:t xml:space="preserve"> y </w:t>
      </w:r>
      <w:r w:rsidR="3618489E" w:rsidRPr="694AC31A">
        <w:rPr>
          <w:rFonts w:ascii="Arial" w:eastAsia="Arial" w:hAnsi="Arial" w:cs="Arial"/>
          <w:color w:val="212529"/>
          <w:highlight w:val="yellow"/>
          <w:lang w:val="es-ES"/>
          <w:rPrChange w:id="24" w:author="Andres Isaac Montes Lopez" w:date="2025-03-07T19:35:00Z">
            <w:rPr>
              <w:rFonts w:ascii="Segoe UI" w:hAnsi="Segoe UI" w:cs="Segoe UI"/>
              <w:color w:val="212529"/>
              <w:highlight w:val="yellow"/>
              <w:lang w:val="es-ES"/>
            </w:rPr>
          </w:rPrChange>
        </w:rPr>
        <w:t>Martha</w:t>
      </w:r>
      <w:r w:rsidR="3618489E" w:rsidRPr="694AC31A">
        <w:rPr>
          <w:rFonts w:ascii="Arial" w:eastAsia="Arial" w:hAnsi="Arial" w:cs="Arial"/>
          <w:color w:val="212529"/>
          <w:highlight w:val="yellow"/>
          <w:lang w:val="es-ES"/>
        </w:rPr>
        <w:t xml:space="preserve"> Jiménez García </w:t>
      </w:r>
      <w:proofErr w:type="spellStart"/>
      <w:r w:rsidR="3618489E" w:rsidRPr="694AC31A">
        <w:rPr>
          <w:rFonts w:ascii="Arial" w:eastAsia="Arial" w:hAnsi="Arial" w:cs="Arial"/>
          <w:color w:val="212529"/>
          <w:highlight w:val="yellow"/>
          <w:lang w:val="es-ES"/>
        </w:rPr>
        <w:t>is</w:t>
      </w:r>
      <w:proofErr w:type="spellEnd"/>
      <w:r w:rsidR="3618489E" w:rsidRPr="694AC31A">
        <w:rPr>
          <w:rFonts w:ascii="Arial" w:eastAsia="Arial" w:hAnsi="Arial" w:cs="Arial"/>
          <w:color w:val="212529"/>
          <w:highlight w:val="yellow"/>
          <w:lang w:val="es-ES"/>
        </w:rPr>
        <w:t xml:space="preserve"> </w:t>
      </w:r>
      <w:proofErr w:type="spellStart"/>
      <w:r w:rsidR="3618489E" w:rsidRPr="694AC31A">
        <w:rPr>
          <w:rFonts w:ascii="Arial" w:eastAsia="Arial" w:hAnsi="Arial" w:cs="Arial"/>
          <w:color w:val="212529"/>
          <w:highlight w:val="yellow"/>
          <w:lang w:val="es-ES"/>
        </w:rPr>
        <w:t>licensed</w:t>
      </w:r>
      <w:proofErr w:type="spellEnd"/>
      <w:r w:rsidR="3618489E" w:rsidRPr="694AC31A">
        <w:rPr>
          <w:rFonts w:ascii="Arial" w:eastAsia="Arial" w:hAnsi="Arial" w:cs="Arial"/>
          <w:color w:val="212529"/>
          <w:highlight w:val="yellow"/>
          <w:lang w:val="es-ES"/>
        </w:rPr>
        <w:t xml:space="preserve"> </w:t>
      </w:r>
      <w:proofErr w:type="spellStart"/>
      <w:r w:rsidR="3618489E" w:rsidRPr="694AC31A">
        <w:rPr>
          <w:rFonts w:ascii="Arial" w:eastAsia="Arial" w:hAnsi="Arial" w:cs="Arial"/>
          <w:color w:val="212529"/>
          <w:highlight w:val="yellow"/>
          <w:lang w:val="es-ES"/>
        </w:rPr>
        <w:t>under</w:t>
      </w:r>
      <w:proofErr w:type="spellEnd"/>
      <w:r w:rsidR="3618489E" w:rsidRPr="694AC31A">
        <w:rPr>
          <w:rFonts w:ascii="Arial" w:eastAsia="Arial" w:hAnsi="Arial" w:cs="Arial"/>
          <w:color w:val="212529"/>
          <w:highlight w:val="yellow"/>
          <w:lang w:val="es-ES"/>
        </w:rPr>
        <w:t> </w:t>
      </w:r>
      <w:hyperlink r:id="rId80">
        <w:r w:rsidR="3618489E" w:rsidRPr="694AC31A">
          <w:rPr>
            <w:rFonts w:ascii="Arial" w:eastAsia="Arial" w:hAnsi="Arial" w:cs="Arial"/>
            <w:color w:val="0D6EFD"/>
            <w:highlight w:val="yellow"/>
            <w:u w:val="single"/>
            <w:lang w:val="es-ES"/>
          </w:rPr>
          <w:t xml:space="preserve">Creative </w:t>
        </w:r>
        <w:proofErr w:type="spellStart"/>
        <w:r w:rsidR="3618489E" w:rsidRPr="694AC31A">
          <w:rPr>
            <w:rFonts w:ascii="Arial" w:eastAsia="Arial" w:hAnsi="Arial" w:cs="Arial"/>
            <w:color w:val="0D6EFD"/>
            <w:highlight w:val="yellow"/>
            <w:u w:val="single"/>
            <w:lang w:val="es-ES"/>
          </w:rPr>
          <w:t>Commons</w:t>
        </w:r>
        <w:proofErr w:type="spellEnd"/>
        <w:r w:rsidR="3618489E" w:rsidRPr="694AC31A">
          <w:rPr>
            <w:rFonts w:ascii="Arial" w:eastAsia="Arial" w:hAnsi="Arial" w:cs="Arial"/>
            <w:color w:val="0D6EFD"/>
            <w:highlight w:val="yellow"/>
            <w:u w:val="single"/>
            <w:lang w:val="es-ES"/>
          </w:rPr>
          <w:t xml:space="preserve"> </w:t>
        </w:r>
        <w:proofErr w:type="spellStart"/>
        <w:r w:rsidR="3618489E" w:rsidRPr="694AC31A">
          <w:rPr>
            <w:rFonts w:ascii="Arial" w:eastAsia="Arial" w:hAnsi="Arial" w:cs="Arial"/>
            <w:color w:val="0D6EFD"/>
            <w:highlight w:val="yellow"/>
            <w:u w:val="single"/>
            <w:lang w:val="es-ES"/>
          </w:rPr>
          <w:t>Attribution-NonCommercial-NoDerivatives</w:t>
        </w:r>
        <w:proofErr w:type="spellEnd"/>
        <w:r w:rsidR="3618489E" w:rsidRPr="694AC31A">
          <w:rPr>
            <w:rFonts w:ascii="Arial" w:eastAsia="Arial" w:hAnsi="Arial" w:cs="Arial"/>
            <w:color w:val="0D6EFD"/>
            <w:highlight w:val="yellow"/>
            <w:u w:val="single"/>
            <w:lang w:val="es-ES"/>
          </w:rPr>
          <w:t xml:space="preserve"> 4.0 International</w:t>
        </w:r>
      </w:hyperlink>
      <w:commentRangeEnd w:id="23"/>
      <w:r w:rsidR="00082CC1">
        <w:rPr>
          <w:rStyle w:val="Refdecomentario"/>
        </w:rPr>
        <w:commentReference w:id="23"/>
      </w:r>
    </w:p>
    <w:p w14:paraId="5DF7CE10" w14:textId="77777777" w:rsidR="008F7C89" w:rsidRDefault="008F7C89" w:rsidP="694AC31A">
      <w:pPr>
        <w:jc w:val="both"/>
        <w:rPr>
          <w:rFonts w:ascii="Arial" w:eastAsia="Arial" w:hAnsi="Arial" w:cs="Arial"/>
        </w:rPr>
      </w:pPr>
    </w:p>
    <w:p w14:paraId="7B33B479" w14:textId="77777777" w:rsidR="005A5A7B" w:rsidRDefault="005A5A7B" w:rsidP="694AC31A">
      <w:pPr>
        <w:jc w:val="both"/>
        <w:rPr>
          <w:rFonts w:ascii="Arial" w:eastAsia="Arial" w:hAnsi="Arial" w:cs="Arial"/>
          <w:lang w:val="es-MX"/>
        </w:rPr>
      </w:pPr>
    </w:p>
    <w:sectPr w:rsidR="005A5A7B">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ndres Isaac Montes Lopez" w:date="2025-03-07T14:07:00Z" w:initials="AL">
    <w:p w14:paraId="06B6CAB9" w14:textId="5F093E99" w:rsidR="00462EEA" w:rsidRDefault="005F132F">
      <w:r>
        <w:annotationRef/>
      </w:r>
      <w:r w:rsidRPr="0982643F">
        <w:t>En estecaso se debe definir si las prácticas se realizarán con base en un machote, como en el caso de la UAL y se debe indicar en este espacio, por ejemplo: "encontrarás la actividad de reflexión y las prácticas, las cuales contarán con una descripción y un documento descargable en el que ...</w:t>
      </w:r>
    </w:p>
  </w:comment>
  <w:comment w:id="1" w:author="Andres Isaac Montes Lopez" w:date="2025-03-07T14:07:00Z" w:initials="AL">
    <w:p w14:paraId="429407BE" w14:textId="759D1C28" w:rsidR="00462EEA" w:rsidRDefault="005F132F">
      <w:r>
        <w:annotationRef/>
      </w:r>
      <w:r w:rsidRPr="36B2D6BC">
        <w:t>Definir si se realizarán en equipos o de forma individual y cómo se definirán los equipos. Esto deberá especificarse también en la metodología.</w:t>
      </w:r>
    </w:p>
  </w:comment>
  <w:comment w:id="2" w:author="Andres Isaac Montes Lopez" w:date="2025-03-28T17:59:00Z" w:initials="AL">
    <w:p w14:paraId="4AED977A" w14:textId="1B50775E" w:rsidR="00622504" w:rsidRDefault="00622504">
      <w:pPr>
        <w:pStyle w:val="Textocomentario"/>
      </w:pPr>
      <w:r>
        <w:rPr>
          <w:rStyle w:val="Refdecomentario"/>
        </w:rPr>
        <w:annotationRef/>
      </w:r>
      <w:r w:rsidRPr="29BDF5F2">
        <w:t>Estimada Dra. Pilar valorar la pertinencia de las preguntas u formular una.</w:t>
      </w:r>
    </w:p>
    <w:p w14:paraId="77CB222E" w14:textId="6674977A" w:rsidR="00622504" w:rsidRDefault="00622504">
      <w:pPr>
        <w:pStyle w:val="Textocomentario"/>
      </w:pPr>
    </w:p>
  </w:comment>
  <w:comment w:id="5" w:author="Andres Isaac Montes Lopez" w:date="2025-03-07T14:17:00Z" w:initials="AL">
    <w:p w14:paraId="425E3452" w14:textId="60CA7FFE" w:rsidR="00462EEA" w:rsidRDefault="005F132F">
      <w:r>
        <w:annotationRef/>
      </w:r>
      <w:r w:rsidRPr="1BE79938">
        <w:t>Desarrollar</w:t>
      </w:r>
    </w:p>
  </w:comment>
  <w:comment w:id="6" w:author="Andres Isaac Montes Lopez" w:date="2025-03-14T14:12:00Z" w:initials="AL">
    <w:p w14:paraId="587C6D17" w14:textId="3711A7B5" w:rsidR="00462EEA" w:rsidRDefault="005F132F">
      <w:r>
        <w:annotationRef/>
      </w:r>
      <w:r w:rsidRPr="5C217DFC">
        <w:t>Act S1_UAl_Diseño de proyectos</w:t>
      </w:r>
    </w:p>
  </w:comment>
  <w:comment w:id="7" w:author="Andres Isaac Montes Lopez" w:date="2025-03-14T14:14:00Z" w:initials="AL">
    <w:p w14:paraId="5D202079" w14:textId="100263B3" w:rsidR="00462EEA" w:rsidRDefault="005F132F">
      <w:r>
        <w:annotationRef/>
      </w:r>
      <w:r w:rsidRPr="117B7D33">
        <w:t>Act_S2_UAL_Diseño de proyectos</w:t>
      </w:r>
    </w:p>
  </w:comment>
  <w:comment w:id="8" w:author="Andres Isaac Montes Lopez" w:date="2025-03-14T14:15:00Z" w:initials="AL">
    <w:p w14:paraId="137DA17E" w14:textId="7D71DECA" w:rsidR="00462EEA" w:rsidRDefault="005F132F">
      <w:r>
        <w:annotationRef/>
      </w:r>
      <w:r w:rsidRPr="16D2126C">
        <w:t>Act_S3_UAL_Diseño de proyectos</w:t>
      </w:r>
    </w:p>
  </w:comment>
  <w:comment w:id="9" w:author="Andres Isaac Montes Lopez" w:date="2025-03-14T14:16:00Z" w:initials="AL">
    <w:p w14:paraId="3C30CC4A" w14:textId="63190232" w:rsidR="00462EEA" w:rsidRDefault="005F132F">
      <w:r>
        <w:annotationRef/>
      </w:r>
      <w:r w:rsidRPr="427994D3">
        <w:t>Act_S4_UAL_Diseño de proyectos</w:t>
      </w:r>
    </w:p>
  </w:comment>
  <w:comment w:id="10" w:author="Andres Isaac Montes Lopez" w:date="2025-03-14T14:17:00Z" w:initials="AL">
    <w:p w14:paraId="25CA2AEA" w14:textId="44692BAA" w:rsidR="00462EEA" w:rsidRDefault="005F132F">
      <w:r>
        <w:annotationRef/>
      </w:r>
      <w:r w:rsidRPr="09C9B392">
        <w:t>Act_S5_UAL_Diseño de proyectos</w:t>
      </w:r>
    </w:p>
  </w:comment>
  <w:comment w:id="11" w:author="Andres Isaac Montes Lopez" w:date="2025-03-14T14:18:00Z" w:initials="AL">
    <w:p w14:paraId="6D810277" w14:textId="136F317E" w:rsidR="00462EEA" w:rsidRDefault="005F132F">
      <w:r>
        <w:annotationRef/>
      </w:r>
      <w:r w:rsidRPr="687C0D03">
        <w:t>Act_S6_UAL_diseño de proyectos</w:t>
      </w:r>
    </w:p>
  </w:comment>
  <w:comment w:id="12" w:author="Andres Isaac Montes Lopez" w:date="2025-03-14T14:20:00Z" w:initials="AL">
    <w:p w14:paraId="0277982A" w14:textId="1C9058EB" w:rsidR="00462EEA" w:rsidRDefault="005F132F">
      <w:r>
        <w:annotationRef/>
      </w:r>
      <w:r w:rsidRPr="3B1CFEEB">
        <w:t>Act_SD9_UAL_Diseño de proyectos</w:t>
      </w:r>
    </w:p>
  </w:comment>
  <w:comment w:id="13" w:author="Andres Isaac Montes Lopez" w:date="2025-03-28T18:00:00Z" w:initials="AL">
    <w:p w14:paraId="3ECF5A01" w14:textId="128C9656" w:rsidR="003574AE" w:rsidRDefault="003574AE">
      <w:pPr>
        <w:pStyle w:val="Textocomentario"/>
      </w:pPr>
      <w:r>
        <w:rPr>
          <w:rStyle w:val="Refdecomentario"/>
        </w:rPr>
        <w:annotationRef/>
      </w:r>
      <w:r w:rsidRPr="5BFD02C9">
        <w:t>Estimada Dra. Pilar valorar la pertinencia de las preguntas u formular una.</w:t>
      </w:r>
    </w:p>
    <w:p w14:paraId="52641F3B" w14:textId="08168E96" w:rsidR="003574AE" w:rsidRDefault="003574AE">
      <w:pPr>
        <w:pStyle w:val="Textocomentario"/>
      </w:pPr>
    </w:p>
  </w:comment>
  <w:comment w:id="14" w:author="Andres Isaac Montes Lopez" w:date="2025-03-07T14:18:00Z" w:initials="AL">
    <w:p w14:paraId="3536F4A3" w14:textId="043CEBC6" w:rsidR="00462EEA" w:rsidRDefault="005F132F">
      <w:r>
        <w:annotationRef/>
      </w:r>
      <w:r w:rsidRPr="6970C923">
        <w:t>Desarrollar</w:t>
      </w:r>
    </w:p>
  </w:comment>
  <w:comment w:id="15" w:author="Andres Isaac Montes Lopez" w:date="2025-03-07T14:18:00Z" w:initials="AL">
    <w:p w14:paraId="5DEB5384" w14:textId="2BDE6530" w:rsidR="00462EEA" w:rsidRDefault="005F132F">
      <w:r>
        <w:annotationRef/>
      </w:r>
      <w:r w:rsidRPr="23F9AF8E">
        <w:t>Desarrollar.</w:t>
      </w:r>
    </w:p>
  </w:comment>
  <w:comment w:id="16" w:author="Andres Isaac Montes Lopez" w:date="2025-03-28T18:01:00Z" w:initials="AL">
    <w:p w14:paraId="6602451C" w14:textId="53648894" w:rsidR="00645900" w:rsidRDefault="00645900">
      <w:pPr>
        <w:pStyle w:val="Textocomentario"/>
      </w:pPr>
      <w:r>
        <w:rPr>
          <w:rStyle w:val="Refdecomentario"/>
        </w:rPr>
        <w:annotationRef/>
      </w:r>
      <w:r w:rsidRPr="5A2AB320">
        <w:t>Estimada Dra. Pilar valorar la pertinencia de las preguntas u formular una.</w:t>
      </w:r>
    </w:p>
    <w:p w14:paraId="7495C6D2" w14:textId="6188C0AA" w:rsidR="00645900" w:rsidRDefault="00645900">
      <w:pPr>
        <w:pStyle w:val="Textocomentario"/>
      </w:pPr>
    </w:p>
  </w:comment>
  <w:comment w:id="17" w:author="Andres Isaac Montes Lopez" w:date="2025-03-07T14:21:00Z" w:initials="AL">
    <w:p w14:paraId="4DFD96DB" w14:textId="33C2162D" w:rsidR="00462EEA" w:rsidRDefault="005F132F">
      <w:r>
        <w:annotationRef/>
      </w:r>
      <w:r w:rsidRPr="151BD4F7">
        <w:t>Desarrollar.</w:t>
      </w:r>
    </w:p>
  </w:comment>
  <w:comment w:id="18" w:author="Andres Isaac Montes Lopez" w:date="2025-03-07T14:22:00Z" w:initials="AL">
    <w:p w14:paraId="0CC0FA9C" w14:textId="2B8DA765" w:rsidR="00462EEA" w:rsidRDefault="005F132F">
      <w:r>
        <w:annotationRef/>
      </w:r>
      <w:r w:rsidRPr="3D1BA1F1">
        <w:t>Desarrollar.</w:t>
      </w:r>
    </w:p>
  </w:comment>
  <w:comment w:id="19" w:author="Andres Isaac Montes Lopez" w:date="2025-03-14T14:23:00Z" w:initials="AL">
    <w:p w14:paraId="586678B3" w14:textId="3F27F7A7" w:rsidR="00462EEA" w:rsidRDefault="005F132F">
      <w:r>
        <w:annotationRef/>
      </w:r>
      <w:r w:rsidRPr="19D8BA67">
        <w:t>Actividad_S13_UAL_Diseño de proyectos</w:t>
      </w:r>
    </w:p>
  </w:comment>
  <w:comment w:id="20" w:author="Andres Isaac Montes Lopez" w:date="2025-03-14T14:25:00Z" w:initials="AL">
    <w:p w14:paraId="4AECACCF" w14:textId="49BA735D" w:rsidR="00462EEA" w:rsidRDefault="005F132F">
      <w:r>
        <w:annotationRef/>
      </w:r>
      <w:r w:rsidRPr="32ABEA28">
        <w:t>S15_Act_UAL_Diseño de proyectos</w:t>
      </w:r>
    </w:p>
  </w:comment>
  <w:comment w:id="21" w:author="Andres Isaac Montes Lopez" w:date="2025-03-14T14:26:00Z" w:initials="AL">
    <w:p w14:paraId="74379F97" w14:textId="2C9D41F9" w:rsidR="00462EEA" w:rsidRDefault="005F132F">
      <w:r>
        <w:annotationRef/>
      </w:r>
      <w:r w:rsidRPr="4397CC18">
        <w:t>Actividad S16_UAL_Diseño de proyectos</w:t>
      </w:r>
    </w:p>
  </w:comment>
  <w:comment w:id="22" w:author="Andres Isaac Montes Lopez" w:date="2025-03-14T14:27:00Z" w:initials="AL">
    <w:p w14:paraId="01F96816" w14:textId="2A535019" w:rsidR="00462EEA" w:rsidRDefault="005F132F">
      <w:r>
        <w:annotationRef/>
      </w:r>
      <w:r w:rsidRPr="6C2EE40F">
        <w:t>Act_S16_UAL_Diseño de proyectos</w:t>
      </w:r>
    </w:p>
  </w:comment>
  <w:comment w:id="23" w:author="Carlos Andrei Barrera Gonzalez" w:date="2025-02-18T11:45:00Z" w:initials="CB">
    <w:p w14:paraId="19969550" w14:textId="77777777" w:rsidR="00082CC1" w:rsidRDefault="00082CC1" w:rsidP="00082CC1">
      <w:pPr>
        <w:pStyle w:val="Textocomentario"/>
      </w:pPr>
      <w:r>
        <w:rPr>
          <w:rStyle w:val="Refdecomentario"/>
        </w:rPr>
        <w:annotationRef/>
      </w:r>
      <w:r>
        <w:t xml:space="preserve">Esto lo actualizamos nosotros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B6CAB9" w15:done="0"/>
  <w15:commentEx w15:paraId="429407BE" w15:done="0"/>
  <w15:commentEx w15:paraId="77CB222E" w15:done="0"/>
  <w15:commentEx w15:paraId="425E3452" w15:done="0"/>
  <w15:commentEx w15:paraId="587C6D17" w15:done="0"/>
  <w15:commentEx w15:paraId="5D202079" w15:done="0"/>
  <w15:commentEx w15:paraId="137DA17E" w15:done="0"/>
  <w15:commentEx w15:paraId="3C30CC4A" w15:done="0"/>
  <w15:commentEx w15:paraId="25CA2AEA" w15:done="0"/>
  <w15:commentEx w15:paraId="6D810277" w15:done="0"/>
  <w15:commentEx w15:paraId="0277982A" w15:done="0"/>
  <w15:commentEx w15:paraId="52641F3B" w15:done="0"/>
  <w15:commentEx w15:paraId="3536F4A3" w15:done="0"/>
  <w15:commentEx w15:paraId="5DEB5384" w15:done="0"/>
  <w15:commentEx w15:paraId="7495C6D2" w15:done="0"/>
  <w15:commentEx w15:paraId="4DFD96DB" w15:done="0"/>
  <w15:commentEx w15:paraId="0CC0FA9C" w15:done="0"/>
  <w15:commentEx w15:paraId="586678B3" w15:done="0"/>
  <w15:commentEx w15:paraId="4AECACCF" w15:done="0"/>
  <w15:commentEx w15:paraId="74379F97" w15:done="0"/>
  <w15:commentEx w15:paraId="01F96816" w15:done="0"/>
  <w15:commentEx w15:paraId="199695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7A99CC" w16cex:dateUtc="2025-03-07T20:07:00Z"/>
  <w16cex:commentExtensible w16cex:durableId="2A3FE91F" w16cex:dateUtc="2025-03-07T20:07:00Z"/>
  <w16cex:commentExtensible w16cex:durableId="27616C22" w16cex:dateUtc="2025-03-28T23:59:00Z"/>
  <w16cex:commentExtensible w16cex:durableId="42273DE5" w16cex:dateUtc="2025-03-07T20:17:00Z"/>
  <w16cex:commentExtensible w16cex:durableId="7A61DCB5" w16cex:dateUtc="2025-03-14T20:12:00Z"/>
  <w16cex:commentExtensible w16cex:durableId="557E22DA" w16cex:dateUtc="2025-03-14T20:14:00Z"/>
  <w16cex:commentExtensible w16cex:durableId="3043E3E8" w16cex:dateUtc="2025-03-14T20:15:00Z"/>
  <w16cex:commentExtensible w16cex:durableId="17F83BF0" w16cex:dateUtc="2025-03-14T20:16:00Z"/>
  <w16cex:commentExtensible w16cex:durableId="64CF061F" w16cex:dateUtc="2025-03-14T20:17:00Z"/>
  <w16cex:commentExtensible w16cex:durableId="0434EFAC" w16cex:dateUtc="2025-03-14T20:18:00Z"/>
  <w16cex:commentExtensible w16cex:durableId="4CDD9FAD" w16cex:dateUtc="2025-03-14T20:20:00Z"/>
  <w16cex:commentExtensible w16cex:durableId="6D095045" w16cex:dateUtc="2025-03-29T00:00:00Z"/>
  <w16cex:commentExtensible w16cex:durableId="4D29CD89" w16cex:dateUtc="2025-03-07T20:18:00Z"/>
  <w16cex:commentExtensible w16cex:durableId="38D870B2" w16cex:dateUtc="2025-03-07T20:18:00Z"/>
  <w16cex:commentExtensible w16cex:durableId="3EB44FBB" w16cex:dateUtc="2025-03-29T00:01:00Z"/>
  <w16cex:commentExtensible w16cex:durableId="23DAD202" w16cex:dateUtc="2025-03-07T20:21:00Z"/>
  <w16cex:commentExtensible w16cex:durableId="4943D860" w16cex:dateUtc="2025-03-07T20:22:00Z"/>
  <w16cex:commentExtensible w16cex:durableId="72C8830B" w16cex:dateUtc="2025-03-14T20:23:00Z"/>
  <w16cex:commentExtensible w16cex:durableId="6B997CFE" w16cex:dateUtc="2025-03-14T20:25:00Z"/>
  <w16cex:commentExtensible w16cex:durableId="3BB631B3" w16cex:dateUtc="2025-03-14T20:26:00Z"/>
  <w16cex:commentExtensible w16cex:durableId="6AACDBB3" w16cex:dateUtc="2025-03-14T20:27:00Z"/>
  <w16cex:commentExtensible w16cex:durableId="314E1B31" w16cex:dateUtc="2025-02-18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B6CAB9" w16cid:durableId="107A99CC"/>
  <w16cid:commentId w16cid:paraId="429407BE" w16cid:durableId="2A3FE91F"/>
  <w16cid:commentId w16cid:paraId="77CB222E" w16cid:durableId="27616C22"/>
  <w16cid:commentId w16cid:paraId="425E3452" w16cid:durableId="42273DE5"/>
  <w16cid:commentId w16cid:paraId="587C6D17" w16cid:durableId="7A61DCB5"/>
  <w16cid:commentId w16cid:paraId="5D202079" w16cid:durableId="557E22DA"/>
  <w16cid:commentId w16cid:paraId="137DA17E" w16cid:durableId="3043E3E8"/>
  <w16cid:commentId w16cid:paraId="3C30CC4A" w16cid:durableId="17F83BF0"/>
  <w16cid:commentId w16cid:paraId="25CA2AEA" w16cid:durableId="64CF061F"/>
  <w16cid:commentId w16cid:paraId="6D810277" w16cid:durableId="0434EFAC"/>
  <w16cid:commentId w16cid:paraId="0277982A" w16cid:durableId="4CDD9FAD"/>
  <w16cid:commentId w16cid:paraId="52641F3B" w16cid:durableId="6D095045"/>
  <w16cid:commentId w16cid:paraId="3536F4A3" w16cid:durableId="4D29CD89"/>
  <w16cid:commentId w16cid:paraId="5DEB5384" w16cid:durableId="38D870B2"/>
  <w16cid:commentId w16cid:paraId="7495C6D2" w16cid:durableId="3EB44FBB"/>
  <w16cid:commentId w16cid:paraId="4DFD96DB" w16cid:durableId="23DAD202"/>
  <w16cid:commentId w16cid:paraId="0CC0FA9C" w16cid:durableId="4943D860"/>
  <w16cid:commentId w16cid:paraId="586678B3" w16cid:durableId="72C8830B"/>
  <w16cid:commentId w16cid:paraId="4AECACCF" w16cid:durableId="6B997CFE"/>
  <w16cid:commentId w16cid:paraId="74379F97" w16cid:durableId="3BB631B3"/>
  <w16cid:commentId w16cid:paraId="01F96816" w16cid:durableId="6AACDBB3"/>
  <w16cid:commentId w16cid:paraId="19969550" w16cid:durableId="314E1B3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Times New Roman">
    <w:altName w:val="Arial"/>
    <w:panose1 w:val="00000000000000000000"/>
    <w:charset w:val="00"/>
    <w:family w:val="roman"/>
    <w:notTrueType/>
    <w:pitch w:val="default"/>
  </w:font>
  <w:font w:name="Geomanist">
    <w:panose1 w:val="02000503000000020004"/>
    <w:charset w:val="00"/>
    <w:family w:val="modern"/>
    <w:notTrueType/>
    <w:pitch w:val="variable"/>
    <w:sig w:usb0="A000002F" w:usb1="1000004A" w:usb2="00000000" w:usb3="00000000" w:csb0="00000193"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ZZWEdCZ1H4X/PG" int2:id="7F0GrdaW">
      <int2:state int2:value="Rejected" int2:type="AugLoop_Text_Critique"/>
    </int2:textHash>
    <int2:textHash int2:hashCode="ZCkrHCsuE+rYeI" int2:id="8lXj2vEZ">
      <int2:state int2:value="Rejected" int2:type="AugLoop_Text_Critique"/>
    </int2:textHash>
    <int2:textHash int2:hashCode="z8pEwvXtnHdc9Z" int2:id="EcJ5ERyf">
      <int2:state int2:value="Rejected" int2:type="AugLoop_Text_Critique"/>
    </int2:textHash>
    <int2:textHash int2:hashCode="0gBcwgbMv97fK+" int2:id="HvhmHZl8">
      <int2:state int2:value="Rejected" int2:type="AugLoop_Text_Critique"/>
    </int2:textHash>
    <int2:textHash int2:hashCode="IYEsIKNuWewL7x" int2:id="KCL35AJE">
      <int2:state int2:value="Rejected" int2:type="AugLoop_Text_Critique"/>
    </int2:textHash>
    <int2:textHash int2:hashCode="shmlyV38xJL+MH" int2:id="Zc6rd1Dd">
      <int2:state int2:value="Rejected" int2:type="AugLoop_Text_Critique"/>
    </int2:textHash>
    <int2:textHash int2:hashCode="d4ZX/6k2XVJ7ib" int2:id="Zw7MFFQB">
      <int2:state int2:value="Rejected" int2:type="AugLoop_Text_Critique"/>
    </int2:textHash>
    <int2:textHash int2:hashCode="BW8RgniZLaM2Gj" int2:id="a83VRRnz">
      <int2:state int2:value="Rejected" int2:type="AugLoop_Text_Critique"/>
    </int2:textHash>
    <int2:textHash int2:hashCode="BRNEJrzRdQULCB" int2:id="amMSno4h">
      <int2:state int2:value="Rejected" int2:type="AugLoop_Text_Critique"/>
    </int2:textHash>
    <int2:textHash int2:hashCode="2p3C9UvMmHu/qo" int2:id="g2x8DztL">
      <int2:state int2:value="Rejected" int2:type="AugLoop_Text_Critique"/>
    </int2:textHash>
    <int2:textHash int2:hashCode="9H/pgRZK2Ew90r" int2:id="geblktFt">
      <int2:state int2:value="Rejected" int2:type="AugLoop_Text_Critique"/>
    </int2:textHash>
    <int2:textHash int2:hashCode="rYFn30t1vZ8uFl" int2:id="jD4FqxwP">
      <int2:state int2:value="Rejected" int2:type="AugLoop_Text_Critique"/>
    </int2:textHash>
    <int2:textHash int2:hashCode="oHgk1jTjknnQJY" int2:id="lJii5cAk">
      <int2:state int2:value="Rejected" int2:type="AugLoop_Text_Critique"/>
    </int2:textHash>
    <int2:textHash int2:hashCode="vqyerBzudMNbQg" int2:id="o3PAhMW9">
      <int2:state int2:value="Rejected" int2:type="AugLoop_Text_Critique"/>
    </int2:textHash>
    <int2:textHash int2:hashCode="7XOB4lyq3iadDH" int2:id="pu8EPIdv">
      <int2:state int2:value="Rejected" int2:type="AugLoop_Text_Critique"/>
    </int2:textHash>
    <int2:textHash int2:hashCode="ioKjNT20hylZv+" int2:id="sOK73yh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3E4BF"/>
    <w:multiLevelType w:val="hybridMultilevel"/>
    <w:tmpl w:val="FFFFFFFF"/>
    <w:lvl w:ilvl="0" w:tplc="5622B1AA">
      <w:start w:val="1"/>
      <w:numFmt w:val="decimal"/>
      <w:lvlText w:val="%1."/>
      <w:lvlJc w:val="left"/>
      <w:pPr>
        <w:ind w:left="720" w:hanging="360"/>
      </w:pPr>
      <w:rPr>
        <w:rFonts w:ascii="Segoe UI" w:hAnsi="Segoe UI" w:hint="default"/>
      </w:rPr>
    </w:lvl>
    <w:lvl w:ilvl="1" w:tplc="7C9E1B78">
      <w:start w:val="1"/>
      <w:numFmt w:val="lowerLetter"/>
      <w:lvlText w:val="%2."/>
      <w:lvlJc w:val="left"/>
      <w:pPr>
        <w:ind w:left="1440" w:hanging="360"/>
      </w:pPr>
    </w:lvl>
    <w:lvl w:ilvl="2" w:tplc="3DDC9718">
      <w:start w:val="1"/>
      <w:numFmt w:val="lowerRoman"/>
      <w:lvlText w:val="%3."/>
      <w:lvlJc w:val="right"/>
      <w:pPr>
        <w:ind w:left="2160" w:hanging="180"/>
      </w:pPr>
    </w:lvl>
    <w:lvl w:ilvl="3" w:tplc="1B4C8920">
      <w:start w:val="1"/>
      <w:numFmt w:val="decimal"/>
      <w:lvlText w:val="%4."/>
      <w:lvlJc w:val="left"/>
      <w:pPr>
        <w:ind w:left="2880" w:hanging="360"/>
      </w:pPr>
    </w:lvl>
    <w:lvl w:ilvl="4" w:tplc="FAA2B1F4">
      <w:start w:val="1"/>
      <w:numFmt w:val="lowerLetter"/>
      <w:lvlText w:val="%5."/>
      <w:lvlJc w:val="left"/>
      <w:pPr>
        <w:ind w:left="3600" w:hanging="360"/>
      </w:pPr>
    </w:lvl>
    <w:lvl w:ilvl="5" w:tplc="86A60E7C">
      <w:start w:val="1"/>
      <w:numFmt w:val="lowerRoman"/>
      <w:lvlText w:val="%6."/>
      <w:lvlJc w:val="right"/>
      <w:pPr>
        <w:ind w:left="4320" w:hanging="180"/>
      </w:pPr>
    </w:lvl>
    <w:lvl w:ilvl="6" w:tplc="F4E210E8">
      <w:start w:val="1"/>
      <w:numFmt w:val="decimal"/>
      <w:lvlText w:val="%7."/>
      <w:lvlJc w:val="left"/>
      <w:pPr>
        <w:ind w:left="5040" w:hanging="360"/>
      </w:pPr>
    </w:lvl>
    <w:lvl w:ilvl="7" w:tplc="042A4122">
      <w:start w:val="1"/>
      <w:numFmt w:val="lowerLetter"/>
      <w:lvlText w:val="%8."/>
      <w:lvlJc w:val="left"/>
      <w:pPr>
        <w:ind w:left="5760" w:hanging="360"/>
      </w:pPr>
    </w:lvl>
    <w:lvl w:ilvl="8" w:tplc="3418E69C">
      <w:start w:val="1"/>
      <w:numFmt w:val="lowerRoman"/>
      <w:lvlText w:val="%9."/>
      <w:lvlJc w:val="right"/>
      <w:pPr>
        <w:ind w:left="6480" w:hanging="180"/>
      </w:pPr>
    </w:lvl>
  </w:abstractNum>
  <w:abstractNum w:abstractNumId="1" w15:restartNumberingAfterBreak="0">
    <w:nsid w:val="04CED38F"/>
    <w:multiLevelType w:val="multilevel"/>
    <w:tmpl w:val="3E5E157A"/>
    <w:lvl w:ilvl="0">
      <w:start w:val="1"/>
      <w:numFmt w:val="decimal"/>
      <w:lvlText w:val="%1."/>
      <w:lvlJc w:val="left"/>
      <w:pPr>
        <w:ind w:left="720" w:hanging="360"/>
      </w:pPr>
    </w:lvl>
    <w:lvl w:ilvl="1">
      <w:start w:val="1"/>
      <w:numFmt w:val="decimal"/>
      <w:lvlText w:val="%1.%2"/>
      <w:lvlJc w:val="left"/>
      <w:pPr>
        <w:ind w:left="1113" w:hanging="405"/>
      </w:pPr>
      <w:rPr>
        <w:rFonts w:ascii="Arial" w:hAnsi="Aria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399D7A"/>
    <w:multiLevelType w:val="hybridMultilevel"/>
    <w:tmpl w:val="FFFFFFFF"/>
    <w:lvl w:ilvl="0" w:tplc="7CDC9216">
      <w:start w:val="1"/>
      <w:numFmt w:val="bullet"/>
      <w:lvlText w:val=" "/>
      <w:lvlJc w:val="left"/>
      <w:pPr>
        <w:ind w:left="720" w:hanging="360"/>
      </w:pPr>
      <w:rPr>
        <w:rFonts w:ascii="Aptos" w:hAnsi="Aptos" w:hint="default"/>
      </w:rPr>
    </w:lvl>
    <w:lvl w:ilvl="1" w:tplc="F31AF27C">
      <w:start w:val="1"/>
      <w:numFmt w:val="bullet"/>
      <w:lvlText w:val="o"/>
      <w:lvlJc w:val="left"/>
      <w:pPr>
        <w:ind w:left="1440" w:hanging="360"/>
      </w:pPr>
      <w:rPr>
        <w:rFonts w:ascii="Courier New" w:hAnsi="Courier New" w:hint="default"/>
      </w:rPr>
    </w:lvl>
    <w:lvl w:ilvl="2" w:tplc="3B86E800">
      <w:start w:val="1"/>
      <w:numFmt w:val="bullet"/>
      <w:lvlText w:val=""/>
      <w:lvlJc w:val="left"/>
      <w:pPr>
        <w:ind w:left="2160" w:hanging="360"/>
      </w:pPr>
      <w:rPr>
        <w:rFonts w:ascii="Wingdings" w:hAnsi="Wingdings" w:hint="default"/>
      </w:rPr>
    </w:lvl>
    <w:lvl w:ilvl="3" w:tplc="00D2CFAE">
      <w:start w:val="1"/>
      <w:numFmt w:val="bullet"/>
      <w:lvlText w:val=""/>
      <w:lvlJc w:val="left"/>
      <w:pPr>
        <w:ind w:left="2880" w:hanging="360"/>
      </w:pPr>
      <w:rPr>
        <w:rFonts w:ascii="Symbol" w:hAnsi="Symbol" w:hint="default"/>
      </w:rPr>
    </w:lvl>
    <w:lvl w:ilvl="4" w:tplc="C03AFD02">
      <w:start w:val="1"/>
      <w:numFmt w:val="bullet"/>
      <w:lvlText w:val="o"/>
      <w:lvlJc w:val="left"/>
      <w:pPr>
        <w:ind w:left="3600" w:hanging="360"/>
      </w:pPr>
      <w:rPr>
        <w:rFonts w:ascii="Courier New" w:hAnsi="Courier New" w:hint="default"/>
      </w:rPr>
    </w:lvl>
    <w:lvl w:ilvl="5" w:tplc="F4D2B3DC">
      <w:start w:val="1"/>
      <w:numFmt w:val="bullet"/>
      <w:lvlText w:val=""/>
      <w:lvlJc w:val="left"/>
      <w:pPr>
        <w:ind w:left="4320" w:hanging="360"/>
      </w:pPr>
      <w:rPr>
        <w:rFonts w:ascii="Wingdings" w:hAnsi="Wingdings" w:hint="default"/>
      </w:rPr>
    </w:lvl>
    <w:lvl w:ilvl="6" w:tplc="7F3A7796">
      <w:start w:val="1"/>
      <w:numFmt w:val="bullet"/>
      <w:lvlText w:val=""/>
      <w:lvlJc w:val="left"/>
      <w:pPr>
        <w:ind w:left="5040" w:hanging="360"/>
      </w:pPr>
      <w:rPr>
        <w:rFonts w:ascii="Symbol" w:hAnsi="Symbol" w:hint="default"/>
      </w:rPr>
    </w:lvl>
    <w:lvl w:ilvl="7" w:tplc="43A8159C">
      <w:start w:val="1"/>
      <w:numFmt w:val="bullet"/>
      <w:lvlText w:val="o"/>
      <w:lvlJc w:val="left"/>
      <w:pPr>
        <w:ind w:left="5760" w:hanging="360"/>
      </w:pPr>
      <w:rPr>
        <w:rFonts w:ascii="Courier New" w:hAnsi="Courier New" w:hint="default"/>
      </w:rPr>
    </w:lvl>
    <w:lvl w:ilvl="8" w:tplc="555E84EE">
      <w:start w:val="1"/>
      <w:numFmt w:val="bullet"/>
      <w:lvlText w:val=""/>
      <w:lvlJc w:val="left"/>
      <w:pPr>
        <w:ind w:left="6480" w:hanging="360"/>
      </w:pPr>
      <w:rPr>
        <w:rFonts w:ascii="Wingdings" w:hAnsi="Wingdings" w:hint="default"/>
      </w:rPr>
    </w:lvl>
  </w:abstractNum>
  <w:abstractNum w:abstractNumId="3" w15:restartNumberingAfterBreak="0">
    <w:nsid w:val="066A1C2D"/>
    <w:multiLevelType w:val="hybridMultilevel"/>
    <w:tmpl w:val="FFFFFFFF"/>
    <w:lvl w:ilvl="0" w:tplc="A37A0A62">
      <w:start w:val="1"/>
      <w:numFmt w:val="lowerLetter"/>
      <w:lvlText w:val="%1."/>
      <w:lvlJc w:val="left"/>
      <w:pPr>
        <w:ind w:left="720" w:hanging="360"/>
      </w:pPr>
      <w:rPr>
        <w:rFonts w:ascii="Segoe UI" w:hAnsi="Segoe UI" w:hint="default"/>
      </w:rPr>
    </w:lvl>
    <w:lvl w:ilvl="1" w:tplc="C2BA12EE">
      <w:start w:val="1"/>
      <w:numFmt w:val="lowerLetter"/>
      <w:lvlText w:val="%2."/>
      <w:lvlJc w:val="left"/>
      <w:pPr>
        <w:ind w:left="1440" w:hanging="360"/>
      </w:pPr>
    </w:lvl>
    <w:lvl w:ilvl="2" w:tplc="921CA434">
      <w:start w:val="1"/>
      <w:numFmt w:val="lowerRoman"/>
      <w:lvlText w:val="%3."/>
      <w:lvlJc w:val="right"/>
      <w:pPr>
        <w:ind w:left="2160" w:hanging="180"/>
      </w:pPr>
    </w:lvl>
    <w:lvl w:ilvl="3" w:tplc="E1CE2BFC">
      <w:start w:val="1"/>
      <w:numFmt w:val="decimal"/>
      <w:lvlText w:val="%4."/>
      <w:lvlJc w:val="left"/>
      <w:pPr>
        <w:ind w:left="2880" w:hanging="360"/>
      </w:pPr>
    </w:lvl>
    <w:lvl w:ilvl="4" w:tplc="D9F2AAD6">
      <w:start w:val="1"/>
      <w:numFmt w:val="lowerLetter"/>
      <w:lvlText w:val="%5."/>
      <w:lvlJc w:val="left"/>
      <w:pPr>
        <w:ind w:left="3600" w:hanging="360"/>
      </w:pPr>
    </w:lvl>
    <w:lvl w:ilvl="5" w:tplc="3DE4AC0A">
      <w:start w:val="1"/>
      <w:numFmt w:val="lowerRoman"/>
      <w:lvlText w:val="%6."/>
      <w:lvlJc w:val="right"/>
      <w:pPr>
        <w:ind w:left="4320" w:hanging="180"/>
      </w:pPr>
    </w:lvl>
    <w:lvl w:ilvl="6" w:tplc="6C66F296">
      <w:start w:val="1"/>
      <w:numFmt w:val="decimal"/>
      <w:lvlText w:val="%7."/>
      <w:lvlJc w:val="left"/>
      <w:pPr>
        <w:ind w:left="5040" w:hanging="360"/>
      </w:pPr>
    </w:lvl>
    <w:lvl w:ilvl="7" w:tplc="F048ACCC">
      <w:start w:val="1"/>
      <w:numFmt w:val="lowerLetter"/>
      <w:lvlText w:val="%8."/>
      <w:lvlJc w:val="left"/>
      <w:pPr>
        <w:ind w:left="5760" w:hanging="360"/>
      </w:pPr>
    </w:lvl>
    <w:lvl w:ilvl="8" w:tplc="98348FDA">
      <w:start w:val="1"/>
      <w:numFmt w:val="lowerRoman"/>
      <w:lvlText w:val="%9."/>
      <w:lvlJc w:val="right"/>
      <w:pPr>
        <w:ind w:left="6480" w:hanging="180"/>
      </w:pPr>
    </w:lvl>
  </w:abstractNum>
  <w:abstractNum w:abstractNumId="4" w15:restartNumberingAfterBreak="0">
    <w:nsid w:val="075CA12E"/>
    <w:multiLevelType w:val="hybridMultilevel"/>
    <w:tmpl w:val="D5104930"/>
    <w:lvl w:ilvl="0" w:tplc="361C619A">
      <w:start w:val="1"/>
      <w:numFmt w:val="lowerLetter"/>
      <w:lvlText w:val="%1)"/>
      <w:lvlJc w:val="left"/>
      <w:pPr>
        <w:ind w:left="1776" w:hanging="360"/>
      </w:pPr>
      <w:rPr>
        <w:rFonts w:ascii="Arial" w:hAnsi="Arial" w:hint="default"/>
      </w:rPr>
    </w:lvl>
    <w:lvl w:ilvl="1" w:tplc="DC3A548A">
      <w:start w:val="1"/>
      <w:numFmt w:val="lowerLetter"/>
      <w:lvlText w:val="%2."/>
      <w:lvlJc w:val="left"/>
      <w:pPr>
        <w:ind w:left="1440" w:hanging="360"/>
      </w:pPr>
    </w:lvl>
    <w:lvl w:ilvl="2" w:tplc="C26C4ED0">
      <w:start w:val="1"/>
      <w:numFmt w:val="lowerRoman"/>
      <w:lvlText w:val="%3."/>
      <w:lvlJc w:val="right"/>
      <w:pPr>
        <w:ind w:left="2160" w:hanging="180"/>
      </w:pPr>
    </w:lvl>
    <w:lvl w:ilvl="3" w:tplc="EE8622B6">
      <w:start w:val="1"/>
      <w:numFmt w:val="decimal"/>
      <w:lvlText w:val="%4."/>
      <w:lvlJc w:val="left"/>
      <w:pPr>
        <w:ind w:left="2880" w:hanging="360"/>
      </w:pPr>
    </w:lvl>
    <w:lvl w:ilvl="4" w:tplc="0D82AED0">
      <w:start w:val="1"/>
      <w:numFmt w:val="lowerLetter"/>
      <w:lvlText w:val="%5."/>
      <w:lvlJc w:val="left"/>
      <w:pPr>
        <w:ind w:left="3600" w:hanging="360"/>
      </w:pPr>
    </w:lvl>
    <w:lvl w:ilvl="5" w:tplc="F3FA4740">
      <w:start w:val="1"/>
      <w:numFmt w:val="lowerRoman"/>
      <w:lvlText w:val="%6."/>
      <w:lvlJc w:val="right"/>
      <w:pPr>
        <w:ind w:left="4320" w:hanging="180"/>
      </w:pPr>
    </w:lvl>
    <w:lvl w:ilvl="6" w:tplc="EEDAD030">
      <w:start w:val="1"/>
      <w:numFmt w:val="decimal"/>
      <w:lvlText w:val="%7."/>
      <w:lvlJc w:val="left"/>
      <w:pPr>
        <w:ind w:left="5040" w:hanging="360"/>
      </w:pPr>
    </w:lvl>
    <w:lvl w:ilvl="7" w:tplc="518A840A">
      <w:start w:val="1"/>
      <w:numFmt w:val="lowerLetter"/>
      <w:lvlText w:val="%8."/>
      <w:lvlJc w:val="left"/>
      <w:pPr>
        <w:ind w:left="5760" w:hanging="360"/>
      </w:pPr>
    </w:lvl>
    <w:lvl w:ilvl="8" w:tplc="F6BE754C">
      <w:start w:val="1"/>
      <w:numFmt w:val="lowerRoman"/>
      <w:lvlText w:val="%9."/>
      <w:lvlJc w:val="right"/>
      <w:pPr>
        <w:ind w:left="6480" w:hanging="180"/>
      </w:pPr>
    </w:lvl>
  </w:abstractNum>
  <w:abstractNum w:abstractNumId="5" w15:restartNumberingAfterBreak="0">
    <w:nsid w:val="0874E148"/>
    <w:multiLevelType w:val="hybridMultilevel"/>
    <w:tmpl w:val="254C56BC"/>
    <w:lvl w:ilvl="0" w:tplc="CCDE0624">
      <w:start w:val="1"/>
      <w:numFmt w:val="bullet"/>
      <w:lvlText w:val=""/>
      <w:lvlJc w:val="left"/>
      <w:pPr>
        <w:ind w:left="720" w:hanging="360"/>
      </w:pPr>
      <w:rPr>
        <w:rFonts w:ascii="Wingdings" w:hAnsi="Wingdings" w:hint="default"/>
      </w:rPr>
    </w:lvl>
    <w:lvl w:ilvl="1" w:tplc="0BAC053E">
      <w:start w:val="1"/>
      <w:numFmt w:val="bullet"/>
      <w:lvlText w:val="o"/>
      <w:lvlJc w:val="left"/>
      <w:pPr>
        <w:ind w:left="1440" w:hanging="360"/>
      </w:pPr>
      <w:rPr>
        <w:rFonts w:ascii="Courier New" w:hAnsi="Courier New" w:hint="default"/>
      </w:rPr>
    </w:lvl>
    <w:lvl w:ilvl="2" w:tplc="6A84BE62">
      <w:start w:val="1"/>
      <w:numFmt w:val="bullet"/>
      <w:lvlText w:val=""/>
      <w:lvlJc w:val="left"/>
      <w:pPr>
        <w:ind w:left="2160" w:hanging="360"/>
      </w:pPr>
      <w:rPr>
        <w:rFonts w:ascii="Wingdings" w:hAnsi="Wingdings" w:hint="default"/>
      </w:rPr>
    </w:lvl>
    <w:lvl w:ilvl="3" w:tplc="3E9400F4">
      <w:start w:val="1"/>
      <w:numFmt w:val="bullet"/>
      <w:lvlText w:val=""/>
      <w:lvlJc w:val="left"/>
      <w:pPr>
        <w:ind w:left="2880" w:hanging="360"/>
      </w:pPr>
      <w:rPr>
        <w:rFonts w:ascii="Symbol" w:hAnsi="Symbol" w:hint="default"/>
      </w:rPr>
    </w:lvl>
    <w:lvl w:ilvl="4" w:tplc="EBF4B27A">
      <w:start w:val="1"/>
      <w:numFmt w:val="bullet"/>
      <w:lvlText w:val="o"/>
      <w:lvlJc w:val="left"/>
      <w:pPr>
        <w:ind w:left="3600" w:hanging="360"/>
      </w:pPr>
      <w:rPr>
        <w:rFonts w:ascii="Courier New" w:hAnsi="Courier New" w:hint="default"/>
      </w:rPr>
    </w:lvl>
    <w:lvl w:ilvl="5" w:tplc="7788195E">
      <w:start w:val="1"/>
      <w:numFmt w:val="bullet"/>
      <w:lvlText w:val=""/>
      <w:lvlJc w:val="left"/>
      <w:pPr>
        <w:ind w:left="4320" w:hanging="360"/>
      </w:pPr>
      <w:rPr>
        <w:rFonts w:ascii="Wingdings" w:hAnsi="Wingdings" w:hint="default"/>
      </w:rPr>
    </w:lvl>
    <w:lvl w:ilvl="6" w:tplc="8E864F64">
      <w:start w:val="1"/>
      <w:numFmt w:val="bullet"/>
      <w:lvlText w:val=""/>
      <w:lvlJc w:val="left"/>
      <w:pPr>
        <w:ind w:left="5040" w:hanging="360"/>
      </w:pPr>
      <w:rPr>
        <w:rFonts w:ascii="Symbol" w:hAnsi="Symbol" w:hint="default"/>
      </w:rPr>
    </w:lvl>
    <w:lvl w:ilvl="7" w:tplc="1D90A686">
      <w:start w:val="1"/>
      <w:numFmt w:val="bullet"/>
      <w:lvlText w:val="o"/>
      <w:lvlJc w:val="left"/>
      <w:pPr>
        <w:ind w:left="5760" w:hanging="360"/>
      </w:pPr>
      <w:rPr>
        <w:rFonts w:ascii="Courier New" w:hAnsi="Courier New" w:hint="default"/>
      </w:rPr>
    </w:lvl>
    <w:lvl w:ilvl="8" w:tplc="E2F4282C">
      <w:start w:val="1"/>
      <w:numFmt w:val="bullet"/>
      <w:lvlText w:val=""/>
      <w:lvlJc w:val="left"/>
      <w:pPr>
        <w:ind w:left="6480" w:hanging="360"/>
      </w:pPr>
      <w:rPr>
        <w:rFonts w:ascii="Wingdings" w:hAnsi="Wingdings" w:hint="default"/>
      </w:rPr>
    </w:lvl>
  </w:abstractNum>
  <w:abstractNum w:abstractNumId="6" w15:restartNumberingAfterBreak="0">
    <w:nsid w:val="0AF65E82"/>
    <w:multiLevelType w:val="hybridMultilevel"/>
    <w:tmpl w:val="A5D8F250"/>
    <w:lvl w:ilvl="0" w:tplc="7C2E8486">
      <w:start w:val="1"/>
      <w:numFmt w:val="bullet"/>
      <w:lvlText w:val=""/>
      <w:lvlJc w:val="left"/>
      <w:pPr>
        <w:ind w:left="720" w:hanging="360"/>
      </w:pPr>
      <w:rPr>
        <w:rFonts w:ascii="Symbol" w:hAnsi="Symbol" w:hint="default"/>
      </w:rPr>
    </w:lvl>
    <w:lvl w:ilvl="1" w:tplc="87A8C716">
      <w:start w:val="1"/>
      <w:numFmt w:val="bullet"/>
      <w:lvlText w:val="o"/>
      <w:lvlJc w:val="left"/>
      <w:pPr>
        <w:ind w:left="1440" w:hanging="360"/>
      </w:pPr>
      <w:rPr>
        <w:rFonts w:ascii="Courier New" w:hAnsi="Courier New" w:hint="default"/>
      </w:rPr>
    </w:lvl>
    <w:lvl w:ilvl="2" w:tplc="4BDCAC94">
      <w:start w:val="1"/>
      <w:numFmt w:val="bullet"/>
      <w:lvlText w:val=""/>
      <w:lvlJc w:val="left"/>
      <w:pPr>
        <w:ind w:left="2160" w:hanging="360"/>
      </w:pPr>
      <w:rPr>
        <w:rFonts w:ascii="Wingdings" w:hAnsi="Wingdings" w:hint="default"/>
      </w:rPr>
    </w:lvl>
    <w:lvl w:ilvl="3" w:tplc="310AC13E">
      <w:start w:val="1"/>
      <w:numFmt w:val="bullet"/>
      <w:lvlText w:val=""/>
      <w:lvlJc w:val="left"/>
      <w:pPr>
        <w:ind w:left="2880" w:hanging="360"/>
      </w:pPr>
      <w:rPr>
        <w:rFonts w:ascii="Symbol" w:hAnsi="Symbol" w:hint="default"/>
      </w:rPr>
    </w:lvl>
    <w:lvl w:ilvl="4" w:tplc="232238EE">
      <w:start w:val="1"/>
      <w:numFmt w:val="bullet"/>
      <w:lvlText w:val="o"/>
      <w:lvlJc w:val="left"/>
      <w:pPr>
        <w:ind w:left="3600" w:hanging="360"/>
      </w:pPr>
      <w:rPr>
        <w:rFonts w:ascii="Courier New" w:hAnsi="Courier New" w:hint="default"/>
      </w:rPr>
    </w:lvl>
    <w:lvl w:ilvl="5" w:tplc="4F421B42">
      <w:start w:val="1"/>
      <w:numFmt w:val="bullet"/>
      <w:lvlText w:val=""/>
      <w:lvlJc w:val="left"/>
      <w:pPr>
        <w:ind w:left="4320" w:hanging="360"/>
      </w:pPr>
      <w:rPr>
        <w:rFonts w:ascii="Wingdings" w:hAnsi="Wingdings" w:hint="default"/>
      </w:rPr>
    </w:lvl>
    <w:lvl w:ilvl="6" w:tplc="32EE640A">
      <w:start w:val="1"/>
      <w:numFmt w:val="bullet"/>
      <w:lvlText w:val=""/>
      <w:lvlJc w:val="left"/>
      <w:pPr>
        <w:ind w:left="5040" w:hanging="360"/>
      </w:pPr>
      <w:rPr>
        <w:rFonts w:ascii="Symbol" w:hAnsi="Symbol" w:hint="default"/>
      </w:rPr>
    </w:lvl>
    <w:lvl w:ilvl="7" w:tplc="3AEE26DE">
      <w:start w:val="1"/>
      <w:numFmt w:val="bullet"/>
      <w:lvlText w:val="o"/>
      <w:lvlJc w:val="left"/>
      <w:pPr>
        <w:ind w:left="5760" w:hanging="360"/>
      </w:pPr>
      <w:rPr>
        <w:rFonts w:ascii="Courier New" w:hAnsi="Courier New" w:hint="default"/>
      </w:rPr>
    </w:lvl>
    <w:lvl w:ilvl="8" w:tplc="6CB4B962">
      <w:start w:val="1"/>
      <w:numFmt w:val="bullet"/>
      <w:lvlText w:val=""/>
      <w:lvlJc w:val="left"/>
      <w:pPr>
        <w:ind w:left="6480" w:hanging="360"/>
      </w:pPr>
      <w:rPr>
        <w:rFonts w:ascii="Wingdings" w:hAnsi="Wingdings" w:hint="default"/>
      </w:rPr>
    </w:lvl>
  </w:abstractNum>
  <w:abstractNum w:abstractNumId="7" w15:restartNumberingAfterBreak="0">
    <w:nsid w:val="0BD36A7E"/>
    <w:multiLevelType w:val="hybridMultilevel"/>
    <w:tmpl w:val="FFFFFFFF"/>
    <w:lvl w:ilvl="0" w:tplc="ADC4AAA2">
      <w:start w:val="1"/>
      <w:numFmt w:val="bullet"/>
      <w:lvlText w:val=" "/>
      <w:lvlJc w:val="left"/>
      <w:pPr>
        <w:ind w:left="720" w:hanging="360"/>
      </w:pPr>
      <w:rPr>
        <w:rFonts w:ascii="Aptos" w:hAnsi="Aptos" w:hint="default"/>
      </w:rPr>
    </w:lvl>
    <w:lvl w:ilvl="1" w:tplc="9834A9B4">
      <w:start w:val="1"/>
      <w:numFmt w:val="bullet"/>
      <w:lvlText w:val="o"/>
      <w:lvlJc w:val="left"/>
      <w:pPr>
        <w:ind w:left="1440" w:hanging="360"/>
      </w:pPr>
      <w:rPr>
        <w:rFonts w:ascii="Courier New" w:hAnsi="Courier New" w:hint="default"/>
      </w:rPr>
    </w:lvl>
    <w:lvl w:ilvl="2" w:tplc="DBF87ADA">
      <w:start w:val="1"/>
      <w:numFmt w:val="bullet"/>
      <w:lvlText w:val=""/>
      <w:lvlJc w:val="left"/>
      <w:pPr>
        <w:ind w:left="2160" w:hanging="360"/>
      </w:pPr>
      <w:rPr>
        <w:rFonts w:ascii="Wingdings" w:hAnsi="Wingdings" w:hint="default"/>
      </w:rPr>
    </w:lvl>
    <w:lvl w:ilvl="3" w:tplc="6A26B59C">
      <w:start w:val="1"/>
      <w:numFmt w:val="bullet"/>
      <w:lvlText w:val=""/>
      <w:lvlJc w:val="left"/>
      <w:pPr>
        <w:ind w:left="2880" w:hanging="360"/>
      </w:pPr>
      <w:rPr>
        <w:rFonts w:ascii="Symbol" w:hAnsi="Symbol" w:hint="default"/>
      </w:rPr>
    </w:lvl>
    <w:lvl w:ilvl="4" w:tplc="D9EE2222">
      <w:start w:val="1"/>
      <w:numFmt w:val="bullet"/>
      <w:lvlText w:val="o"/>
      <w:lvlJc w:val="left"/>
      <w:pPr>
        <w:ind w:left="3600" w:hanging="360"/>
      </w:pPr>
      <w:rPr>
        <w:rFonts w:ascii="Courier New" w:hAnsi="Courier New" w:hint="default"/>
      </w:rPr>
    </w:lvl>
    <w:lvl w:ilvl="5" w:tplc="E8C69434">
      <w:start w:val="1"/>
      <w:numFmt w:val="bullet"/>
      <w:lvlText w:val=""/>
      <w:lvlJc w:val="left"/>
      <w:pPr>
        <w:ind w:left="4320" w:hanging="360"/>
      </w:pPr>
      <w:rPr>
        <w:rFonts w:ascii="Wingdings" w:hAnsi="Wingdings" w:hint="default"/>
      </w:rPr>
    </w:lvl>
    <w:lvl w:ilvl="6" w:tplc="F36632F2">
      <w:start w:val="1"/>
      <w:numFmt w:val="bullet"/>
      <w:lvlText w:val=""/>
      <w:lvlJc w:val="left"/>
      <w:pPr>
        <w:ind w:left="5040" w:hanging="360"/>
      </w:pPr>
      <w:rPr>
        <w:rFonts w:ascii="Symbol" w:hAnsi="Symbol" w:hint="default"/>
      </w:rPr>
    </w:lvl>
    <w:lvl w:ilvl="7" w:tplc="DDCECD72">
      <w:start w:val="1"/>
      <w:numFmt w:val="bullet"/>
      <w:lvlText w:val="o"/>
      <w:lvlJc w:val="left"/>
      <w:pPr>
        <w:ind w:left="5760" w:hanging="360"/>
      </w:pPr>
      <w:rPr>
        <w:rFonts w:ascii="Courier New" w:hAnsi="Courier New" w:hint="default"/>
      </w:rPr>
    </w:lvl>
    <w:lvl w:ilvl="8" w:tplc="3138C094">
      <w:start w:val="1"/>
      <w:numFmt w:val="bullet"/>
      <w:lvlText w:val=""/>
      <w:lvlJc w:val="left"/>
      <w:pPr>
        <w:ind w:left="6480" w:hanging="360"/>
      </w:pPr>
      <w:rPr>
        <w:rFonts w:ascii="Wingdings" w:hAnsi="Wingdings" w:hint="default"/>
      </w:rPr>
    </w:lvl>
  </w:abstractNum>
  <w:abstractNum w:abstractNumId="8" w15:restartNumberingAfterBreak="0">
    <w:nsid w:val="0C72CF1B"/>
    <w:multiLevelType w:val="hybridMultilevel"/>
    <w:tmpl w:val="472016F6"/>
    <w:lvl w:ilvl="0" w:tplc="213092B2">
      <w:start w:val="1"/>
      <w:numFmt w:val="bullet"/>
      <w:lvlText w:val=""/>
      <w:lvlJc w:val="left"/>
      <w:pPr>
        <w:ind w:left="2136" w:hanging="360"/>
      </w:pPr>
      <w:rPr>
        <w:rFonts w:ascii="Wingdings" w:hAnsi="Wingdings" w:hint="default"/>
      </w:rPr>
    </w:lvl>
    <w:lvl w:ilvl="1" w:tplc="4C6C3D3A">
      <w:start w:val="1"/>
      <w:numFmt w:val="bullet"/>
      <w:lvlText w:val="o"/>
      <w:lvlJc w:val="left"/>
      <w:pPr>
        <w:ind w:left="1440" w:hanging="360"/>
      </w:pPr>
      <w:rPr>
        <w:rFonts w:ascii="Courier New" w:hAnsi="Courier New" w:hint="default"/>
      </w:rPr>
    </w:lvl>
    <w:lvl w:ilvl="2" w:tplc="277C37FE">
      <w:start w:val="1"/>
      <w:numFmt w:val="bullet"/>
      <w:lvlText w:val=""/>
      <w:lvlJc w:val="left"/>
      <w:pPr>
        <w:ind w:left="2160" w:hanging="360"/>
      </w:pPr>
      <w:rPr>
        <w:rFonts w:ascii="Wingdings" w:hAnsi="Wingdings" w:hint="default"/>
      </w:rPr>
    </w:lvl>
    <w:lvl w:ilvl="3" w:tplc="7236F70E">
      <w:start w:val="1"/>
      <w:numFmt w:val="bullet"/>
      <w:lvlText w:val=""/>
      <w:lvlJc w:val="left"/>
      <w:pPr>
        <w:ind w:left="2880" w:hanging="360"/>
      </w:pPr>
      <w:rPr>
        <w:rFonts w:ascii="Symbol" w:hAnsi="Symbol" w:hint="default"/>
      </w:rPr>
    </w:lvl>
    <w:lvl w:ilvl="4" w:tplc="862E1020">
      <w:start w:val="1"/>
      <w:numFmt w:val="bullet"/>
      <w:lvlText w:val="o"/>
      <w:lvlJc w:val="left"/>
      <w:pPr>
        <w:ind w:left="3600" w:hanging="360"/>
      </w:pPr>
      <w:rPr>
        <w:rFonts w:ascii="Courier New" w:hAnsi="Courier New" w:hint="default"/>
      </w:rPr>
    </w:lvl>
    <w:lvl w:ilvl="5" w:tplc="DA50B484">
      <w:start w:val="1"/>
      <w:numFmt w:val="bullet"/>
      <w:lvlText w:val=""/>
      <w:lvlJc w:val="left"/>
      <w:pPr>
        <w:ind w:left="4320" w:hanging="360"/>
      </w:pPr>
      <w:rPr>
        <w:rFonts w:ascii="Wingdings" w:hAnsi="Wingdings" w:hint="default"/>
      </w:rPr>
    </w:lvl>
    <w:lvl w:ilvl="6" w:tplc="B534132C">
      <w:start w:val="1"/>
      <w:numFmt w:val="bullet"/>
      <w:lvlText w:val=""/>
      <w:lvlJc w:val="left"/>
      <w:pPr>
        <w:ind w:left="5040" w:hanging="360"/>
      </w:pPr>
      <w:rPr>
        <w:rFonts w:ascii="Symbol" w:hAnsi="Symbol" w:hint="default"/>
      </w:rPr>
    </w:lvl>
    <w:lvl w:ilvl="7" w:tplc="F0082682">
      <w:start w:val="1"/>
      <w:numFmt w:val="bullet"/>
      <w:lvlText w:val="o"/>
      <w:lvlJc w:val="left"/>
      <w:pPr>
        <w:ind w:left="5760" w:hanging="360"/>
      </w:pPr>
      <w:rPr>
        <w:rFonts w:ascii="Courier New" w:hAnsi="Courier New" w:hint="default"/>
      </w:rPr>
    </w:lvl>
    <w:lvl w:ilvl="8" w:tplc="95F68158">
      <w:start w:val="1"/>
      <w:numFmt w:val="bullet"/>
      <w:lvlText w:val=""/>
      <w:lvlJc w:val="left"/>
      <w:pPr>
        <w:ind w:left="6480" w:hanging="360"/>
      </w:pPr>
      <w:rPr>
        <w:rFonts w:ascii="Wingdings" w:hAnsi="Wingdings" w:hint="default"/>
      </w:rPr>
    </w:lvl>
  </w:abstractNum>
  <w:abstractNum w:abstractNumId="9" w15:restartNumberingAfterBreak="0">
    <w:nsid w:val="172B132B"/>
    <w:multiLevelType w:val="hybridMultilevel"/>
    <w:tmpl w:val="FFFFFFFF"/>
    <w:lvl w:ilvl="0" w:tplc="EE8AA934">
      <w:start w:val="1"/>
      <w:numFmt w:val="lowerLetter"/>
      <w:lvlText w:val="%1)"/>
      <w:lvlJc w:val="left"/>
      <w:pPr>
        <w:ind w:left="720" w:hanging="360"/>
      </w:pPr>
      <w:rPr>
        <w:rFonts w:ascii="Arial,Times New Roman" w:hAnsi="Arial,Times New Roman" w:hint="default"/>
      </w:rPr>
    </w:lvl>
    <w:lvl w:ilvl="1" w:tplc="E204767E">
      <w:start w:val="1"/>
      <w:numFmt w:val="lowerLetter"/>
      <w:lvlText w:val="%2."/>
      <w:lvlJc w:val="left"/>
      <w:pPr>
        <w:ind w:left="1440" w:hanging="360"/>
      </w:pPr>
    </w:lvl>
    <w:lvl w:ilvl="2" w:tplc="30B27608">
      <w:start w:val="1"/>
      <w:numFmt w:val="lowerRoman"/>
      <w:lvlText w:val="%3."/>
      <w:lvlJc w:val="right"/>
      <w:pPr>
        <w:ind w:left="2160" w:hanging="180"/>
      </w:pPr>
    </w:lvl>
    <w:lvl w:ilvl="3" w:tplc="8470297E">
      <w:start w:val="1"/>
      <w:numFmt w:val="decimal"/>
      <w:lvlText w:val="%4."/>
      <w:lvlJc w:val="left"/>
      <w:pPr>
        <w:ind w:left="2880" w:hanging="360"/>
      </w:pPr>
    </w:lvl>
    <w:lvl w:ilvl="4" w:tplc="2D4ACAC4">
      <w:start w:val="1"/>
      <w:numFmt w:val="lowerLetter"/>
      <w:lvlText w:val="%5."/>
      <w:lvlJc w:val="left"/>
      <w:pPr>
        <w:ind w:left="3600" w:hanging="360"/>
      </w:pPr>
    </w:lvl>
    <w:lvl w:ilvl="5" w:tplc="5A74723E">
      <w:start w:val="1"/>
      <w:numFmt w:val="lowerRoman"/>
      <w:lvlText w:val="%6."/>
      <w:lvlJc w:val="right"/>
      <w:pPr>
        <w:ind w:left="4320" w:hanging="180"/>
      </w:pPr>
    </w:lvl>
    <w:lvl w:ilvl="6" w:tplc="52AE63F0">
      <w:start w:val="1"/>
      <w:numFmt w:val="decimal"/>
      <w:lvlText w:val="%7."/>
      <w:lvlJc w:val="left"/>
      <w:pPr>
        <w:ind w:left="5040" w:hanging="360"/>
      </w:pPr>
    </w:lvl>
    <w:lvl w:ilvl="7" w:tplc="8586D786">
      <w:start w:val="1"/>
      <w:numFmt w:val="lowerLetter"/>
      <w:lvlText w:val="%8."/>
      <w:lvlJc w:val="left"/>
      <w:pPr>
        <w:ind w:left="5760" w:hanging="360"/>
      </w:pPr>
    </w:lvl>
    <w:lvl w:ilvl="8" w:tplc="C8109796">
      <w:start w:val="1"/>
      <w:numFmt w:val="lowerRoman"/>
      <w:lvlText w:val="%9."/>
      <w:lvlJc w:val="right"/>
      <w:pPr>
        <w:ind w:left="6480" w:hanging="180"/>
      </w:pPr>
    </w:lvl>
  </w:abstractNum>
  <w:abstractNum w:abstractNumId="10" w15:restartNumberingAfterBreak="0">
    <w:nsid w:val="1CD2B196"/>
    <w:multiLevelType w:val="hybridMultilevel"/>
    <w:tmpl w:val="EBDCE502"/>
    <w:lvl w:ilvl="0" w:tplc="33DC0766">
      <w:start w:val="1"/>
      <w:numFmt w:val="bullet"/>
      <w:lvlText w:val=""/>
      <w:lvlJc w:val="left"/>
      <w:pPr>
        <w:ind w:left="2136" w:hanging="360"/>
      </w:pPr>
      <w:rPr>
        <w:rFonts w:ascii="Wingdings" w:hAnsi="Wingdings" w:hint="default"/>
      </w:rPr>
    </w:lvl>
    <w:lvl w:ilvl="1" w:tplc="159201E6">
      <w:start w:val="1"/>
      <w:numFmt w:val="bullet"/>
      <w:lvlText w:val="o"/>
      <w:lvlJc w:val="left"/>
      <w:pPr>
        <w:ind w:left="1440" w:hanging="360"/>
      </w:pPr>
      <w:rPr>
        <w:rFonts w:ascii="Courier New" w:hAnsi="Courier New" w:hint="default"/>
      </w:rPr>
    </w:lvl>
    <w:lvl w:ilvl="2" w:tplc="294CCF64">
      <w:start w:val="1"/>
      <w:numFmt w:val="bullet"/>
      <w:lvlText w:val=""/>
      <w:lvlJc w:val="left"/>
      <w:pPr>
        <w:ind w:left="2160" w:hanging="360"/>
      </w:pPr>
      <w:rPr>
        <w:rFonts w:ascii="Wingdings" w:hAnsi="Wingdings" w:hint="default"/>
      </w:rPr>
    </w:lvl>
    <w:lvl w:ilvl="3" w:tplc="CAA22DC8">
      <w:start w:val="1"/>
      <w:numFmt w:val="bullet"/>
      <w:lvlText w:val=""/>
      <w:lvlJc w:val="left"/>
      <w:pPr>
        <w:ind w:left="2880" w:hanging="360"/>
      </w:pPr>
      <w:rPr>
        <w:rFonts w:ascii="Symbol" w:hAnsi="Symbol" w:hint="default"/>
      </w:rPr>
    </w:lvl>
    <w:lvl w:ilvl="4" w:tplc="99ACF4B4">
      <w:start w:val="1"/>
      <w:numFmt w:val="bullet"/>
      <w:lvlText w:val="o"/>
      <w:lvlJc w:val="left"/>
      <w:pPr>
        <w:ind w:left="3600" w:hanging="360"/>
      </w:pPr>
      <w:rPr>
        <w:rFonts w:ascii="Courier New" w:hAnsi="Courier New" w:hint="default"/>
      </w:rPr>
    </w:lvl>
    <w:lvl w:ilvl="5" w:tplc="2DB288F2">
      <w:start w:val="1"/>
      <w:numFmt w:val="bullet"/>
      <w:lvlText w:val=""/>
      <w:lvlJc w:val="left"/>
      <w:pPr>
        <w:ind w:left="4320" w:hanging="360"/>
      </w:pPr>
      <w:rPr>
        <w:rFonts w:ascii="Wingdings" w:hAnsi="Wingdings" w:hint="default"/>
      </w:rPr>
    </w:lvl>
    <w:lvl w:ilvl="6" w:tplc="1E3C5EFA">
      <w:start w:val="1"/>
      <w:numFmt w:val="bullet"/>
      <w:lvlText w:val=""/>
      <w:lvlJc w:val="left"/>
      <w:pPr>
        <w:ind w:left="5040" w:hanging="360"/>
      </w:pPr>
      <w:rPr>
        <w:rFonts w:ascii="Symbol" w:hAnsi="Symbol" w:hint="default"/>
      </w:rPr>
    </w:lvl>
    <w:lvl w:ilvl="7" w:tplc="F65CAF3A">
      <w:start w:val="1"/>
      <w:numFmt w:val="bullet"/>
      <w:lvlText w:val="o"/>
      <w:lvlJc w:val="left"/>
      <w:pPr>
        <w:ind w:left="5760" w:hanging="360"/>
      </w:pPr>
      <w:rPr>
        <w:rFonts w:ascii="Courier New" w:hAnsi="Courier New" w:hint="default"/>
      </w:rPr>
    </w:lvl>
    <w:lvl w:ilvl="8" w:tplc="B666EDA4">
      <w:start w:val="1"/>
      <w:numFmt w:val="bullet"/>
      <w:lvlText w:val=""/>
      <w:lvlJc w:val="left"/>
      <w:pPr>
        <w:ind w:left="6480" w:hanging="360"/>
      </w:pPr>
      <w:rPr>
        <w:rFonts w:ascii="Wingdings" w:hAnsi="Wingdings" w:hint="default"/>
      </w:rPr>
    </w:lvl>
  </w:abstractNum>
  <w:abstractNum w:abstractNumId="11" w15:restartNumberingAfterBreak="0">
    <w:nsid w:val="21E7BC2C"/>
    <w:multiLevelType w:val="hybridMultilevel"/>
    <w:tmpl w:val="874E59A0"/>
    <w:lvl w:ilvl="0" w:tplc="DB029CA6">
      <w:start w:val="1"/>
      <w:numFmt w:val="lowerLetter"/>
      <w:lvlText w:val="%1)"/>
      <w:lvlJc w:val="left"/>
      <w:pPr>
        <w:ind w:left="1080" w:hanging="360"/>
      </w:pPr>
      <w:rPr>
        <w:rFonts w:ascii="Arial" w:hAnsi="Arial" w:hint="default"/>
      </w:rPr>
    </w:lvl>
    <w:lvl w:ilvl="1" w:tplc="F710A128">
      <w:start w:val="1"/>
      <w:numFmt w:val="lowerLetter"/>
      <w:lvlText w:val="%2."/>
      <w:lvlJc w:val="left"/>
      <w:pPr>
        <w:ind w:left="1440" w:hanging="360"/>
      </w:pPr>
    </w:lvl>
    <w:lvl w:ilvl="2" w:tplc="FD22B67C">
      <w:start w:val="1"/>
      <w:numFmt w:val="lowerRoman"/>
      <w:lvlText w:val="%3."/>
      <w:lvlJc w:val="right"/>
      <w:pPr>
        <w:ind w:left="2160" w:hanging="180"/>
      </w:pPr>
    </w:lvl>
    <w:lvl w:ilvl="3" w:tplc="21A6292A">
      <w:start w:val="1"/>
      <w:numFmt w:val="decimal"/>
      <w:lvlText w:val="%4."/>
      <w:lvlJc w:val="left"/>
      <w:pPr>
        <w:ind w:left="2880" w:hanging="360"/>
      </w:pPr>
    </w:lvl>
    <w:lvl w:ilvl="4" w:tplc="77A2275E">
      <w:start w:val="1"/>
      <w:numFmt w:val="lowerLetter"/>
      <w:lvlText w:val="%5."/>
      <w:lvlJc w:val="left"/>
      <w:pPr>
        <w:ind w:left="3600" w:hanging="360"/>
      </w:pPr>
    </w:lvl>
    <w:lvl w:ilvl="5" w:tplc="85208CC2">
      <w:start w:val="1"/>
      <w:numFmt w:val="lowerRoman"/>
      <w:lvlText w:val="%6."/>
      <w:lvlJc w:val="right"/>
      <w:pPr>
        <w:ind w:left="4320" w:hanging="180"/>
      </w:pPr>
    </w:lvl>
    <w:lvl w:ilvl="6" w:tplc="6CAA32AA">
      <w:start w:val="1"/>
      <w:numFmt w:val="decimal"/>
      <w:lvlText w:val="%7."/>
      <w:lvlJc w:val="left"/>
      <w:pPr>
        <w:ind w:left="5040" w:hanging="360"/>
      </w:pPr>
    </w:lvl>
    <w:lvl w:ilvl="7" w:tplc="277053C2">
      <w:start w:val="1"/>
      <w:numFmt w:val="lowerLetter"/>
      <w:lvlText w:val="%8."/>
      <w:lvlJc w:val="left"/>
      <w:pPr>
        <w:ind w:left="5760" w:hanging="360"/>
      </w:pPr>
    </w:lvl>
    <w:lvl w:ilvl="8" w:tplc="BEFE91C2">
      <w:start w:val="1"/>
      <w:numFmt w:val="lowerRoman"/>
      <w:lvlText w:val="%9."/>
      <w:lvlJc w:val="right"/>
      <w:pPr>
        <w:ind w:left="6480" w:hanging="180"/>
      </w:pPr>
    </w:lvl>
  </w:abstractNum>
  <w:abstractNum w:abstractNumId="12" w15:restartNumberingAfterBreak="0">
    <w:nsid w:val="25F66D22"/>
    <w:multiLevelType w:val="hybridMultilevel"/>
    <w:tmpl w:val="18C20B1E"/>
    <w:lvl w:ilvl="0" w:tplc="FFBC554A">
      <w:start w:val="1"/>
      <w:numFmt w:val="decimal"/>
      <w:lvlText w:val="%1."/>
      <w:lvlJc w:val="left"/>
      <w:pPr>
        <w:ind w:left="720" w:hanging="360"/>
      </w:pPr>
      <w:rPr>
        <w:rFonts w:ascii="Arial" w:hAnsi="Arial" w:hint="default"/>
      </w:rPr>
    </w:lvl>
    <w:lvl w:ilvl="1" w:tplc="8598909C">
      <w:start w:val="1"/>
      <w:numFmt w:val="lowerLetter"/>
      <w:lvlText w:val="%2."/>
      <w:lvlJc w:val="left"/>
      <w:pPr>
        <w:ind w:left="1440" w:hanging="360"/>
      </w:pPr>
    </w:lvl>
    <w:lvl w:ilvl="2" w:tplc="5E741C3E">
      <w:start w:val="1"/>
      <w:numFmt w:val="lowerRoman"/>
      <w:lvlText w:val="%3."/>
      <w:lvlJc w:val="right"/>
      <w:pPr>
        <w:ind w:left="2160" w:hanging="180"/>
      </w:pPr>
    </w:lvl>
    <w:lvl w:ilvl="3" w:tplc="D122C100">
      <w:start w:val="1"/>
      <w:numFmt w:val="decimal"/>
      <w:lvlText w:val="%4."/>
      <w:lvlJc w:val="left"/>
      <w:pPr>
        <w:ind w:left="2880" w:hanging="360"/>
      </w:pPr>
    </w:lvl>
    <w:lvl w:ilvl="4" w:tplc="B57CE15A">
      <w:start w:val="1"/>
      <w:numFmt w:val="lowerLetter"/>
      <w:lvlText w:val="%5."/>
      <w:lvlJc w:val="left"/>
      <w:pPr>
        <w:ind w:left="3600" w:hanging="360"/>
      </w:pPr>
    </w:lvl>
    <w:lvl w:ilvl="5" w:tplc="CEB22406">
      <w:start w:val="1"/>
      <w:numFmt w:val="lowerRoman"/>
      <w:lvlText w:val="%6."/>
      <w:lvlJc w:val="right"/>
      <w:pPr>
        <w:ind w:left="4320" w:hanging="180"/>
      </w:pPr>
    </w:lvl>
    <w:lvl w:ilvl="6" w:tplc="4628FD3A">
      <w:start w:val="1"/>
      <w:numFmt w:val="decimal"/>
      <w:lvlText w:val="%7."/>
      <w:lvlJc w:val="left"/>
      <w:pPr>
        <w:ind w:left="5040" w:hanging="360"/>
      </w:pPr>
    </w:lvl>
    <w:lvl w:ilvl="7" w:tplc="4FBEB69C">
      <w:start w:val="1"/>
      <w:numFmt w:val="lowerLetter"/>
      <w:lvlText w:val="%8."/>
      <w:lvlJc w:val="left"/>
      <w:pPr>
        <w:ind w:left="5760" w:hanging="360"/>
      </w:pPr>
    </w:lvl>
    <w:lvl w:ilvl="8" w:tplc="2C7AA14A">
      <w:start w:val="1"/>
      <w:numFmt w:val="lowerRoman"/>
      <w:lvlText w:val="%9."/>
      <w:lvlJc w:val="right"/>
      <w:pPr>
        <w:ind w:left="6480" w:hanging="180"/>
      </w:pPr>
    </w:lvl>
  </w:abstractNum>
  <w:abstractNum w:abstractNumId="13" w15:restartNumberingAfterBreak="0">
    <w:nsid w:val="28A42D48"/>
    <w:multiLevelType w:val="hybridMultilevel"/>
    <w:tmpl w:val="0C103514"/>
    <w:lvl w:ilvl="0" w:tplc="95E0589C">
      <w:start w:val="1"/>
      <w:numFmt w:val="bullet"/>
      <w:lvlText w:val=""/>
      <w:lvlJc w:val="left"/>
      <w:pPr>
        <w:ind w:left="720" w:hanging="360"/>
      </w:pPr>
      <w:rPr>
        <w:rFonts w:ascii="Symbol" w:hAnsi="Symbol" w:hint="default"/>
      </w:rPr>
    </w:lvl>
    <w:lvl w:ilvl="1" w:tplc="C0BA4154">
      <w:start w:val="1"/>
      <w:numFmt w:val="bullet"/>
      <w:lvlText w:val="o"/>
      <w:lvlJc w:val="left"/>
      <w:pPr>
        <w:ind w:left="1440" w:hanging="360"/>
      </w:pPr>
      <w:rPr>
        <w:rFonts w:ascii="Courier New" w:hAnsi="Courier New" w:hint="default"/>
      </w:rPr>
    </w:lvl>
    <w:lvl w:ilvl="2" w:tplc="8A5EE40C">
      <w:start w:val="1"/>
      <w:numFmt w:val="bullet"/>
      <w:lvlText w:val=""/>
      <w:lvlJc w:val="left"/>
      <w:pPr>
        <w:ind w:left="2160" w:hanging="360"/>
      </w:pPr>
      <w:rPr>
        <w:rFonts w:ascii="Wingdings" w:hAnsi="Wingdings" w:hint="default"/>
      </w:rPr>
    </w:lvl>
    <w:lvl w:ilvl="3" w:tplc="507AD632">
      <w:start w:val="1"/>
      <w:numFmt w:val="bullet"/>
      <w:lvlText w:val=""/>
      <w:lvlJc w:val="left"/>
      <w:pPr>
        <w:ind w:left="2880" w:hanging="360"/>
      </w:pPr>
      <w:rPr>
        <w:rFonts w:ascii="Symbol" w:hAnsi="Symbol" w:hint="default"/>
      </w:rPr>
    </w:lvl>
    <w:lvl w:ilvl="4" w:tplc="CAC44FC2">
      <w:start w:val="1"/>
      <w:numFmt w:val="bullet"/>
      <w:lvlText w:val="o"/>
      <w:lvlJc w:val="left"/>
      <w:pPr>
        <w:ind w:left="3600" w:hanging="360"/>
      </w:pPr>
      <w:rPr>
        <w:rFonts w:ascii="Courier New" w:hAnsi="Courier New" w:hint="default"/>
      </w:rPr>
    </w:lvl>
    <w:lvl w:ilvl="5" w:tplc="1C0AEE48">
      <w:start w:val="1"/>
      <w:numFmt w:val="bullet"/>
      <w:lvlText w:val=""/>
      <w:lvlJc w:val="left"/>
      <w:pPr>
        <w:ind w:left="4320" w:hanging="360"/>
      </w:pPr>
      <w:rPr>
        <w:rFonts w:ascii="Wingdings" w:hAnsi="Wingdings" w:hint="default"/>
      </w:rPr>
    </w:lvl>
    <w:lvl w:ilvl="6" w:tplc="E51CDFE6">
      <w:start w:val="1"/>
      <w:numFmt w:val="bullet"/>
      <w:lvlText w:val=""/>
      <w:lvlJc w:val="left"/>
      <w:pPr>
        <w:ind w:left="5040" w:hanging="360"/>
      </w:pPr>
      <w:rPr>
        <w:rFonts w:ascii="Symbol" w:hAnsi="Symbol" w:hint="default"/>
      </w:rPr>
    </w:lvl>
    <w:lvl w:ilvl="7" w:tplc="10AAC92C">
      <w:start w:val="1"/>
      <w:numFmt w:val="bullet"/>
      <w:lvlText w:val="o"/>
      <w:lvlJc w:val="left"/>
      <w:pPr>
        <w:ind w:left="5760" w:hanging="360"/>
      </w:pPr>
      <w:rPr>
        <w:rFonts w:ascii="Courier New" w:hAnsi="Courier New" w:hint="default"/>
      </w:rPr>
    </w:lvl>
    <w:lvl w:ilvl="8" w:tplc="2FB8F21C">
      <w:start w:val="1"/>
      <w:numFmt w:val="bullet"/>
      <w:lvlText w:val=""/>
      <w:lvlJc w:val="left"/>
      <w:pPr>
        <w:ind w:left="6480" w:hanging="360"/>
      </w:pPr>
      <w:rPr>
        <w:rFonts w:ascii="Wingdings" w:hAnsi="Wingdings" w:hint="default"/>
      </w:rPr>
    </w:lvl>
  </w:abstractNum>
  <w:abstractNum w:abstractNumId="14" w15:restartNumberingAfterBreak="0">
    <w:nsid w:val="2B0EE7E0"/>
    <w:multiLevelType w:val="hybridMultilevel"/>
    <w:tmpl w:val="F5D2262A"/>
    <w:lvl w:ilvl="0" w:tplc="86AE226A">
      <w:start w:val="1"/>
      <w:numFmt w:val="decimal"/>
      <w:lvlText w:val="%1."/>
      <w:lvlJc w:val="left"/>
      <w:pPr>
        <w:ind w:left="720" w:hanging="360"/>
      </w:pPr>
      <w:rPr>
        <w:rFonts w:ascii="Arial" w:hAnsi="Arial" w:hint="default"/>
      </w:rPr>
    </w:lvl>
    <w:lvl w:ilvl="1" w:tplc="B560C6E2">
      <w:start w:val="1"/>
      <w:numFmt w:val="lowerLetter"/>
      <w:lvlText w:val="%2."/>
      <w:lvlJc w:val="left"/>
      <w:pPr>
        <w:ind w:left="1440" w:hanging="360"/>
      </w:pPr>
    </w:lvl>
    <w:lvl w:ilvl="2" w:tplc="79A405BE">
      <w:start w:val="1"/>
      <w:numFmt w:val="lowerRoman"/>
      <w:lvlText w:val="%3."/>
      <w:lvlJc w:val="right"/>
      <w:pPr>
        <w:ind w:left="2160" w:hanging="180"/>
      </w:pPr>
    </w:lvl>
    <w:lvl w:ilvl="3" w:tplc="A650DF2A">
      <w:start w:val="1"/>
      <w:numFmt w:val="decimal"/>
      <w:lvlText w:val="%4."/>
      <w:lvlJc w:val="left"/>
      <w:pPr>
        <w:ind w:left="2880" w:hanging="360"/>
      </w:pPr>
    </w:lvl>
    <w:lvl w:ilvl="4" w:tplc="D772DC1C">
      <w:start w:val="1"/>
      <w:numFmt w:val="lowerLetter"/>
      <w:lvlText w:val="%5."/>
      <w:lvlJc w:val="left"/>
      <w:pPr>
        <w:ind w:left="3600" w:hanging="360"/>
      </w:pPr>
    </w:lvl>
    <w:lvl w:ilvl="5" w:tplc="D1880050">
      <w:start w:val="1"/>
      <w:numFmt w:val="lowerRoman"/>
      <w:lvlText w:val="%6."/>
      <w:lvlJc w:val="right"/>
      <w:pPr>
        <w:ind w:left="4320" w:hanging="180"/>
      </w:pPr>
    </w:lvl>
    <w:lvl w:ilvl="6" w:tplc="7BACDC36">
      <w:start w:val="1"/>
      <w:numFmt w:val="decimal"/>
      <w:lvlText w:val="%7."/>
      <w:lvlJc w:val="left"/>
      <w:pPr>
        <w:ind w:left="5040" w:hanging="360"/>
      </w:pPr>
    </w:lvl>
    <w:lvl w:ilvl="7" w:tplc="BAB42EA0">
      <w:start w:val="1"/>
      <w:numFmt w:val="lowerLetter"/>
      <w:lvlText w:val="%8."/>
      <w:lvlJc w:val="left"/>
      <w:pPr>
        <w:ind w:left="5760" w:hanging="360"/>
      </w:pPr>
    </w:lvl>
    <w:lvl w:ilvl="8" w:tplc="2772AD86">
      <w:start w:val="1"/>
      <w:numFmt w:val="lowerRoman"/>
      <w:lvlText w:val="%9."/>
      <w:lvlJc w:val="right"/>
      <w:pPr>
        <w:ind w:left="6480" w:hanging="180"/>
      </w:pPr>
    </w:lvl>
  </w:abstractNum>
  <w:abstractNum w:abstractNumId="15" w15:restartNumberingAfterBreak="0">
    <w:nsid w:val="2F1069B8"/>
    <w:multiLevelType w:val="hybridMultilevel"/>
    <w:tmpl w:val="593A8CFA"/>
    <w:lvl w:ilvl="0" w:tplc="EF6E1202">
      <w:start w:val="1"/>
      <w:numFmt w:val="decimal"/>
      <w:lvlText w:val="%1."/>
      <w:lvlJc w:val="left"/>
      <w:pPr>
        <w:ind w:left="720" w:hanging="360"/>
      </w:pPr>
      <w:rPr>
        <w:rFonts w:ascii="Arial" w:hAnsi="Arial" w:hint="default"/>
      </w:rPr>
    </w:lvl>
    <w:lvl w:ilvl="1" w:tplc="48DEE27E">
      <w:start w:val="1"/>
      <w:numFmt w:val="lowerLetter"/>
      <w:lvlText w:val="%2."/>
      <w:lvlJc w:val="left"/>
      <w:pPr>
        <w:ind w:left="1440" w:hanging="360"/>
      </w:pPr>
    </w:lvl>
    <w:lvl w:ilvl="2" w:tplc="B0D42398">
      <w:start w:val="1"/>
      <w:numFmt w:val="lowerRoman"/>
      <w:lvlText w:val="%3."/>
      <w:lvlJc w:val="right"/>
      <w:pPr>
        <w:ind w:left="2160" w:hanging="180"/>
      </w:pPr>
    </w:lvl>
    <w:lvl w:ilvl="3" w:tplc="D47082EA">
      <w:start w:val="1"/>
      <w:numFmt w:val="decimal"/>
      <w:lvlText w:val="%4."/>
      <w:lvlJc w:val="left"/>
      <w:pPr>
        <w:ind w:left="2880" w:hanging="360"/>
      </w:pPr>
    </w:lvl>
    <w:lvl w:ilvl="4" w:tplc="BD9E0D44">
      <w:start w:val="1"/>
      <w:numFmt w:val="lowerLetter"/>
      <w:lvlText w:val="%5."/>
      <w:lvlJc w:val="left"/>
      <w:pPr>
        <w:ind w:left="3600" w:hanging="360"/>
      </w:pPr>
    </w:lvl>
    <w:lvl w:ilvl="5" w:tplc="338E431C">
      <w:start w:val="1"/>
      <w:numFmt w:val="lowerRoman"/>
      <w:lvlText w:val="%6."/>
      <w:lvlJc w:val="right"/>
      <w:pPr>
        <w:ind w:left="4320" w:hanging="180"/>
      </w:pPr>
    </w:lvl>
    <w:lvl w:ilvl="6" w:tplc="0D54A4A2">
      <w:start w:val="1"/>
      <w:numFmt w:val="decimal"/>
      <w:lvlText w:val="%7."/>
      <w:lvlJc w:val="left"/>
      <w:pPr>
        <w:ind w:left="5040" w:hanging="360"/>
      </w:pPr>
    </w:lvl>
    <w:lvl w:ilvl="7" w:tplc="7A1E5738">
      <w:start w:val="1"/>
      <w:numFmt w:val="lowerLetter"/>
      <w:lvlText w:val="%8."/>
      <w:lvlJc w:val="left"/>
      <w:pPr>
        <w:ind w:left="5760" w:hanging="360"/>
      </w:pPr>
    </w:lvl>
    <w:lvl w:ilvl="8" w:tplc="739A7FDE">
      <w:start w:val="1"/>
      <w:numFmt w:val="lowerRoman"/>
      <w:lvlText w:val="%9."/>
      <w:lvlJc w:val="right"/>
      <w:pPr>
        <w:ind w:left="6480" w:hanging="180"/>
      </w:pPr>
    </w:lvl>
  </w:abstractNum>
  <w:abstractNum w:abstractNumId="16" w15:restartNumberingAfterBreak="0">
    <w:nsid w:val="2F8E202C"/>
    <w:multiLevelType w:val="hybridMultilevel"/>
    <w:tmpl w:val="E5848A3C"/>
    <w:lvl w:ilvl="0" w:tplc="C8667958">
      <w:start w:val="1"/>
      <w:numFmt w:val="lowerLetter"/>
      <w:lvlText w:val="%1)"/>
      <w:lvlJc w:val="left"/>
      <w:pPr>
        <w:ind w:left="720" w:hanging="360"/>
      </w:pPr>
      <w:rPr>
        <w:rFonts w:ascii="Arial" w:eastAsia="Arial" w:hAnsi="Arial" w:cs="Arial"/>
        <w:b/>
        <w:color w:val="005A2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1149759"/>
    <w:multiLevelType w:val="hybridMultilevel"/>
    <w:tmpl w:val="4788ADE4"/>
    <w:lvl w:ilvl="0" w:tplc="7ECCCC54">
      <w:start w:val="1"/>
      <w:numFmt w:val="decimal"/>
      <w:lvlText w:val="%1."/>
      <w:lvlJc w:val="left"/>
      <w:pPr>
        <w:ind w:left="720" w:hanging="360"/>
      </w:pPr>
      <w:rPr>
        <w:rFonts w:ascii="Arial" w:hAnsi="Arial" w:hint="default"/>
      </w:rPr>
    </w:lvl>
    <w:lvl w:ilvl="1" w:tplc="60CE4CCE">
      <w:start w:val="1"/>
      <w:numFmt w:val="lowerLetter"/>
      <w:lvlText w:val="%2."/>
      <w:lvlJc w:val="left"/>
      <w:pPr>
        <w:ind w:left="1440" w:hanging="360"/>
      </w:pPr>
    </w:lvl>
    <w:lvl w:ilvl="2" w:tplc="E4A8AE6C">
      <w:start w:val="1"/>
      <w:numFmt w:val="lowerRoman"/>
      <w:lvlText w:val="%3."/>
      <w:lvlJc w:val="right"/>
      <w:pPr>
        <w:ind w:left="2160" w:hanging="180"/>
      </w:pPr>
    </w:lvl>
    <w:lvl w:ilvl="3" w:tplc="022A4AEA">
      <w:start w:val="1"/>
      <w:numFmt w:val="decimal"/>
      <w:lvlText w:val="%4."/>
      <w:lvlJc w:val="left"/>
      <w:pPr>
        <w:ind w:left="2880" w:hanging="360"/>
      </w:pPr>
    </w:lvl>
    <w:lvl w:ilvl="4" w:tplc="5FC68F56">
      <w:start w:val="1"/>
      <w:numFmt w:val="lowerLetter"/>
      <w:lvlText w:val="%5."/>
      <w:lvlJc w:val="left"/>
      <w:pPr>
        <w:ind w:left="3600" w:hanging="360"/>
      </w:pPr>
    </w:lvl>
    <w:lvl w:ilvl="5" w:tplc="3F808B7C">
      <w:start w:val="1"/>
      <w:numFmt w:val="lowerRoman"/>
      <w:lvlText w:val="%6."/>
      <w:lvlJc w:val="right"/>
      <w:pPr>
        <w:ind w:left="4320" w:hanging="180"/>
      </w:pPr>
    </w:lvl>
    <w:lvl w:ilvl="6" w:tplc="89E6DC8C">
      <w:start w:val="1"/>
      <w:numFmt w:val="decimal"/>
      <w:lvlText w:val="%7."/>
      <w:lvlJc w:val="left"/>
      <w:pPr>
        <w:ind w:left="5040" w:hanging="360"/>
      </w:pPr>
    </w:lvl>
    <w:lvl w:ilvl="7" w:tplc="9864A962">
      <w:start w:val="1"/>
      <w:numFmt w:val="lowerLetter"/>
      <w:lvlText w:val="%8."/>
      <w:lvlJc w:val="left"/>
      <w:pPr>
        <w:ind w:left="5760" w:hanging="360"/>
      </w:pPr>
    </w:lvl>
    <w:lvl w:ilvl="8" w:tplc="B9B4A186">
      <w:start w:val="1"/>
      <w:numFmt w:val="lowerRoman"/>
      <w:lvlText w:val="%9."/>
      <w:lvlJc w:val="right"/>
      <w:pPr>
        <w:ind w:left="6480" w:hanging="180"/>
      </w:pPr>
    </w:lvl>
  </w:abstractNum>
  <w:abstractNum w:abstractNumId="18" w15:restartNumberingAfterBreak="0">
    <w:nsid w:val="33F7D800"/>
    <w:multiLevelType w:val="hybridMultilevel"/>
    <w:tmpl w:val="FFFFFFFF"/>
    <w:lvl w:ilvl="0" w:tplc="DEBC71C4">
      <w:start w:val="1"/>
      <w:numFmt w:val="decimal"/>
      <w:lvlText w:val="%1."/>
      <w:lvlJc w:val="left"/>
      <w:pPr>
        <w:ind w:left="720" w:hanging="360"/>
      </w:pPr>
      <w:rPr>
        <w:rFonts w:ascii="Segoe UI" w:hAnsi="Segoe UI" w:hint="default"/>
      </w:rPr>
    </w:lvl>
    <w:lvl w:ilvl="1" w:tplc="F7B6CC46">
      <w:start w:val="1"/>
      <w:numFmt w:val="lowerLetter"/>
      <w:lvlText w:val="%2."/>
      <w:lvlJc w:val="left"/>
      <w:pPr>
        <w:ind w:left="1440" w:hanging="360"/>
      </w:pPr>
    </w:lvl>
    <w:lvl w:ilvl="2" w:tplc="16CCF5C6">
      <w:start w:val="1"/>
      <w:numFmt w:val="lowerRoman"/>
      <w:lvlText w:val="%3."/>
      <w:lvlJc w:val="right"/>
      <w:pPr>
        <w:ind w:left="2160" w:hanging="180"/>
      </w:pPr>
    </w:lvl>
    <w:lvl w:ilvl="3" w:tplc="30CA1BC0">
      <w:start w:val="1"/>
      <w:numFmt w:val="decimal"/>
      <w:lvlText w:val="%4."/>
      <w:lvlJc w:val="left"/>
      <w:pPr>
        <w:ind w:left="2880" w:hanging="360"/>
      </w:pPr>
    </w:lvl>
    <w:lvl w:ilvl="4" w:tplc="ED0EF980">
      <w:start w:val="1"/>
      <w:numFmt w:val="lowerLetter"/>
      <w:lvlText w:val="%5."/>
      <w:lvlJc w:val="left"/>
      <w:pPr>
        <w:ind w:left="3600" w:hanging="360"/>
      </w:pPr>
    </w:lvl>
    <w:lvl w:ilvl="5" w:tplc="64906926">
      <w:start w:val="1"/>
      <w:numFmt w:val="lowerRoman"/>
      <w:lvlText w:val="%6."/>
      <w:lvlJc w:val="right"/>
      <w:pPr>
        <w:ind w:left="4320" w:hanging="180"/>
      </w:pPr>
    </w:lvl>
    <w:lvl w:ilvl="6" w:tplc="656083A0">
      <w:start w:val="1"/>
      <w:numFmt w:val="decimal"/>
      <w:lvlText w:val="%7."/>
      <w:lvlJc w:val="left"/>
      <w:pPr>
        <w:ind w:left="5040" w:hanging="360"/>
      </w:pPr>
    </w:lvl>
    <w:lvl w:ilvl="7" w:tplc="024C99DE">
      <w:start w:val="1"/>
      <w:numFmt w:val="lowerLetter"/>
      <w:lvlText w:val="%8."/>
      <w:lvlJc w:val="left"/>
      <w:pPr>
        <w:ind w:left="5760" w:hanging="360"/>
      </w:pPr>
    </w:lvl>
    <w:lvl w:ilvl="8" w:tplc="68AAAB9E">
      <w:start w:val="1"/>
      <w:numFmt w:val="lowerRoman"/>
      <w:lvlText w:val="%9."/>
      <w:lvlJc w:val="right"/>
      <w:pPr>
        <w:ind w:left="6480" w:hanging="180"/>
      </w:pPr>
    </w:lvl>
  </w:abstractNum>
  <w:abstractNum w:abstractNumId="19" w15:restartNumberingAfterBreak="0">
    <w:nsid w:val="3B6252F1"/>
    <w:multiLevelType w:val="hybridMultilevel"/>
    <w:tmpl w:val="FFFFFFFF"/>
    <w:lvl w:ilvl="0" w:tplc="604EE838">
      <w:start w:val="1"/>
      <w:numFmt w:val="bullet"/>
      <w:lvlText w:val=""/>
      <w:lvlJc w:val="left"/>
      <w:pPr>
        <w:ind w:left="720" w:hanging="360"/>
      </w:pPr>
      <w:rPr>
        <w:rFonts w:ascii="Wingdings" w:hAnsi="Wingdings" w:hint="default"/>
      </w:rPr>
    </w:lvl>
    <w:lvl w:ilvl="1" w:tplc="6A3017FE">
      <w:start w:val="1"/>
      <w:numFmt w:val="bullet"/>
      <w:lvlText w:val="o"/>
      <w:lvlJc w:val="left"/>
      <w:pPr>
        <w:ind w:left="1440" w:hanging="360"/>
      </w:pPr>
      <w:rPr>
        <w:rFonts w:ascii="Courier New" w:hAnsi="Courier New" w:hint="default"/>
      </w:rPr>
    </w:lvl>
    <w:lvl w:ilvl="2" w:tplc="B668531A">
      <w:start w:val="1"/>
      <w:numFmt w:val="bullet"/>
      <w:lvlText w:val=""/>
      <w:lvlJc w:val="left"/>
      <w:pPr>
        <w:ind w:left="2160" w:hanging="360"/>
      </w:pPr>
      <w:rPr>
        <w:rFonts w:ascii="Wingdings" w:hAnsi="Wingdings" w:hint="default"/>
      </w:rPr>
    </w:lvl>
    <w:lvl w:ilvl="3" w:tplc="6840D378">
      <w:start w:val="1"/>
      <w:numFmt w:val="bullet"/>
      <w:lvlText w:val=""/>
      <w:lvlJc w:val="left"/>
      <w:pPr>
        <w:ind w:left="2880" w:hanging="360"/>
      </w:pPr>
      <w:rPr>
        <w:rFonts w:ascii="Symbol" w:hAnsi="Symbol" w:hint="default"/>
      </w:rPr>
    </w:lvl>
    <w:lvl w:ilvl="4" w:tplc="209458CA">
      <w:start w:val="1"/>
      <w:numFmt w:val="bullet"/>
      <w:lvlText w:val="o"/>
      <w:lvlJc w:val="left"/>
      <w:pPr>
        <w:ind w:left="3600" w:hanging="360"/>
      </w:pPr>
      <w:rPr>
        <w:rFonts w:ascii="Courier New" w:hAnsi="Courier New" w:hint="default"/>
      </w:rPr>
    </w:lvl>
    <w:lvl w:ilvl="5" w:tplc="BBF09BEE">
      <w:start w:val="1"/>
      <w:numFmt w:val="bullet"/>
      <w:lvlText w:val=""/>
      <w:lvlJc w:val="left"/>
      <w:pPr>
        <w:ind w:left="4320" w:hanging="360"/>
      </w:pPr>
      <w:rPr>
        <w:rFonts w:ascii="Wingdings" w:hAnsi="Wingdings" w:hint="default"/>
      </w:rPr>
    </w:lvl>
    <w:lvl w:ilvl="6" w:tplc="6804E6AC">
      <w:start w:val="1"/>
      <w:numFmt w:val="bullet"/>
      <w:lvlText w:val=""/>
      <w:lvlJc w:val="left"/>
      <w:pPr>
        <w:ind w:left="5040" w:hanging="360"/>
      </w:pPr>
      <w:rPr>
        <w:rFonts w:ascii="Symbol" w:hAnsi="Symbol" w:hint="default"/>
      </w:rPr>
    </w:lvl>
    <w:lvl w:ilvl="7" w:tplc="F732F6AA">
      <w:start w:val="1"/>
      <w:numFmt w:val="bullet"/>
      <w:lvlText w:val="o"/>
      <w:lvlJc w:val="left"/>
      <w:pPr>
        <w:ind w:left="5760" w:hanging="360"/>
      </w:pPr>
      <w:rPr>
        <w:rFonts w:ascii="Courier New" w:hAnsi="Courier New" w:hint="default"/>
      </w:rPr>
    </w:lvl>
    <w:lvl w:ilvl="8" w:tplc="6678845A">
      <w:start w:val="1"/>
      <w:numFmt w:val="bullet"/>
      <w:lvlText w:val=""/>
      <w:lvlJc w:val="left"/>
      <w:pPr>
        <w:ind w:left="6480" w:hanging="360"/>
      </w:pPr>
      <w:rPr>
        <w:rFonts w:ascii="Wingdings" w:hAnsi="Wingdings" w:hint="default"/>
      </w:rPr>
    </w:lvl>
  </w:abstractNum>
  <w:abstractNum w:abstractNumId="20" w15:restartNumberingAfterBreak="0">
    <w:nsid w:val="449160D0"/>
    <w:multiLevelType w:val="hybridMultilevel"/>
    <w:tmpl w:val="3CEED97A"/>
    <w:lvl w:ilvl="0" w:tplc="E0107E7A">
      <w:start w:val="1"/>
      <w:numFmt w:val="decimal"/>
      <w:lvlText w:val="%1."/>
      <w:lvlJc w:val="left"/>
      <w:pPr>
        <w:ind w:left="720" w:hanging="360"/>
      </w:pPr>
      <w:rPr>
        <w:rFonts w:ascii="Arial" w:hAnsi="Arial" w:hint="default"/>
      </w:rPr>
    </w:lvl>
    <w:lvl w:ilvl="1" w:tplc="8C0C11B8">
      <w:start w:val="1"/>
      <w:numFmt w:val="lowerLetter"/>
      <w:lvlText w:val="%2."/>
      <w:lvlJc w:val="left"/>
      <w:pPr>
        <w:ind w:left="1440" w:hanging="360"/>
      </w:pPr>
    </w:lvl>
    <w:lvl w:ilvl="2" w:tplc="1EF64AC6">
      <w:start w:val="1"/>
      <w:numFmt w:val="lowerRoman"/>
      <w:lvlText w:val="%3."/>
      <w:lvlJc w:val="right"/>
      <w:pPr>
        <w:ind w:left="2160" w:hanging="180"/>
      </w:pPr>
    </w:lvl>
    <w:lvl w:ilvl="3" w:tplc="153AC004">
      <w:start w:val="1"/>
      <w:numFmt w:val="decimal"/>
      <w:lvlText w:val="%4."/>
      <w:lvlJc w:val="left"/>
      <w:pPr>
        <w:ind w:left="2880" w:hanging="360"/>
      </w:pPr>
    </w:lvl>
    <w:lvl w:ilvl="4" w:tplc="0952F1B2">
      <w:start w:val="1"/>
      <w:numFmt w:val="lowerLetter"/>
      <w:lvlText w:val="%5."/>
      <w:lvlJc w:val="left"/>
      <w:pPr>
        <w:ind w:left="3600" w:hanging="360"/>
      </w:pPr>
    </w:lvl>
    <w:lvl w:ilvl="5" w:tplc="E236CDC2">
      <w:start w:val="1"/>
      <w:numFmt w:val="lowerRoman"/>
      <w:lvlText w:val="%6."/>
      <w:lvlJc w:val="right"/>
      <w:pPr>
        <w:ind w:left="4320" w:hanging="180"/>
      </w:pPr>
    </w:lvl>
    <w:lvl w:ilvl="6" w:tplc="1E9486F2">
      <w:start w:val="1"/>
      <w:numFmt w:val="decimal"/>
      <w:lvlText w:val="%7."/>
      <w:lvlJc w:val="left"/>
      <w:pPr>
        <w:ind w:left="5040" w:hanging="360"/>
      </w:pPr>
    </w:lvl>
    <w:lvl w:ilvl="7" w:tplc="7402DC4A">
      <w:start w:val="1"/>
      <w:numFmt w:val="lowerLetter"/>
      <w:lvlText w:val="%8."/>
      <w:lvlJc w:val="left"/>
      <w:pPr>
        <w:ind w:left="5760" w:hanging="360"/>
      </w:pPr>
    </w:lvl>
    <w:lvl w:ilvl="8" w:tplc="A4AABD08">
      <w:start w:val="1"/>
      <w:numFmt w:val="lowerRoman"/>
      <w:lvlText w:val="%9."/>
      <w:lvlJc w:val="right"/>
      <w:pPr>
        <w:ind w:left="6480" w:hanging="180"/>
      </w:pPr>
    </w:lvl>
  </w:abstractNum>
  <w:abstractNum w:abstractNumId="21" w15:restartNumberingAfterBreak="0">
    <w:nsid w:val="471BE52B"/>
    <w:multiLevelType w:val="hybridMultilevel"/>
    <w:tmpl w:val="494A210C"/>
    <w:lvl w:ilvl="0" w:tplc="16BA31BC">
      <w:start w:val="1"/>
      <w:numFmt w:val="decimal"/>
      <w:lvlText w:val="%1."/>
      <w:lvlJc w:val="left"/>
      <w:pPr>
        <w:ind w:left="720" w:hanging="360"/>
      </w:pPr>
      <w:rPr>
        <w:rFonts w:ascii="Arial" w:hAnsi="Arial" w:hint="default"/>
      </w:rPr>
    </w:lvl>
    <w:lvl w:ilvl="1" w:tplc="4FD031B6">
      <w:start w:val="1"/>
      <w:numFmt w:val="lowerLetter"/>
      <w:lvlText w:val="%2."/>
      <w:lvlJc w:val="left"/>
      <w:pPr>
        <w:ind w:left="1440" w:hanging="360"/>
      </w:pPr>
    </w:lvl>
    <w:lvl w:ilvl="2" w:tplc="9A22AD28">
      <w:start w:val="1"/>
      <w:numFmt w:val="lowerRoman"/>
      <w:lvlText w:val="%3."/>
      <w:lvlJc w:val="right"/>
      <w:pPr>
        <w:ind w:left="2160" w:hanging="180"/>
      </w:pPr>
    </w:lvl>
    <w:lvl w:ilvl="3" w:tplc="5CF47BFA">
      <w:start w:val="1"/>
      <w:numFmt w:val="decimal"/>
      <w:lvlText w:val="%4."/>
      <w:lvlJc w:val="left"/>
      <w:pPr>
        <w:ind w:left="2880" w:hanging="360"/>
      </w:pPr>
    </w:lvl>
    <w:lvl w:ilvl="4" w:tplc="90769AAC">
      <w:start w:val="1"/>
      <w:numFmt w:val="lowerLetter"/>
      <w:lvlText w:val="%5."/>
      <w:lvlJc w:val="left"/>
      <w:pPr>
        <w:ind w:left="3600" w:hanging="360"/>
      </w:pPr>
    </w:lvl>
    <w:lvl w:ilvl="5" w:tplc="6226D8AE">
      <w:start w:val="1"/>
      <w:numFmt w:val="lowerRoman"/>
      <w:lvlText w:val="%6."/>
      <w:lvlJc w:val="right"/>
      <w:pPr>
        <w:ind w:left="4320" w:hanging="180"/>
      </w:pPr>
    </w:lvl>
    <w:lvl w:ilvl="6" w:tplc="0D1E79B4">
      <w:start w:val="1"/>
      <w:numFmt w:val="decimal"/>
      <w:lvlText w:val="%7."/>
      <w:lvlJc w:val="left"/>
      <w:pPr>
        <w:ind w:left="5040" w:hanging="360"/>
      </w:pPr>
    </w:lvl>
    <w:lvl w:ilvl="7" w:tplc="72884022">
      <w:start w:val="1"/>
      <w:numFmt w:val="lowerLetter"/>
      <w:lvlText w:val="%8."/>
      <w:lvlJc w:val="left"/>
      <w:pPr>
        <w:ind w:left="5760" w:hanging="360"/>
      </w:pPr>
    </w:lvl>
    <w:lvl w:ilvl="8" w:tplc="AA344258">
      <w:start w:val="1"/>
      <w:numFmt w:val="lowerRoman"/>
      <w:lvlText w:val="%9."/>
      <w:lvlJc w:val="right"/>
      <w:pPr>
        <w:ind w:left="6480" w:hanging="180"/>
      </w:pPr>
    </w:lvl>
  </w:abstractNum>
  <w:abstractNum w:abstractNumId="22" w15:restartNumberingAfterBreak="0">
    <w:nsid w:val="4A4B3F64"/>
    <w:multiLevelType w:val="hybridMultilevel"/>
    <w:tmpl w:val="7EC26264"/>
    <w:lvl w:ilvl="0" w:tplc="2B1061C0">
      <w:start w:val="1"/>
      <w:numFmt w:val="decimal"/>
      <w:lvlText w:val="%1."/>
      <w:lvlJc w:val="left"/>
      <w:pPr>
        <w:ind w:left="720" w:hanging="360"/>
      </w:pPr>
      <w:rPr>
        <w:rFonts w:ascii="Arial" w:hAnsi="Arial" w:hint="default"/>
      </w:rPr>
    </w:lvl>
    <w:lvl w:ilvl="1" w:tplc="7C94DC88">
      <w:start w:val="1"/>
      <w:numFmt w:val="lowerLetter"/>
      <w:lvlText w:val="%2."/>
      <w:lvlJc w:val="left"/>
      <w:pPr>
        <w:ind w:left="1440" w:hanging="360"/>
      </w:pPr>
    </w:lvl>
    <w:lvl w:ilvl="2" w:tplc="EE222BAA">
      <w:start w:val="1"/>
      <w:numFmt w:val="lowerRoman"/>
      <w:lvlText w:val="%3."/>
      <w:lvlJc w:val="right"/>
      <w:pPr>
        <w:ind w:left="2160" w:hanging="180"/>
      </w:pPr>
    </w:lvl>
    <w:lvl w:ilvl="3" w:tplc="77B6094E">
      <w:start w:val="1"/>
      <w:numFmt w:val="decimal"/>
      <w:lvlText w:val="%4."/>
      <w:lvlJc w:val="left"/>
      <w:pPr>
        <w:ind w:left="2880" w:hanging="360"/>
      </w:pPr>
    </w:lvl>
    <w:lvl w:ilvl="4" w:tplc="549C7CE0">
      <w:start w:val="1"/>
      <w:numFmt w:val="lowerLetter"/>
      <w:lvlText w:val="%5."/>
      <w:lvlJc w:val="left"/>
      <w:pPr>
        <w:ind w:left="3600" w:hanging="360"/>
      </w:pPr>
    </w:lvl>
    <w:lvl w:ilvl="5" w:tplc="2C842CD0">
      <w:start w:val="1"/>
      <w:numFmt w:val="lowerRoman"/>
      <w:lvlText w:val="%6."/>
      <w:lvlJc w:val="right"/>
      <w:pPr>
        <w:ind w:left="4320" w:hanging="180"/>
      </w:pPr>
    </w:lvl>
    <w:lvl w:ilvl="6" w:tplc="9B361486">
      <w:start w:val="1"/>
      <w:numFmt w:val="decimal"/>
      <w:lvlText w:val="%7."/>
      <w:lvlJc w:val="left"/>
      <w:pPr>
        <w:ind w:left="5040" w:hanging="360"/>
      </w:pPr>
    </w:lvl>
    <w:lvl w:ilvl="7" w:tplc="CA5CAEF4">
      <w:start w:val="1"/>
      <w:numFmt w:val="lowerLetter"/>
      <w:lvlText w:val="%8."/>
      <w:lvlJc w:val="left"/>
      <w:pPr>
        <w:ind w:left="5760" w:hanging="360"/>
      </w:pPr>
    </w:lvl>
    <w:lvl w:ilvl="8" w:tplc="6A800788">
      <w:start w:val="1"/>
      <w:numFmt w:val="lowerRoman"/>
      <w:lvlText w:val="%9."/>
      <w:lvlJc w:val="right"/>
      <w:pPr>
        <w:ind w:left="6480" w:hanging="180"/>
      </w:pPr>
    </w:lvl>
  </w:abstractNum>
  <w:abstractNum w:abstractNumId="23" w15:restartNumberingAfterBreak="0">
    <w:nsid w:val="4A67812F"/>
    <w:multiLevelType w:val="hybridMultilevel"/>
    <w:tmpl w:val="1B90E4A0"/>
    <w:lvl w:ilvl="0" w:tplc="822EBE1A">
      <w:start w:val="1"/>
      <w:numFmt w:val="decimal"/>
      <w:lvlText w:val="%1."/>
      <w:lvlJc w:val="left"/>
      <w:pPr>
        <w:ind w:left="720" w:hanging="360"/>
      </w:pPr>
      <w:rPr>
        <w:rFonts w:ascii="Arial" w:hAnsi="Arial" w:hint="default"/>
      </w:rPr>
    </w:lvl>
    <w:lvl w:ilvl="1" w:tplc="77AECC24">
      <w:start w:val="1"/>
      <w:numFmt w:val="lowerLetter"/>
      <w:lvlText w:val="%2."/>
      <w:lvlJc w:val="left"/>
      <w:pPr>
        <w:ind w:left="1440" w:hanging="360"/>
      </w:pPr>
    </w:lvl>
    <w:lvl w:ilvl="2" w:tplc="05B663DE">
      <w:start w:val="1"/>
      <w:numFmt w:val="lowerRoman"/>
      <w:lvlText w:val="%3."/>
      <w:lvlJc w:val="right"/>
      <w:pPr>
        <w:ind w:left="2160" w:hanging="180"/>
      </w:pPr>
    </w:lvl>
    <w:lvl w:ilvl="3" w:tplc="D36EDFB2">
      <w:start w:val="1"/>
      <w:numFmt w:val="decimal"/>
      <w:lvlText w:val="%4."/>
      <w:lvlJc w:val="left"/>
      <w:pPr>
        <w:ind w:left="2880" w:hanging="360"/>
      </w:pPr>
    </w:lvl>
    <w:lvl w:ilvl="4" w:tplc="40429D30">
      <w:start w:val="1"/>
      <w:numFmt w:val="lowerLetter"/>
      <w:lvlText w:val="%5."/>
      <w:lvlJc w:val="left"/>
      <w:pPr>
        <w:ind w:left="3600" w:hanging="360"/>
      </w:pPr>
    </w:lvl>
    <w:lvl w:ilvl="5" w:tplc="DBEA1AF8">
      <w:start w:val="1"/>
      <w:numFmt w:val="lowerRoman"/>
      <w:lvlText w:val="%6."/>
      <w:lvlJc w:val="right"/>
      <w:pPr>
        <w:ind w:left="4320" w:hanging="180"/>
      </w:pPr>
    </w:lvl>
    <w:lvl w:ilvl="6" w:tplc="00EEFE68">
      <w:start w:val="1"/>
      <w:numFmt w:val="decimal"/>
      <w:lvlText w:val="%7."/>
      <w:lvlJc w:val="left"/>
      <w:pPr>
        <w:ind w:left="5040" w:hanging="360"/>
      </w:pPr>
    </w:lvl>
    <w:lvl w:ilvl="7" w:tplc="74A6845A">
      <w:start w:val="1"/>
      <w:numFmt w:val="lowerLetter"/>
      <w:lvlText w:val="%8."/>
      <w:lvlJc w:val="left"/>
      <w:pPr>
        <w:ind w:left="5760" w:hanging="360"/>
      </w:pPr>
    </w:lvl>
    <w:lvl w:ilvl="8" w:tplc="F0965FBA">
      <w:start w:val="1"/>
      <w:numFmt w:val="lowerRoman"/>
      <w:lvlText w:val="%9."/>
      <w:lvlJc w:val="right"/>
      <w:pPr>
        <w:ind w:left="6480" w:hanging="180"/>
      </w:pPr>
    </w:lvl>
  </w:abstractNum>
  <w:abstractNum w:abstractNumId="24" w15:restartNumberingAfterBreak="0">
    <w:nsid w:val="4D49BDDF"/>
    <w:multiLevelType w:val="hybridMultilevel"/>
    <w:tmpl w:val="FFFFFFFF"/>
    <w:lvl w:ilvl="0" w:tplc="056A2E08">
      <w:start w:val="1"/>
      <w:numFmt w:val="bullet"/>
      <w:lvlText w:val=""/>
      <w:lvlJc w:val="left"/>
      <w:pPr>
        <w:ind w:left="720" w:hanging="360"/>
      </w:pPr>
      <w:rPr>
        <w:rFonts w:ascii="Wingdings" w:hAnsi="Wingdings" w:hint="default"/>
      </w:rPr>
    </w:lvl>
    <w:lvl w:ilvl="1" w:tplc="6602C0AC">
      <w:start w:val="1"/>
      <w:numFmt w:val="bullet"/>
      <w:lvlText w:val="o"/>
      <w:lvlJc w:val="left"/>
      <w:pPr>
        <w:ind w:left="1440" w:hanging="360"/>
      </w:pPr>
      <w:rPr>
        <w:rFonts w:ascii="Courier New" w:hAnsi="Courier New" w:hint="default"/>
      </w:rPr>
    </w:lvl>
    <w:lvl w:ilvl="2" w:tplc="F87EA478">
      <w:start w:val="1"/>
      <w:numFmt w:val="bullet"/>
      <w:lvlText w:val=""/>
      <w:lvlJc w:val="left"/>
      <w:pPr>
        <w:ind w:left="2160" w:hanging="360"/>
      </w:pPr>
      <w:rPr>
        <w:rFonts w:ascii="Wingdings" w:hAnsi="Wingdings" w:hint="default"/>
      </w:rPr>
    </w:lvl>
    <w:lvl w:ilvl="3" w:tplc="0D4432E8">
      <w:start w:val="1"/>
      <w:numFmt w:val="bullet"/>
      <w:lvlText w:val=""/>
      <w:lvlJc w:val="left"/>
      <w:pPr>
        <w:ind w:left="2880" w:hanging="360"/>
      </w:pPr>
      <w:rPr>
        <w:rFonts w:ascii="Symbol" w:hAnsi="Symbol" w:hint="default"/>
      </w:rPr>
    </w:lvl>
    <w:lvl w:ilvl="4" w:tplc="64D260BA">
      <w:start w:val="1"/>
      <w:numFmt w:val="bullet"/>
      <w:lvlText w:val="o"/>
      <w:lvlJc w:val="left"/>
      <w:pPr>
        <w:ind w:left="3600" w:hanging="360"/>
      </w:pPr>
      <w:rPr>
        <w:rFonts w:ascii="Courier New" w:hAnsi="Courier New" w:hint="default"/>
      </w:rPr>
    </w:lvl>
    <w:lvl w:ilvl="5" w:tplc="2DC67AE2">
      <w:start w:val="1"/>
      <w:numFmt w:val="bullet"/>
      <w:lvlText w:val=""/>
      <w:lvlJc w:val="left"/>
      <w:pPr>
        <w:ind w:left="4320" w:hanging="360"/>
      </w:pPr>
      <w:rPr>
        <w:rFonts w:ascii="Wingdings" w:hAnsi="Wingdings" w:hint="default"/>
      </w:rPr>
    </w:lvl>
    <w:lvl w:ilvl="6" w:tplc="A3E2AE34">
      <w:start w:val="1"/>
      <w:numFmt w:val="bullet"/>
      <w:lvlText w:val=""/>
      <w:lvlJc w:val="left"/>
      <w:pPr>
        <w:ind w:left="5040" w:hanging="360"/>
      </w:pPr>
      <w:rPr>
        <w:rFonts w:ascii="Symbol" w:hAnsi="Symbol" w:hint="default"/>
      </w:rPr>
    </w:lvl>
    <w:lvl w:ilvl="7" w:tplc="A29A5DEC">
      <w:start w:val="1"/>
      <w:numFmt w:val="bullet"/>
      <w:lvlText w:val="o"/>
      <w:lvlJc w:val="left"/>
      <w:pPr>
        <w:ind w:left="5760" w:hanging="360"/>
      </w:pPr>
      <w:rPr>
        <w:rFonts w:ascii="Courier New" w:hAnsi="Courier New" w:hint="default"/>
      </w:rPr>
    </w:lvl>
    <w:lvl w:ilvl="8" w:tplc="A5D2E62C">
      <w:start w:val="1"/>
      <w:numFmt w:val="bullet"/>
      <w:lvlText w:val=""/>
      <w:lvlJc w:val="left"/>
      <w:pPr>
        <w:ind w:left="6480" w:hanging="360"/>
      </w:pPr>
      <w:rPr>
        <w:rFonts w:ascii="Wingdings" w:hAnsi="Wingdings" w:hint="default"/>
      </w:rPr>
    </w:lvl>
  </w:abstractNum>
  <w:abstractNum w:abstractNumId="25" w15:restartNumberingAfterBreak="0">
    <w:nsid w:val="56D6B244"/>
    <w:multiLevelType w:val="hybridMultilevel"/>
    <w:tmpl w:val="C818FF4A"/>
    <w:lvl w:ilvl="0" w:tplc="84BA5C92">
      <w:start w:val="1"/>
      <w:numFmt w:val="decimal"/>
      <w:lvlText w:val="%1."/>
      <w:lvlJc w:val="left"/>
      <w:pPr>
        <w:ind w:left="720" w:hanging="360"/>
      </w:pPr>
      <w:rPr>
        <w:rFonts w:ascii="Arial" w:hAnsi="Arial" w:hint="default"/>
      </w:rPr>
    </w:lvl>
    <w:lvl w:ilvl="1" w:tplc="B4E8A7CC">
      <w:start w:val="1"/>
      <w:numFmt w:val="lowerLetter"/>
      <w:lvlText w:val="%2."/>
      <w:lvlJc w:val="left"/>
      <w:pPr>
        <w:ind w:left="1440" w:hanging="360"/>
      </w:pPr>
    </w:lvl>
    <w:lvl w:ilvl="2" w:tplc="BFA003AE">
      <w:start w:val="1"/>
      <w:numFmt w:val="lowerRoman"/>
      <w:lvlText w:val="%3."/>
      <w:lvlJc w:val="right"/>
      <w:pPr>
        <w:ind w:left="2160" w:hanging="180"/>
      </w:pPr>
    </w:lvl>
    <w:lvl w:ilvl="3" w:tplc="8682C14A">
      <w:start w:val="1"/>
      <w:numFmt w:val="decimal"/>
      <w:lvlText w:val="%4."/>
      <w:lvlJc w:val="left"/>
      <w:pPr>
        <w:ind w:left="2880" w:hanging="360"/>
      </w:pPr>
    </w:lvl>
    <w:lvl w:ilvl="4" w:tplc="C1AA5130">
      <w:start w:val="1"/>
      <w:numFmt w:val="lowerLetter"/>
      <w:lvlText w:val="%5."/>
      <w:lvlJc w:val="left"/>
      <w:pPr>
        <w:ind w:left="3600" w:hanging="360"/>
      </w:pPr>
    </w:lvl>
    <w:lvl w:ilvl="5" w:tplc="378C5A22">
      <w:start w:val="1"/>
      <w:numFmt w:val="lowerRoman"/>
      <w:lvlText w:val="%6."/>
      <w:lvlJc w:val="right"/>
      <w:pPr>
        <w:ind w:left="4320" w:hanging="180"/>
      </w:pPr>
    </w:lvl>
    <w:lvl w:ilvl="6" w:tplc="63121084">
      <w:start w:val="1"/>
      <w:numFmt w:val="decimal"/>
      <w:lvlText w:val="%7."/>
      <w:lvlJc w:val="left"/>
      <w:pPr>
        <w:ind w:left="5040" w:hanging="360"/>
      </w:pPr>
    </w:lvl>
    <w:lvl w:ilvl="7" w:tplc="E31C2732">
      <w:start w:val="1"/>
      <w:numFmt w:val="lowerLetter"/>
      <w:lvlText w:val="%8."/>
      <w:lvlJc w:val="left"/>
      <w:pPr>
        <w:ind w:left="5760" w:hanging="360"/>
      </w:pPr>
    </w:lvl>
    <w:lvl w:ilvl="8" w:tplc="EDA687BC">
      <w:start w:val="1"/>
      <w:numFmt w:val="lowerRoman"/>
      <w:lvlText w:val="%9."/>
      <w:lvlJc w:val="right"/>
      <w:pPr>
        <w:ind w:left="6480" w:hanging="180"/>
      </w:pPr>
    </w:lvl>
  </w:abstractNum>
  <w:abstractNum w:abstractNumId="26" w15:restartNumberingAfterBreak="0">
    <w:nsid w:val="576166EE"/>
    <w:multiLevelType w:val="hybridMultilevel"/>
    <w:tmpl w:val="8DC67124"/>
    <w:lvl w:ilvl="0" w:tplc="E6A870A2">
      <w:start w:val="1"/>
      <w:numFmt w:val="bullet"/>
      <w:lvlText w:val=""/>
      <w:lvlJc w:val="left"/>
      <w:pPr>
        <w:ind w:left="2136" w:hanging="360"/>
      </w:pPr>
      <w:rPr>
        <w:rFonts w:ascii="Wingdings" w:hAnsi="Wingdings" w:hint="default"/>
      </w:rPr>
    </w:lvl>
    <w:lvl w:ilvl="1" w:tplc="5040131E">
      <w:start w:val="1"/>
      <w:numFmt w:val="bullet"/>
      <w:lvlText w:val="o"/>
      <w:lvlJc w:val="left"/>
      <w:pPr>
        <w:ind w:left="1440" w:hanging="360"/>
      </w:pPr>
      <w:rPr>
        <w:rFonts w:ascii="Courier New" w:hAnsi="Courier New" w:hint="default"/>
      </w:rPr>
    </w:lvl>
    <w:lvl w:ilvl="2" w:tplc="B758468E">
      <w:start w:val="1"/>
      <w:numFmt w:val="bullet"/>
      <w:lvlText w:val=""/>
      <w:lvlJc w:val="left"/>
      <w:pPr>
        <w:ind w:left="2160" w:hanging="360"/>
      </w:pPr>
      <w:rPr>
        <w:rFonts w:ascii="Wingdings" w:hAnsi="Wingdings" w:hint="default"/>
      </w:rPr>
    </w:lvl>
    <w:lvl w:ilvl="3" w:tplc="3FCA7E74">
      <w:start w:val="1"/>
      <w:numFmt w:val="bullet"/>
      <w:lvlText w:val=""/>
      <w:lvlJc w:val="left"/>
      <w:pPr>
        <w:ind w:left="2880" w:hanging="360"/>
      </w:pPr>
      <w:rPr>
        <w:rFonts w:ascii="Symbol" w:hAnsi="Symbol" w:hint="default"/>
      </w:rPr>
    </w:lvl>
    <w:lvl w:ilvl="4" w:tplc="AF1A0676">
      <w:start w:val="1"/>
      <w:numFmt w:val="bullet"/>
      <w:lvlText w:val="o"/>
      <w:lvlJc w:val="left"/>
      <w:pPr>
        <w:ind w:left="3600" w:hanging="360"/>
      </w:pPr>
      <w:rPr>
        <w:rFonts w:ascii="Courier New" w:hAnsi="Courier New" w:hint="default"/>
      </w:rPr>
    </w:lvl>
    <w:lvl w:ilvl="5" w:tplc="52EC7E5A">
      <w:start w:val="1"/>
      <w:numFmt w:val="bullet"/>
      <w:lvlText w:val=""/>
      <w:lvlJc w:val="left"/>
      <w:pPr>
        <w:ind w:left="4320" w:hanging="360"/>
      </w:pPr>
      <w:rPr>
        <w:rFonts w:ascii="Wingdings" w:hAnsi="Wingdings" w:hint="default"/>
      </w:rPr>
    </w:lvl>
    <w:lvl w:ilvl="6" w:tplc="BC965970">
      <w:start w:val="1"/>
      <w:numFmt w:val="bullet"/>
      <w:lvlText w:val=""/>
      <w:lvlJc w:val="left"/>
      <w:pPr>
        <w:ind w:left="5040" w:hanging="360"/>
      </w:pPr>
      <w:rPr>
        <w:rFonts w:ascii="Symbol" w:hAnsi="Symbol" w:hint="default"/>
      </w:rPr>
    </w:lvl>
    <w:lvl w:ilvl="7" w:tplc="756296F0">
      <w:start w:val="1"/>
      <w:numFmt w:val="bullet"/>
      <w:lvlText w:val="o"/>
      <w:lvlJc w:val="left"/>
      <w:pPr>
        <w:ind w:left="5760" w:hanging="360"/>
      </w:pPr>
      <w:rPr>
        <w:rFonts w:ascii="Courier New" w:hAnsi="Courier New" w:hint="default"/>
      </w:rPr>
    </w:lvl>
    <w:lvl w:ilvl="8" w:tplc="EE4094C6">
      <w:start w:val="1"/>
      <w:numFmt w:val="bullet"/>
      <w:lvlText w:val=""/>
      <w:lvlJc w:val="left"/>
      <w:pPr>
        <w:ind w:left="6480" w:hanging="360"/>
      </w:pPr>
      <w:rPr>
        <w:rFonts w:ascii="Wingdings" w:hAnsi="Wingdings" w:hint="default"/>
      </w:rPr>
    </w:lvl>
  </w:abstractNum>
  <w:abstractNum w:abstractNumId="27" w15:restartNumberingAfterBreak="0">
    <w:nsid w:val="5F58AB43"/>
    <w:multiLevelType w:val="hybridMultilevel"/>
    <w:tmpl w:val="AEA0BE14"/>
    <w:lvl w:ilvl="0" w:tplc="B69E6CBC">
      <w:start w:val="1"/>
      <w:numFmt w:val="bullet"/>
      <w:lvlText w:val=""/>
      <w:lvlJc w:val="left"/>
      <w:pPr>
        <w:ind w:left="2136" w:hanging="360"/>
      </w:pPr>
      <w:rPr>
        <w:rFonts w:ascii="Wingdings" w:hAnsi="Wingdings" w:hint="default"/>
      </w:rPr>
    </w:lvl>
    <w:lvl w:ilvl="1" w:tplc="09AEA64E">
      <w:start w:val="1"/>
      <w:numFmt w:val="bullet"/>
      <w:lvlText w:val="o"/>
      <w:lvlJc w:val="left"/>
      <w:pPr>
        <w:ind w:left="1440" w:hanging="360"/>
      </w:pPr>
      <w:rPr>
        <w:rFonts w:ascii="Courier New" w:hAnsi="Courier New" w:hint="default"/>
      </w:rPr>
    </w:lvl>
    <w:lvl w:ilvl="2" w:tplc="7DBAE2F8">
      <w:start w:val="1"/>
      <w:numFmt w:val="bullet"/>
      <w:lvlText w:val=""/>
      <w:lvlJc w:val="left"/>
      <w:pPr>
        <w:ind w:left="2160" w:hanging="360"/>
      </w:pPr>
      <w:rPr>
        <w:rFonts w:ascii="Wingdings" w:hAnsi="Wingdings" w:hint="default"/>
      </w:rPr>
    </w:lvl>
    <w:lvl w:ilvl="3" w:tplc="03DC8366">
      <w:start w:val="1"/>
      <w:numFmt w:val="bullet"/>
      <w:lvlText w:val=""/>
      <w:lvlJc w:val="left"/>
      <w:pPr>
        <w:ind w:left="2880" w:hanging="360"/>
      </w:pPr>
      <w:rPr>
        <w:rFonts w:ascii="Symbol" w:hAnsi="Symbol" w:hint="default"/>
      </w:rPr>
    </w:lvl>
    <w:lvl w:ilvl="4" w:tplc="71F2A9A4">
      <w:start w:val="1"/>
      <w:numFmt w:val="bullet"/>
      <w:lvlText w:val="o"/>
      <w:lvlJc w:val="left"/>
      <w:pPr>
        <w:ind w:left="3600" w:hanging="360"/>
      </w:pPr>
      <w:rPr>
        <w:rFonts w:ascii="Courier New" w:hAnsi="Courier New" w:hint="default"/>
      </w:rPr>
    </w:lvl>
    <w:lvl w:ilvl="5" w:tplc="8184159A">
      <w:start w:val="1"/>
      <w:numFmt w:val="bullet"/>
      <w:lvlText w:val=""/>
      <w:lvlJc w:val="left"/>
      <w:pPr>
        <w:ind w:left="4320" w:hanging="360"/>
      </w:pPr>
      <w:rPr>
        <w:rFonts w:ascii="Wingdings" w:hAnsi="Wingdings" w:hint="default"/>
      </w:rPr>
    </w:lvl>
    <w:lvl w:ilvl="6" w:tplc="0366D5E8">
      <w:start w:val="1"/>
      <w:numFmt w:val="bullet"/>
      <w:lvlText w:val=""/>
      <w:lvlJc w:val="left"/>
      <w:pPr>
        <w:ind w:left="5040" w:hanging="360"/>
      </w:pPr>
      <w:rPr>
        <w:rFonts w:ascii="Symbol" w:hAnsi="Symbol" w:hint="default"/>
      </w:rPr>
    </w:lvl>
    <w:lvl w:ilvl="7" w:tplc="E1BA4CF2">
      <w:start w:val="1"/>
      <w:numFmt w:val="bullet"/>
      <w:lvlText w:val="o"/>
      <w:lvlJc w:val="left"/>
      <w:pPr>
        <w:ind w:left="5760" w:hanging="360"/>
      </w:pPr>
      <w:rPr>
        <w:rFonts w:ascii="Courier New" w:hAnsi="Courier New" w:hint="default"/>
      </w:rPr>
    </w:lvl>
    <w:lvl w:ilvl="8" w:tplc="61B4AE4C">
      <w:start w:val="1"/>
      <w:numFmt w:val="bullet"/>
      <w:lvlText w:val=""/>
      <w:lvlJc w:val="left"/>
      <w:pPr>
        <w:ind w:left="6480" w:hanging="360"/>
      </w:pPr>
      <w:rPr>
        <w:rFonts w:ascii="Wingdings" w:hAnsi="Wingdings" w:hint="default"/>
      </w:rPr>
    </w:lvl>
  </w:abstractNum>
  <w:abstractNum w:abstractNumId="28" w15:restartNumberingAfterBreak="0">
    <w:nsid w:val="6005348E"/>
    <w:multiLevelType w:val="hybridMultilevel"/>
    <w:tmpl w:val="74404E02"/>
    <w:lvl w:ilvl="0" w:tplc="165E7DF4">
      <w:start w:val="1"/>
      <w:numFmt w:val="bullet"/>
      <w:lvlText w:val=""/>
      <w:lvlJc w:val="left"/>
      <w:pPr>
        <w:ind w:left="2136" w:hanging="360"/>
      </w:pPr>
      <w:rPr>
        <w:rFonts w:ascii="Wingdings" w:hAnsi="Wingdings" w:hint="default"/>
      </w:rPr>
    </w:lvl>
    <w:lvl w:ilvl="1" w:tplc="88B2BBE6">
      <w:start w:val="1"/>
      <w:numFmt w:val="bullet"/>
      <w:lvlText w:val="o"/>
      <w:lvlJc w:val="left"/>
      <w:pPr>
        <w:ind w:left="1440" w:hanging="360"/>
      </w:pPr>
      <w:rPr>
        <w:rFonts w:ascii="Courier New" w:hAnsi="Courier New" w:hint="default"/>
      </w:rPr>
    </w:lvl>
    <w:lvl w:ilvl="2" w:tplc="EA263532">
      <w:start w:val="1"/>
      <w:numFmt w:val="bullet"/>
      <w:lvlText w:val=""/>
      <w:lvlJc w:val="left"/>
      <w:pPr>
        <w:ind w:left="2160" w:hanging="360"/>
      </w:pPr>
      <w:rPr>
        <w:rFonts w:ascii="Wingdings" w:hAnsi="Wingdings" w:hint="default"/>
      </w:rPr>
    </w:lvl>
    <w:lvl w:ilvl="3" w:tplc="26DE9BA2">
      <w:start w:val="1"/>
      <w:numFmt w:val="bullet"/>
      <w:lvlText w:val=""/>
      <w:lvlJc w:val="left"/>
      <w:pPr>
        <w:ind w:left="2880" w:hanging="360"/>
      </w:pPr>
      <w:rPr>
        <w:rFonts w:ascii="Symbol" w:hAnsi="Symbol" w:hint="default"/>
      </w:rPr>
    </w:lvl>
    <w:lvl w:ilvl="4" w:tplc="11506750">
      <w:start w:val="1"/>
      <w:numFmt w:val="bullet"/>
      <w:lvlText w:val="o"/>
      <w:lvlJc w:val="left"/>
      <w:pPr>
        <w:ind w:left="3600" w:hanging="360"/>
      </w:pPr>
      <w:rPr>
        <w:rFonts w:ascii="Courier New" w:hAnsi="Courier New" w:hint="default"/>
      </w:rPr>
    </w:lvl>
    <w:lvl w:ilvl="5" w:tplc="0316E092">
      <w:start w:val="1"/>
      <w:numFmt w:val="bullet"/>
      <w:lvlText w:val=""/>
      <w:lvlJc w:val="left"/>
      <w:pPr>
        <w:ind w:left="4320" w:hanging="360"/>
      </w:pPr>
      <w:rPr>
        <w:rFonts w:ascii="Wingdings" w:hAnsi="Wingdings" w:hint="default"/>
      </w:rPr>
    </w:lvl>
    <w:lvl w:ilvl="6" w:tplc="F1AE3DE2">
      <w:start w:val="1"/>
      <w:numFmt w:val="bullet"/>
      <w:lvlText w:val=""/>
      <w:lvlJc w:val="left"/>
      <w:pPr>
        <w:ind w:left="5040" w:hanging="360"/>
      </w:pPr>
      <w:rPr>
        <w:rFonts w:ascii="Symbol" w:hAnsi="Symbol" w:hint="default"/>
      </w:rPr>
    </w:lvl>
    <w:lvl w:ilvl="7" w:tplc="7DC8C8E4">
      <w:start w:val="1"/>
      <w:numFmt w:val="bullet"/>
      <w:lvlText w:val="o"/>
      <w:lvlJc w:val="left"/>
      <w:pPr>
        <w:ind w:left="5760" w:hanging="360"/>
      </w:pPr>
      <w:rPr>
        <w:rFonts w:ascii="Courier New" w:hAnsi="Courier New" w:hint="default"/>
      </w:rPr>
    </w:lvl>
    <w:lvl w:ilvl="8" w:tplc="504CC464">
      <w:start w:val="1"/>
      <w:numFmt w:val="bullet"/>
      <w:lvlText w:val=""/>
      <w:lvlJc w:val="left"/>
      <w:pPr>
        <w:ind w:left="6480" w:hanging="360"/>
      </w:pPr>
      <w:rPr>
        <w:rFonts w:ascii="Wingdings" w:hAnsi="Wingdings" w:hint="default"/>
      </w:rPr>
    </w:lvl>
  </w:abstractNum>
  <w:abstractNum w:abstractNumId="29" w15:restartNumberingAfterBreak="0">
    <w:nsid w:val="62CD5BDB"/>
    <w:multiLevelType w:val="hybridMultilevel"/>
    <w:tmpl w:val="C970790E"/>
    <w:lvl w:ilvl="0" w:tplc="9E60605A">
      <w:start w:val="1"/>
      <w:numFmt w:val="bullet"/>
      <w:lvlText w:val=""/>
      <w:lvlJc w:val="left"/>
      <w:pPr>
        <w:ind w:left="720" w:hanging="360"/>
      </w:pPr>
      <w:rPr>
        <w:rFonts w:ascii="Symbol" w:hAnsi="Symbol" w:hint="default"/>
      </w:rPr>
    </w:lvl>
    <w:lvl w:ilvl="1" w:tplc="BBA2E010">
      <w:start w:val="1"/>
      <w:numFmt w:val="bullet"/>
      <w:lvlText w:val="o"/>
      <w:lvlJc w:val="left"/>
      <w:pPr>
        <w:ind w:left="1440" w:hanging="360"/>
      </w:pPr>
      <w:rPr>
        <w:rFonts w:ascii="Courier New" w:hAnsi="Courier New" w:hint="default"/>
      </w:rPr>
    </w:lvl>
    <w:lvl w:ilvl="2" w:tplc="469649FC">
      <w:start w:val="1"/>
      <w:numFmt w:val="bullet"/>
      <w:lvlText w:val=""/>
      <w:lvlJc w:val="left"/>
      <w:pPr>
        <w:ind w:left="2160" w:hanging="360"/>
      </w:pPr>
      <w:rPr>
        <w:rFonts w:ascii="Wingdings" w:hAnsi="Wingdings" w:hint="default"/>
      </w:rPr>
    </w:lvl>
    <w:lvl w:ilvl="3" w:tplc="D10435EA">
      <w:start w:val="1"/>
      <w:numFmt w:val="bullet"/>
      <w:lvlText w:val=""/>
      <w:lvlJc w:val="left"/>
      <w:pPr>
        <w:ind w:left="2880" w:hanging="360"/>
      </w:pPr>
      <w:rPr>
        <w:rFonts w:ascii="Symbol" w:hAnsi="Symbol" w:hint="default"/>
      </w:rPr>
    </w:lvl>
    <w:lvl w:ilvl="4" w:tplc="A2203534">
      <w:start w:val="1"/>
      <w:numFmt w:val="bullet"/>
      <w:lvlText w:val="o"/>
      <w:lvlJc w:val="left"/>
      <w:pPr>
        <w:ind w:left="3600" w:hanging="360"/>
      </w:pPr>
      <w:rPr>
        <w:rFonts w:ascii="Courier New" w:hAnsi="Courier New" w:hint="default"/>
      </w:rPr>
    </w:lvl>
    <w:lvl w:ilvl="5" w:tplc="617E815C">
      <w:start w:val="1"/>
      <w:numFmt w:val="bullet"/>
      <w:lvlText w:val=""/>
      <w:lvlJc w:val="left"/>
      <w:pPr>
        <w:ind w:left="4320" w:hanging="360"/>
      </w:pPr>
      <w:rPr>
        <w:rFonts w:ascii="Wingdings" w:hAnsi="Wingdings" w:hint="default"/>
      </w:rPr>
    </w:lvl>
    <w:lvl w:ilvl="6" w:tplc="04BA947E">
      <w:start w:val="1"/>
      <w:numFmt w:val="bullet"/>
      <w:lvlText w:val=""/>
      <w:lvlJc w:val="left"/>
      <w:pPr>
        <w:ind w:left="5040" w:hanging="360"/>
      </w:pPr>
      <w:rPr>
        <w:rFonts w:ascii="Symbol" w:hAnsi="Symbol" w:hint="default"/>
      </w:rPr>
    </w:lvl>
    <w:lvl w:ilvl="7" w:tplc="3D7E86F0">
      <w:start w:val="1"/>
      <w:numFmt w:val="bullet"/>
      <w:lvlText w:val="o"/>
      <w:lvlJc w:val="left"/>
      <w:pPr>
        <w:ind w:left="5760" w:hanging="360"/>
      </w:pPr>
      <w:rPr>
        <w:rFonts w:ascii="Courier New" w:hAnsi="Courier New" w:hint="default"/>
      </w:rPr>
    </w:lvl>
    <w:lvl w:ilvl="8" w:tplc="49C455E2">
      <w:start w:val="1"/>
      <w:numFmt w:val="bullet"/>
      <w:lvlText w:val=""/>
      <w:lvlJc w:val="left"/>
      <w:pPr>
        <w:ind w:left="6480" w:hanging="360"/>
      </w:pPr>
      <w:rPr>
        <w:rFonts w:ascii="Wingdings" w:hAnsi="Wingdings" w:hint="default"/>
      </w:rPr>
    </w:lvl>
  </w:abstractNum>
  <w:abstractNum w:abstractNumId="30" w15:restartNumberingAfterBreak="0">
    <w:nsid w:val="633FD61E"/>
    <w:multiLevelType w:val="hybridMultilevel"/>
    <w:tmpl w:val="798C5A32"/>
    <w:lvl w:ilvl="0" w:tplc="9EBAF57E">
      <w:start w:val="1"/>
      <w:numFmt w:val="decimal"/>
      <w:lvlText w:val="%1."/>
      <w:lvlJc w:val="left"/>
      <w:pPr>
        <w:ind w:left="720" w:hanging="360"/>
      </w:pPr>
      <w:rPr>
        <w:rFonts w:ascii="Arial" w:hAnsi="Arial" w:hint="default"/>
      </w:rPr>
    </w:lvl>
    <w:lvl w:ilvl="1" w:tplc="6400AEC2">
      <w:start w:val="1"/>
      <w:numFmt w:val="lowerLetter"/>
      <w:lvlText w:val="%2."/>
      <w:lvlJc w:val="left"/>
      <w:pPr>
        <w:ind w:left="1440" w:hanging="360"/>
      </w:pPr>
    </w:lvl>
    <w:lvl w:ilvl="2" w:tplc="DDEA0AB6">
      <w:start w:val="1"/>
      <w:numFmt w:val="lowerRoman"/>
      <w:lvlText w:val="%3."/>
      <w:lvlJc w:val="right"/>
      <w:pPr>
        <w:ind w:left="2160" w:hanging="180"/>
      </w:pPr>
    </w:lvl>
    <w:lvl w:ilvl="3" w:tplc="50C6264E">
      <w:start w:val="1"/>
      <w:numFmt w:val="decimal"/>
      <w:lvlText w:val="%4."/>
      <w:lvlJc w:val="left"/>
      <w:pPr>
        <w:ind w:left="2880" w:hanging="360"/>
      </w:pPr>
    </w:lvl>
    <w:lvl w:ilvl="4" w:tplc="C93EC986">
      <w:start w:val="1"/>
      <w:numFmt w:val="lowerLetter"/>
      <w:lvlText w:val="%5."/>
      <w:lvlJc w:val="left"/>
      <w:pPr>
        <w:ind w:left="3600" w:hanging="360"/>
      </w:pPr>
    </w:lvl>
    <w:lvl w:ilvl="5" w:tplc="B06EEA0C">
      <w:start w:val="1"/>
      <w:numFmt w:val="lowerRoman"/>
      <w:lvlText w:val="%6."/>
      <w:lvlJc w:val="right"/>
      <w:pPr>
        <w:ind w:left="4320" w:hanging="180"/>
      </w:pPr>
    </w:lvl>
    <w:lvl w:ilvl="6" w:tplc="4DC26954">
      <w:start w:val="1"/>
      <w:numFmt w:val="decimal"/>
      <w:lvlText w:val="%7."/>
      <w:lvlJc w:val="left"/>
      <w:pPr>
        <w:ind w:left="5040" w:hanging="360"/>
      </w:pPr>
    </w:lvl>
    <w:lvl w:ilvl="7" w:tplc="12ACAD54">
      <w:start w:val="1"/>
      <w:numFmt w:val="lowerLetter"/>
      <w:lvlText w:val="%8."/>
      <w:lvlJc w:val="left"/>
      <w:pPr>
        <w:ind w:left="5760" w:hanging="360"/>
      </w:pPr>
    </w:lvl>
    <w:lvl w:ilvl="8" w:tplc="00261720">
      <w:start w:val="1"/>
      <w:numFmt w:val="lowerRoman"/>
      <w:lvlText w:val="%9."/>
      <w:lvlJc w:val="right"/>
      <w:pPr>
        <w:ind w:left="6480" w:hanging="180"/>
      </w:pPr>
    </w:lvl>
  </w:abstractNum>
  <w:abstractNum w:abstractNumId="31" w15:restartNumberingAfterBreak="0">
    <w:nsid w:val="647B54E8"/>
    <w:multiLevelType w:val="hybridMultilevel"/>
    <w:tmpl w:val="FFFFFFFF"/>
    <w:lvl w:ilvl="0" w:tplc="D8AAA322">
      <w:start w:val="1"/>
      <w:numFmt w:val="bullet"/>
      <w:lvlText w:val=" "/>
      <w:lvlJc w:val="left"/>
      <w:pPr>
        <w:ind w:left="720" w:hanging="360"/>
      </w:pPr>
      <w:rPr>
        <w:rFonts w:ascii="Aptos" w:hAnsi="Aptos" w:hint="default"/>
      </w:rPr>
    </w:lvl>
    <w:lvl w:ilvl="1" w:tplc="E542D930">
      <w:start w:val="1"/>
      <w:numFmt w:val="bullet"/>
      <w:lvlText w:val="o"/>
      <w:lvlJc w:val="left"/>
      <w:pPr>
        <w:ind w:left="1440" w:hanging="360"/>
      </w:pPr>
      <w:rPr>
        <w:rFonts w:ascii="Courier New" w:hAnsi="Courier New" w:hint="default"/>
      </w:rPr>
    </w:lvl>
    <w:lvl w:ilvl="2" w:tplc="B254AEEA">
      <w:start w:val="1"/>
      <w:numFmt w:val="bullet"/>
      <w:lvlText w:val=""/>
      <w:lvlJc w:val="left"/>
      <w:pPr>
        <w:ind w:left="2160" w:hanging="360"/>
      </w:pPr>
      <w:rPr>
        <w:rFonts w:ascii="Wingdings" w:hAnsi="Wingdings" w:hint="default"/>
      </w:rPr>
    </w:lvl>
    <w:lvl w:ilvl="3" w:tplc="CAFE0F10">
      <w:start w:val="1"/>
      <w:numFmt w:val="bullet"/>
      <w:lvlText w:val=""/>
      <w:lvlJc w:val="left"/>
      <w:pPr>
        <w:ind w:left="2880" w:hanging="360"/>
      </w:pPr>
      <w:rPr>
        <w:rFonts w:ascii="Symbol" w:hAnsi="Symbol" w:hint="default"/>
      </w:rPr>
    </w:lvl>
    <w:lvl w:ilvl="4" w:tplc="33C6B9AC">
      <w:start w:val="1"/>
      <w:numFmt w:val="bullet"/>
      <w:lvlText w:val="o"/>
      <w:lvlJc w:val="left"/>
      <w:pPr>
        <w:ind w:left="3600" w:hanging="360"/>
      </w:pPr>
      <w:rPr>
        <w:rFonts w:ascii="Courier New" w:hAnsi="Courier New" w:hint="default"/>
      </w:rPr>
    </w:lvl>
    <w:lvl w:ilvl="5" w:tplc="78C469C0">
      <w:start w:val="1"/>
      <w:numFmt w:val="bullet"/>
      <w:lvlText w:val=""/>
      <w:lvlJc w:val="left"/>
      <w:pPr>
        <w:ind w:left="4320" w:hanging="360"/>
      </w:pPr>
      <w:rPr>
        <w:rFonts w:ascii="Wingdings" w:hAnsi="Wingdings" w:hint="default"/>
      </w:rPr>
    </w:lvl>
    <w:lvl w:ilvl="6" w:tplc="60E45F58">
      <w:start w:val="1"/>
      <w:numFmt w:val="bullet"/>
      <w:lvlText w:val=""/>
      <w:lvlJc w:val="left"/>
      <w:pPr>
        <w:ind w:left="5040" w:hanging="360"/>
      </w:pPr>
      <w:rPr>
        <w:rFonts w:ascii="Symbol" w:hAnsi="Symbol" w:hint="default"/>
      </w:rPr>
    </w:lvl>
    <w:lvl w:ilvl="7" w:tplc="27FA1CCE">
      <w:start w:val="1"/>
      <w:numFmt w:val="bullet"/>
      <w:lvlText w:val="o"/>
      <w:lvlJc w:val="left"/>
      <w:pPr>
        <w:ind w:left="5760" w:hanging="360"/>
      </w:pPr>
      <w:rPr>
        <w:rFonts w:ascii="Courier New" w:hAnsi="Courier New" w:hint="default"/>
      </w:rPr>
    </w:lvl>
    <w:lvl w:ilvl="8" w:tplc="8BA80EBA">
      <w:start w:val="1"/>
      <w:numFmt w:val="bullet"/>
      <w:lvlText w:val=""/>
      <w:lvlJc w:val="left"/>
      <w:pPr>
        <w:ind w:left="6480" w:hanging="360"/>
      </w:pPr>
      <w:rPr>
        <w:rFonts w:ascii="Wingdings" w:hAnsi="Wingdings" w:hint="default"/>
      </w:rPr>
    </w:lvl>
  </w:abstractNum>
  <w:abstractNum w:abstractNumId="32" w15:restartNumberingAfterBreak="0">
    <w:nsid w:val="67D976DC"/>
    <w:multiLevelType w:val="hybridMultilevel"/>
    <w:tmpl w:val="1E527706"/>
    <w:lvl w:ilvl="0" w:tplc="BF56FC04">
      <w:start w:val="1"/>
      <w:numFmt w:val="bullet"/>
      <w:lvlText w:val=""/>
      <w:lvlJc w:val="left"/>
      <w:pPr>
        <w:ind w:left="2138" w:hanging="360"/>
      </w:pPr>
      <w:rPr>
        <w:rFonts w:ascii="Wingdings" w:hAnsi="Wingdings" w:hint="default"/>
      </w:rPr>
    </w:lvl>
    <w:lvl w:ilvl="1" w:tplc="C1E631D8">
      <w:start w:val="1"/>
      <w:numFmt w:val="bullet"/>
      <w:lvlText w:val="o"/>
      <w:lvlJc w:val="left"/>
      <w:pPr>
        <w:ind w:left="1440" w:hanging="360"/>
      </w:pPr>
      <w:rPr>
        <w:rFonts w:ascii="Courier New" w:hAnsi="Courier New" w:hint="default"/>
      </w:rPr>
    </w:lvl>
    <w:lvl w:ilvl="2" w:tplc="91BE88DA">
      <w:start w:val="1"/>
      <w:numFmt w:val="bullet"/>
      <w:lvlText w:val=""/>
      <w:lvlJc w:val="left"/>
      <w:pPr>
        <w:ind w:left="2160" w:hanging="360"/>
      </w:pPr>
      <w:rPr>
        <w:rFonts w:ascii="Wingdings" w:hAnsi="Wingdings" w:hint="default"/>
      </w:rPr>
    </w:lvl>
    <w:lvl w:ilvl="3" w:tplc="826A8C82">
      <w:start w:val="1"/>
      <w:numFmt w:val="bullet"/>
      <w:lvlText w:val=""/>
      <w:lvlJc w:val="left"/>
      <w:pPr>
        <w:ind w:left="2880" w:hanging="360"/>
      </w:pPr>
      <w:rPr>
        <w:rFonts w:ascii="Symbol" w:hAnsi="Symbol" w:hint="default"/>
      </w:rPr>
    </w:lvl>
    <w:lvl w:ilvl="4" w:tplc="D4F2D644">
      <w:start w:val="1"/>
      <w:numFmt w:val="bullet"/>
      <w:lvlText w:val="o"/>
      <w:lvlJc w:val="left"/>
      <w:pPr>
        <w:ind w:left="3600" w:hanging="360"/>
      </w:pPr>
      <w:rPr>
        <w:rFonts w:ascii="Courier New" w:hAnsi="Courier New" w:hint="default"/>
      </w:rPr>
    </w:lvl>
    <w:lvl w:ilvl="5" w:tplc="9BFA62A2">
      <w:start w:val="1"/>
      <w:numFmt w:val="bullet"/>
      <w:lvlText w:val=""/>
      <w:lvlJc w:val="left"/>
      <w:pPr>
        <w:ind w:left="4320" w:hanging="360"/>
      </w:pPr>
      <w:rPr>
        <w:rFonts w:ascii="Wingdings" w:hAnsi="Wingdings" w:hint="default"/>
      </w:rPr>
    </w:lvl>
    <w:lvl w:ilvl="6" w:tplc="57C20986">
      <w:start w:val="1"/>
      <w:numFmt w:val="bullet"/>
      <w:lvlText w:val=""/>
      <w:lvlJc w:val="left"/>
      <w:pPr>
        <w:ind w:left="5040" w:hanging="360"/>
      </w:pPr>
      <w:rPr>
        <w:rFonts w:ascii="Symbol" w:hAnsi="Symbol" w:hint="default"/>
      </w:rPr>
    </w:lvl>
    <w:lvl w:ilvl="7" w:tplc="A3322618">
      <w:start w:val="1"/>
      <w:numFmt w:val="bullet"/>
      <w:lvlText w:val="o"/>
      <w:lvlJc w:val="left"/>
      <w:pPr>
        <w:ind w:left="5760" w:hanging="360"/>
      </w:pPr>
      <w:rPr>
        <w:rFonts w:ascii="Courier New" w:hAnsi="Courier New" w:hint="default"/>
      </w:rPr>
    </w:lvl>
    <w:lvl w:ilvl="8" w:tplc="C83E935A">
      <w:start w:val="1"/>
      <w:numFmt w:val="bullet"/>
      <w:lvlText w:val=""/>
      <w:lvlJc w:val="left"/>
      <w:pPr>
        <w:ind w:left="6480" w:hanging="360"/>
      </w:pPr>
      <w:rPr>
        <w:rFonts w:ascii="Wingdings" w:hAnsi="Wingdings" w:hint="default"/>
      </w:rPr>
    </w:lvl>
  </w:abstractNum>
  <w:abstractNum w:abstractNumId="33" w15:restartNumberingAfterBreak="0">
    <w:nsid w:val="6999D3AD"/>
    <w:multiLevelType w:val="hybridMultilevel"/>
    <w:tmpl w:val="FFFFFFFF"/>
    <w:lvl w:ilvl="0" w:tplc="BC4EB6D6">
      <w:start w:val="1"/>
      <w:numFmt w:val="bullet"/>
      <w:lvlText w:val=""/>
      <w:lvlJc w:val="left"/>
      <w:pPr>
        <w:ind w:left="1080" w:hanging="360"/>
      </w:pPr>
      <w:rPr>
        <w:rFonts w:ascii="Symbol" w:hAnsi="Symbol" w:hint="default"/>
      </w:rPr>
    </w:lvl>
    <w:lvl w:ilvl="1" w:tplc="C92C4AD2">
      <w:start w:val="1"/>
      <w:numFmt w:val="bullet"/>
      <w:lvlText w:val="o"/>
      <w:lvlJc w:val="left"/>
      <w:pPr>
        <w:ind w:left="1440" w:hanging="360"/>
      </w:pPr>
      <w:rPr>
        <w:rFonts w:ascii="Courier New" w:hAnsi="Courier New" w:hint="default"/>
      </w:rPr>
    </w:lvl>
    <w:lvl w:ilvl="2" w:tplc="AC629B88">
      <w:start w:val="1"/>
      <w:numFmt w:val="bullet"/>
      <w:lvlText w:val=""/>
      <w:lvlJc w:val="left"/>
      <w:pPr>
        <w:ind w:left="2160" w:hanging="360"/>
      </w:pPr>
      <w:rPr>
        <w:rFonts w:ascii="Wingdings" w:hAnsi="Wingdings" w:hint="default"/>
      </w:rPr>
    </w:lvl>
    <w:lvl w:ilvl="3" w:tplc="5F0015EC">
      <w:start w:val="1"/>
      <w:numFmt w:val="bullet"/>
      <w:lvlText w:val=""/>
      <w:lvlJc w:val="left"/>
      <w:pPr>
        <w:ind w:left="2880" w:hanging="360"/>
      </w:pPr>
      <w:rPr>
        <w:rFonts w:ascii="Symbol" w:hAnsi="Symbol" w:hint="default"/>
      </w:rPr>
    </w:lvl>
    <w:lvl w:ilvl="4" w:tplc="6E4CC12E">
      <w:start w:val="1"/>
      <w:numFmt w:val="bullet"/>
      <w:lvlText w:val="o"/>
      <w:lvlJc w:val="left"/>
      <w:pPr>
        <w:ind w:left="3600" w:hanging="360"/>
      </w:pPr>
      <w:rPr>
        <w:rFonts w:ascii="Courier New" w:hAnsi="Courier New" w:hint="default"/>
      </w:rPr>
    </w:lvl>
    <w:lvl w:ilvl="5" w:tplc="75860CC8">
      <w:start w:val="1"/>
      <w:numFmt w:val="bullet"/>
      <w:lvlText w:val=""/>
      <w:lvlJc w:val="left"/>
      <w:pPr>
        <w:ind w:left="4320" w:hanging="360"/>
      </w:pPr>
      <w:rPr>
        <w:rFonts w:ascii="Wingdings" w:hAnsi="Wingdings" w:hint="default"/>
      </w:rPr>
    </w:lvl>
    <w:lvl w:ilvl="6" w:tplc="9EFA72F6">
      <w:start w:val="1"/>
      <w:numFmt w:val="bullet"/>
      <w:lvlText w:val=""/>
      <w:lvlJc w:val="left"/>
      <w:pPr>
        <w:ind w:left="5040" w:hanging="360"/>
      </w:pPr>
      <w:rPr>
        <w:rFonts w:ascii="Symbol" w:hAnsi="Symbol" w:hint="default"/>
      </w:rPr>
    </w:lvl>
    <w:lvl w:ilvl="7" w:tplc="D00CF008">
      <w:start w:val="1"/>
      <w:numFmt w:val="bullet"/>
      <w:lvlText w:val="o"/>
      <w:lvlJc w:val="left"/>
      <w:pPr>
        <w:ind w:left="5760" w:hanging="360"/>
      </w:pPr>
      <w:rPr>
        <w:rFonts w:ascii="Courier New" w:hAnsi="Courier New" w:hint="default"/>
      </w:rPr>
    </w:lvl>
    <w:lvl w:ilvl="8" w:tplc="E4C045D8">
      <w:start w:val="1"/>
      <w:numFmt w:val="bullet"/>
      <w:lvlText w:val=""/>
      <w:lvlJc w:val="left"/>
      <w:pPr>
        <w:ind w:left="6480" w:hanging="360"/>
      </w:pPr>
      <w:rPr>
        <w:rFonts w:ascii="Wingdings" w:hAnsi="Wingdings" w:hint="default"/>
      </w:rPr>
    </w:lvl>
  </w:abstractNum>
  <w:abstractNum w:abstractNumId="34" w15:restartNumberingAfterBreak="0">
    <w:nsid w:val="6A0918D0"/>
    <w:multiLevelType w:val="multilevel"/>
    <w:tmpl w:val="2F22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FF1BA1"/>
    <w:multiLevelType w:val="hybridMultilevel"/>
    <w:tmpl w:val="FFFFFFFF"/>
    <w:lvl w:ilvl="0" w:tplc="2902752C">
      <w:start w:val="1"/>
      <w:numFmt w:val="lowerLetter"/>
      <w:lvlText w:val="%1."/>
      <w:lvlJc w:val="left"/>
      <w:pPr>
        <w:ind w:left="720" w:hanging="360"/>
      </w:pPr>
      <w:rPr>
        <w:rFonts w:ascii="Segoe UI" w:hAnsi="Segoe UI" w:hint="default"/>
      </w:rPr>
    </w:lvl>
    <w:lvl w:ilvl="1" w:tplc="7BAA8DA8">
      <w:start w:val="1"/>
      <w:numFmt w:val="lowerLetter"/>
      <w:lvlText w:val="%2."/>
      <w:lvlJc w:val="left"/>
      <w:pPr>
        <w:ind w:left="1440" w:hanging="360"/>
      </w:pPr>
    </w:lvl>
    <w:lvl w:ilvl="2" w:tplc="CE704956">
      <w:start w:val="1"/>
      <w:numFmt w:val="lowerRoman"/>
      <w:lvlText w:val="%3."/>
      <w:lvlJc w:val="right"/>
      <w:pPr>
        <w:ind w:left="2160" w:hanging="180"/>
      </w:pPr>
    </w:lvl>
    <w:lvl w:ilvl="3" w:tplc="D2ACBC88">
      <w:start w:val="1"/>
      <w:numFmt w:val="decimal"/>
      <w:lvlText w:val="%4."/>
      <w:lvlJc w:val="left"/>
      <w:pPr>
        <w:ind w:left="2880" w:hanging="360"/>
      </w:pPr>
    </w:lvl>
    <w:lvl w:ilvl="4" w:tplc="4C723FCE">
      <w:start w:val="1"/>
      <w:numFmt w:val="lowerLetter"/>
      <w:lvlText w:val="%5."/>
      <w:lvlJc w:val="left"/>
      <w:pPr>
        <w:ind w:left="3600" w:hanging="360"/>
      </w:pPr>
    </w:lvl>
    <w:lvl w:ilvl="5" w:tplc="3F7CD6D2">
      <w:start w:val="1"/>
      <w:numFmt w:val="lowerRoman"/>
      <w:lvlText w:val="%6."/>
      <w:lvlJc w:val="right"/>
      <w:pPr>
        <w:ind w:left="4320" w:hanging="180"/>
      </w:pPr>
    </w:lvl>
    <w:lvl w:ilvl="6" w:tplc="EB9073DC">
      <w:start w:val="1"/>
      <w:numFmt w:val="decimal"/>
      <w:lvlText w:val="%7."/>
      <w:lvlJc w:val="left"/>
      <w:pPr>
        <w:ind w:left="5040" w:hanging="360"/>
      </w:pPr>
    </w:lvl>
    <w:lvl w:ilvl="7" w:tplc="2018792A">
      <w:start w:val="1"/>
      <w:numFmt w:val="lowerLetter"/>
      <w:lvlText w:val="%8."/>
      <w:lvlJc w:val="left"/>
      <w:pPr>
        <w:ind w:left="5760" w:hanging="360"/>
      </w:pPr>
    </w:lvl>
    <w:lvl w:ilvl="8" w:tplc="C09CBE50">
      <w:start w:val="1"/>
      <w:numFmt w:val="lowerRoman"/>
      <w:lvlText w:val="%9."/>
      <w:lvlJc w:val="right"/>
      <w:pPr>
        <w:ind w:left="6480" w:hanging="180"/>
      </w:pPr>
    </w:lvl>
  </w:abstractNum>
  <w:abstractNum w:abstractNumId="36" w15:restartNumberingAfterBreak="0">
    <w:nsid w:val="6C854625"/>
    <w:multiLevelType w:val="hybridMultilevel"/>
    <w:tmpl w:val="7F045480"/>
    <w:lvl w:ilvl="0" w:tplc="215ABBE8">
      <w:start w:val="1"/>
      <w:numFmt w:val="decimal"/>
      <w:lvlText w:val="%1."/>
      <w:lvlJc w:val="left"/>
      <w:pPr>
        <w:ind w:left="720" w:hanging="360"/>
      </w:pPr>
      <w:rPr>
        <w:rFonts w:ascii="Arial" w:hAnsi="Arial" w:hint="default"/>
      </w:rPr>
    </w:lvl>
    <w:lvl w:ilvl="1" w:tplc="596AC7BC">
      <w:start w:val="1"/>
      <w:numFmt w:val="lowerLetter"/>
      <w:lvlText w:val="%2."/>
      <w:lvlJc w:val="left"/>
      <w:pPr>
        <w:ind w:left="1440" w:hanging="360"/>
      </w:pPr>
    </w:lvl>
    <w:lvl w:ilvl="2" w:tplc="121876CA">
      <w:start w:val="1"/>
      <w:numFmt w:val="lowerRoman"/>
      <w:lvlText w:val="%3."/>
      <w:lvlJc w:val="right"/>
      <w:pPr>
        <w:ind w:left="2160" w:hanging="180"/>
      </w:pPr>
    </w:lvl>
    <w:lvl w:ilvl="3" w:tplc="998ACFD4">
      <w:start w:val="1"/>
      <w:numFmt w:val="decimal"/>
      <w:lvlText w:val="%4."/>
      <w:lvlJc w:val="left"/>
      <w:pPr>
        <w:ind w:left="2880" w:hanging="360"/>
      </w:pPr>
    </w:lvl>
    <w:lvl w:ilvl="4" w:tplc="8C6A4F7A">
      <w:start w:val="1"/>
      <w:numFmt w:val="lowerLetter"/>
      <w:lvlText w:val="%5."/>
      <w:lvlJc w:val="left"/>
      <w:pPr>
        <w:ind w:left="3600" w:hanging="360"/>
      </w:pPr>
    </w:lvl>
    <w:lvl w:ilvl="5" w:tplc="5C048696">
      <w:start w:val="1"/>
      <w:numFmt w:val="lowerRoman"/>
      <w:lvlText w:val="%6."/>
      <w:lvlJc w:val="right"/>
      <w:pPr>
        <w:ind w:left="4320" w:hanging="180"/>
      </w:pPr>
    </w:lvl>
    <w:lvl w:ilvl="6" w:tplc="C234CA9E">
      <w:start w:val="1"/>
      <w:numFmt w:val="decimal"/>
      <w:lvlText w:val="%7."/>
      <w:lvlJc w:val="left"/>
      <w:pPr>
        <w:ind w:left="5040" w:hanging="360"/>
      </w:pPr>
    </w:lvl>
    <w:lvl w:ilvl="7" w:tplc="C2A4A996">
      <w:start w:val="1"/>
      <w:numFmt w:val="lowerLetter"/>
      <w:lvlText w:val="%8."/>
      <w:lvlJc w:val="left"/>
      <w:pPr>
        <w:ind w:left="5760" w:hanging="360"/>
      </w:pPr>
    </w:lvl>
    <w:lvl w:ilvl="8" w:tplc="7B6C65FA">
      <w:start w:val="1"/>
      <w:numFmt w:val="lowerRoman"/>
      <w:lvlText w:val="%9."/>
      <w:lvlJc w:val="right"/>
      <w:pPr>
        <w:ind w:left="6480" w:hanging="180"/>
      </w:pPr>
    </w:lvl>
  </w:abstractNum>
  <w:abstractNum w:abstractNumId="37" w15:restartNumberingAfterBreak="0">
    <w:nsid w:val="71D214AF"/>
    <w:multiLevelType w:val="hybridMultilevel"/>
    <w:tmpl w:val="3DD6BDA0"/>
    <w:lvl w:ilvl="0" w:tplc="4F32B422">
      <w:start w:val="1"/>
      <w:numFmt w:val="bullet"/>
      <w:lvlText w:val=""/>
      <w:lvlJc w:val="left"/>
      <w:pPr>
        <w:ind w:left="2136" w:hanging="360"/>
      </w:pPr>
      <w:rPr>
        <w:rFonts w:ascii="Wingdings" w:hAnsi="Wingdings" w:hint="default"/>
      </w:rPr>
    </w:lvl>
    <w:lvl w:ilvl="1" w:tplc="2D882278">
      <w:start w:val="1"/>
      <w:numFmt w:val="bullet"/>
      <w:lvlText w:val="o"/>
      <w:lvlJc w:val="left"/>
      <w:pPr>
        <w:ind w:left="1440" w:hanging="360"/>
      </w:pPr>
      <w:rPr>
        <w:rFonts w:ascii="Courier New" w:hAnsi="Courier New" w:hint="default"/>
      </w:rPr>
    </w:lvl>
    <w:lvl w:ilvl="2" w:tplc="97DEB3A4">
      <w:start w:val="1"/>
      <w:numFmt w:val="bullet"/>
      <w:lvlText w:val=""/>
      <w:lvlJc w:val="left"/>
      <w:pPr>
        <w:ind w:left="2160" w:hanging="360"/>
      </w:pPr>
      <w:rPr>
        <w:rFonts w:ascii="Wingdings" w:hAnsi="Wingdings" w:hint="default"/>
      </w:rPr>
    </w:lvl>
    <w:lvl w:ilvl="3" w:tplc="28E681B8">
      <w:start w:val="1"/>
      <w:numFmt w:val="bullet"/>
      <w:lvlText w:val=""/>
      <w:lvlJc w:val="left"/>
      <w:pPr>
        <w:ind w:left="2880" w:hanging="360"/>
      </w:pPr>
      <w:rPr>
        <w:rFonts w:ascii="Symbol" w:hAnsi="Symbol" w:hint="default"/>
      </w:rPr>
    </w:lvl>
    <w:lvl w:ilvl="4" w:tplc="16262CBE">
      <w:start w:val="1"/>
      <w:numFmt w:val="bullet"/>
      <w:lvlText w:val="o"/>
      <w:lvlJc w:val="left"/>
      <w:pPr>
        <w:ind w:left="3600" w:hanging="360"/>
      </w:pPr>
      <w:rPr>
        <w:rFonts w:ascii="Courier New" w:hAnsi="Courier New" w:hint="default"/>
      </w:rPr>
    </w:lvl>
    <w:lvl w:ilvl="5" w:tplc="D35E3EAA">
      <w:start w:val="1"/>
      <w:numFmt w:val="bullet"/>
      <w:lvlText w:val=""/>
      <w:lvlJc w:val="left"/>
      <w:pPr>
        <w:ind w:left="4320" w:hanging="360"/>
      </w:pPr>
      <w:rPr>
        <w:rFonts w:ascii="Wingdings" w:hAnsi="Wingdings" w:hint="default"/>
      </w:rPr>
    </w:lvl>
    <w:lvl w:ilvl="6" w:tplc="4DFC2576">
      <w:start w:val="1"/>
      <w:numFmt w:val="bullet"/>
      <w:lvlText w:val=""/>
      <w:lvlJc w:val="left"/>
      <w:pPr>
        <w:ind w:left="5040" w:hanging="360"/>
      </w:pPr>
      <w:rPr>
        <w:rFonts w:ascii="Symbol" w:hAnsi="Symbol" w:hint="default"/>
      </w:rPr>
    </w:lvl>
    <w:lvl w:ilvl="7" w:tplc="70886F26">
      <w:start w:val="1"/>
      <w:numFmt w:val="bullet"/>
      <w:lvlText w:val="o"/>
      <w:lvlJc w:val="left"/>
      <w:pPr>
        <w:ind w:left="5760" w:hanging="360"/>
      </w:pPr>
      <w:rPr>
        <w:rFonts w:ascii="Courier New" w:hAnsi="Courier New" w:hint="default"/>
      </w:rPr>
    </w:lvl>
    <w:lvl w:ilvl="8" w:tplc="7B1E9180">
      <w:start w:val="1"/>
      <w:numFmt w:val="bullet"/>
      <w:lvlText w:val=""/>
      <w:lvlJc w:val="left"/>
      <w:pPr>
        <w:ind w:left="6480" w:hanging="360"/>
      </w:pPr>
      <w:rPr>
        <w:rFonts w:ascii="Wingdings" w:hAnsi="Wingdings" w:hint="default"/>
      </w:rPr>
    </w:lvl>
  </w:abstractNum>
  <w:abstractNum w:abstractNumId="38" w15:restartNumberingAfterBreak="0">
    <w:nsid w:val="7426DA74"/>
    <w:multiLevelType w:val="hybridMultilevel"/>
    <w:tmpl w:val="60728774"/>
    <w:lvl w:ilvl="0" w:tplc="E9841798">
      <w:start w:val="1"/>
      <w:numFmt w:val="bullet"/>
      <w:lvlText w:val=""/>
      <w:lvlJc w:val="left"/>
      <w:pPr>
        <w:ind w:left="720" w:hanging="360"/>
      </w:pPr>
      <w:rPr>
        <w:rFonts w:ascii="Symbol" w:hAnsi="Symbol" w:hint="default"/>
      </w:rPr>
    </w:lvl>
    <w:lvl w:ilvl="1" w:tplc="6E705058">
      <w:start w:val="1"/>
      <w:numFmt w:val="bullet"/>
      <w:lvlText w:val="o"/>
      <w:lvlJc w:val="left"/>
      <w:pPr>
        <w:ind w:left="1440" w:hanging="360"/>
      </w:pPr>
      <w:rPr>
        <w:rFonts w:ascii="Courier New" w:hAnsi="Courier New" w:hint="default"/>
      </w:rPr>
    </w:lvl>
    <w:lvl w:ilvl="2" w:tplc="9D3C701E">
      <w:start w:val="1"/>
      <w:numFmt w:val="bullet"/>
      <w:lvlText w:val=""/>
      <w:lvlJc w:val="left"/>
      <w:pPr>
        <w:ind w:left="2160" w:hanging="360"/>
      </w:pPr>
      <w:rPr>
        <w:rFonts w:ascii="Wingdings" w:hAnsi="Wingdings" w:hint="default"/>
      </w:rPr>
    </w:lvl>
    <w:lvl w:ilvl="3" w:tplc="B540CC46">
      <w:start w:val="1"/>
      <w:numFmt w:val="bullet"/>
      <w:lvlText w:val=""/>
      <w:lvlJc w:val="left"/>
      <w:pPr>
        <w:ind w:left="2880" w:hanging="360"/>
      </w:pPr>
      <w:rPr>
        <w:rFonts w:ascii="Symbol" w:hAnsi="Symbol" w:hint="default"/>
      </w:rPr>
    </w:lvl>
    <w:lvl w:ilvl="4" w:tplc="4620C2A8">
      <w:start w:val="1"/>
      <w:numFmt w:val="bullet"/>
      <w:lvlText w:val="o"/>
      <w:lvlJc w:val="left"/>
      <w:pPr>
        <w:ind w:left="3600" w:hanging="360"/>
      </w:pPr>
      <w:rPr>
        <w:rFonts w:ascii="Courier New" w:hAnsi="Courier New" w:hint="default"/>
      </w:rPr>
    </w:lvl>
    <w:lvl w:ilvl="5" w:tplc="5AD28474">
      <w:start w:val="1"/>
      <w:numFmt w:val="bullet"/>
      <w:lvlText w:val=""/>
      <w:lvlJc w:val="left"/>
      <w:pPr>
        <w:ind w:left="4320" w:hanging="360"/>
      </w:pPr>
      <w:rPr>
        <w:rFonts w:ascii="Wingdings" w:hAnsi="Wingdings" w:hint="default"/>
      </w:rPr>
    </w:lvl>
    <w:lvl w:ilvl="6" w:tplc="EB48B7E6">
      <w:start w:val="1"/>
      <w:numFmt w:val="bullet"/>
      <w:lvlText w:val=""/>
      <w:lvlJc w:val="left"/>
      <w:pPr>
        <w:ind w:left="5040" w:hanging="360"/>
      </w:pPr>
      <w:rPr>
        <w:rFonts w:ascii="Symbol" w:hAnsi="Symbol" w:hint="default"/>
      </w:rPr>
    </w:lvl>
    <w:lvl w:ilvl="7" w:tplc="6C9CFE42">
      <w:start w:val="1"/>
      <w:numFmt w:val="bullet"/>
      <w:lvlText w:val="o"/>
      <w:lvlJc w:val="left"/>
      <w:pPr>
        <w:ind w:left="5760" w:hanging="360"/>
      </w:pPr>
      <w:rPr>
        <w:rFonts w:ascii="Courier New" w:hAnsi="Courier New" w:hint="default"/>
      </w:rPr>
    </w:lvl>
    <w:lvl w:ilvl="8" w:tplc="CD92FA5E">
      <w:start w:val="1"/>
      <w:numFmt w:val="bullet"/>
      <w:lvlText w:val=""/>
      <w:lvlJc w:val="left"/>
      <w:pPr>
        <w:ind w:left="6480" w:hanging="360"/>
      </w:pPr>
      <w:rPr>
        <w:rFonts w:ascii="Wingdings" w:hAnsi="Wingdings" w:hint="default"/>
      </w:rPr>
    </w:lvl>
  </w:abstractNum>
  <w:abstractNum w:abstractNumId="39" w15:restartNumberingAfterBreak="0">
    <w:nsid w:val="746AAAFB"/>
    <w:multiLevelType w:val="hybridMultilevel"/>
    <w:tmpl w:val="3BC45DC4"/>
    <w:lvl w:ilvl="0" w:tplc="B9A2F02A">
      <w:start w:val="1"/>
      <w:numFmt w:val="bullet"/>
      <w:lvlText w:val=""/>
      <w:lvlJc w:val="left"/>
      <w:pPr>
        <w:ind w:left="2136" w:hanging="360"/>
      </w:pPr>
      <w:rPr>
        <w:rFonts w:ascii="Wingdings" w:hAnsi="Wingdings" w:hint="default"/>
      </w:rPr>
    </w:lvl>
    <w:lvl w:ilvl="1" w:tplc="04125EAC">
      <w:start w:val="1"/>
      <w:numFmt w:val="bullet"/>
      <w:lvlText w:val="o"/>
      <w:lvlJc w:val="left"/>
      <w:pPr>
        <w:ind w:left="1440" w:hanging="360"/>
      </w:pPr>
      <w:rPr>
        <w:rFonts w:ascii="Courier New" w:hAnsi="Courier New" w:hint="default"/>
      </w:rPr>
    </w:lvl>
    <w:lvl w:ilvl="2" w:tplc="6BD8D016">
      <w:start w:val="1"/>
      <w:numFmt w:val="bullet"/>
      <w:lvlText w:val=""/>
      <w:lvlJc w:val="left"/>
      <w:pPr>
        <w:ind w:left="2160" w:hanging="360"/>
      </w:pPr>
      <w:rPr>
        <w:rFonts w:ascii="Wingdings" w:hAnsi="Wingdings" w:hint="default"/>
      </w:rPr>
    </w:lvl>
    <w:lvl w:ilvl="3" w:tplc="8BF24682">
      <w:start w:val="1"/>
      <w:numFmt w:val="bullet"/>
      <w:lvlText w:val=""/>
      <w:lvlJc w:val="left"/>
      <w:pPr>
        <w:ind w:left="2880" w:hanging="360"/>
      </w:pPr>
      <w:rPr>
        <w:rFonts w:ascii="Symbol" w:hAnsi="Symbol" w:hint="default"/>
      </w:rPr>
    </w:lvl>
    <w:lvl w:ilvl="4" w:tplc="6DA008D2">
      <w:start w:val="1"/>
      <w:numFmt w:val="bullet"/>
      <w:lvlText w:val="o"/>
      <w:lvlJc w:val="left"/>
      <w:pPr>
        <w:ind w:left="3600" w:hanging="360"/>
      </w:pPr>
      <w:rPr>
        <w:rFonts w:ascii="Courier New" w:hAnsi="Courier New" w:hint="default"/>
      </w:rPr>
    </w:lvl>
    <w:lvl w:ilvl="5" w:tplc="BD4C903E">
      <w:start w:val="1"/>
      <w:numFmt w:val="bullet"/>
      <w:lvlText w:val=""/>
      <w:lvlJc w:val="left"/>
      <w:pPr>
        <w:ind w:left="4320" w:hanging="360"/>
      </w:pPr>
      <w:rPr>
        <w:rFonts w:ascii="Wingdings" w:hAnsi="Wingdings" w:hint="default"/>
      </w:rPr>
    </w:lvl>
    <w:lvl w:ilvl="6" w:tplc="3CF2948A">
      <w:start w:val="1"/>
      <w:numFmt w:val="bullet"/>
      <w:lvlText w:val=""/>
      <w:lvlJc w:val="left"/>
      <w:pPr>
        <w:ind w:left="5040" w:hanging="360"/>
      </w:pPr>
      <w:rPr>
        <w:rFonts w:ascii="Symbol" w:hAnsi="Symbol" w:hint="default"/>
      </w:rPr>
    </w:lvl>
    <w:lvl w:ilvl="7" w:tplc="DBBA32A2">
      <w:start w:val="1"/>
      <w:numFmt w:val="bullet"/>
      <w:lvlText w:val="o"/>
      <w:lvlJc w:val="left"/>
      <w:pPr>
        <w:ind w:left="5760" w:hanging="360"/>
      </w:pPr>
      <w:rPr>
        <w:rFonts w:ascii="Courier New" w:hAnsi="Courier New" w:hint="default"/>
      </w:rPr>
    </w:lvl>
    <w:lvl w:ilvl="8" w:tplc="EAC8891A">
      <w:start w:val="1"/>
      <w:numFmt w:val="bullet"/>
      <w:lvlText w:val=""/>
      <w:lvlJc w:val="left"/>
      <w:pPr>
        <w:ind w:left="6480" w:hanging="360"/>
      </w:pPr>
      <w:rPr>
        <w:rFonts w:ascii="Wingdings" w:hAnsi="Wingdings" w:hint="default"/>
      </w:rPr>
    </w:lvl>
  </w:abstractNum>
  <w:abstractNum w:abstractNumId="40" w15:restartNumberingAfterBreak="0">
    <w:nsid w:val="75B1062E"/>
    <w:multiLevelType w:val="hybridMultilevel"/>
    <w:tmpl w:val="EE1067E6"/>
    <w:lvl w:ilvl="0" w:tplc="408A608C">
      <w:start w:val="1"/>
      <w:numFmt w:val="decimal"/>
      <w:lvlText w:val="%1."/>
      <w:lvlJc w:val="left"/>
      <w:pPr>
        <w:ind w:left="720" w:hanging="360"/>
      </w:pPr>
      <w:rPr>
        <w:rFonts w:ascii="Arial" w:hAnsi="Arial" w:hint="default"/>
      </w:rPr>
    </w:lvl>
    <w:lvl w:ilvl="1" w:tplc="3B26ABAA">
      <w:start w:val="1"/>
      <w:numFmt w:val="lowerLetter"/>
      <w:lvlText w:val="%2."/>
      <w:lvlJc w:val="left"/>
      <w:pPr>
        <w:ind w:left="1440" w:hanging="360"/>
      </w:pPr>
    </w:lvl>
    <w:lvl w:ilvl="2" w:tplc="482E6438">
      <w:start w:val="1"/>
      <w:numFmt w:val="lowerRoman"/>
      <w:lvlText w:val="%3."/>
      <w:lvlJc w:val="right"/>
      <w:pPr>
        <w:ind w:left="2160" w:hanging="180"/>
      </w:pPr>
    </w:lvl>
    <w:lvl w:ilvl="3" w:tplc="31F6FC50">
      <w:start w:val="1"/>
      <w:numFmt w:val="decimal"/>
      <w:lvlText w:val="%4."/>
      <w:lvlJc w:val="left"/>
      <w:pPr>
        <w:ind w:left="2880" w:hanging="360"/>
      </w:pPr>
    </w:lvl>
    <w:lvl w:ilvl="4" w:tplc="406CD5E0">
      <w:start w:val="1"/>
      <w:numFmt w:val="lowerLetter"/>
      <w:lvlText w:val="%5."/>
      <w:lvlJc w:val="left"/>
      <w:pPr>
        <w:ind w:left="3600" w:hanging="360"/>
      </w:pPr>
    </w:lvl>
    <w:lvl w:ilvl="5" w:tplc="9612DCAA">
      <w:start w:val="1"/>
      <w:numFmt w:val="lowerRoman"/>
      <w:lvlText w:val="%6."/>
      <w:lvlJc w:val="right"/>
      <w:pPr>
        <w:ind w:left="4320" w:hanging="180"/>
      </w:pPr>
    </w:lvl>
    <w:lvl w:ilvl="6" w:tplc="0136BBB8">
      <w:start w:val="1"/>
      <w:numFmt w:val="decimal"/>
      <w:lvlText w:val="%7."/>
      <w:lvlJc w:val="left"/>
      <w:pPr>
        <w:ind w:left="5040" w:hanging="360"/>
      </w:pPr>
    </w:lvl>
    <w:lvl w:ilvl="7" w:tplc="061A505C">
      <w:start w:val="1"/>
      <w:numFmt w:val="lowerLetter"/>
      <w:lvlText w:val="%8."/>
      <w:lvlJc w:val="left"/>
      <w:pPr>
        <w:ind w:left="5760" w:hanging="360"/>
      </w:pPr>
    </w:lvl>
    <w:lvl w:ilvl="8" w:tplc="711E0CC2">
      <w:start w:val="1"/>
      <w:numFmt w:val="lowerRoman"/>
      <w:lvlText w:val="%9."/>
      <w:lvlJc w:val="right"/>
      <w:pPr>
        <w:ind w:left="6480" w:hanging="180"/>
      </w:pPr>
    </w:lvl>
  </w:abstractNum>
  <w:abstractNum w:abstractNumId="41" w15:restartNumberingAfterBreak="0">
    <w:nsid w:val="7719DC21"/>
    <w:multiLevelType w:val="hybridMultilevel"/>
    <w:tmpl w:val="FFFFFFFF"/>
    <w:lvl w:ilvl="0" w:tplc="64240ED8">
      <w:start w:val="1"/>
      <w:numFmt w:val="decimal"/>
      <w:lvlText w:val="%1."/>
      <w:lvlJc w:val="left"/>
      <w:pPr>
        <w:ind w:left="720" w:hanging="360"/>
      </w:pPr>
      <w:rPr>
        <w:rFonts w:ascii="Segoe UI" w:hAnsi="Segoe UI" w:hint="default"/>
      </w:rPr>
    </w:lvl>
    <w:lvl w:ilvl="1" w:tplc="E5464138">
      <w:start w:val="1"/>
      <w:numFmt w:val="lowerLetter"/>
      <w:lvlText w:val="%2."/>
      <w:lvlJc w:val="left"/>
      <w:pPr>
        <w:ind w:left="1440" w:hanging="360"/>
      </w:pPr>
    </w:lvl>
    <w:lvl w:ilvl="2" w:tplc="7C6822F6">
      <w:start w:val="1"/>
      <w:numFmt w:val="lowerRoman"/>
      <w:lvlText w:val="%3."/>
      <w:lvlJc w:val="right"/>
      <w:pPr>
        <w:ind w:left="2160" w:hanging="180"/>
      </w:pPr>
    </w:lvl>
    <w:lvl w:ilvl="3" w:tplc="98ACA3E4">
      <w:start w:val="1"/>
      <w:numFmt w:val="decimal"/>
      <w:lvlText w:val="%4."/>
      <w:lvlJc w:val="left"/>
      <w:pPr>
        <w:ind w:left="2880" w:hanging="360"/>
      </w:pPr>
    </w:lvl>
    <w:lvl w:ilvl="4" w:tplc="ECAE9164">
      <w:start w:val="1"/>
      <w:numFmt w:val="lowerLetter"/>
      <w:lvlText w:val="%5."/>
      <w:lvlJc w:val="left"/>
      <w:pPr>
        <w:ind w:left="3600" w:hanging="360"/>
      </w:pPr>
    </w:lvl>
    <w:lvl w:ilvl="5" w:tplc="481CA654">
      <w:start w:val="1"/>
      <w:numFmt w:val="lowerRoman"/>
      <w:lvlText w:val="%6."/>
      <w:lvlJc w:val="right"/>
      <w:pPr>
        <w:ind w:left="4320" w:hanging="180"/>
      </w:pPr>
    </w:lvl>
    <w:lvl w:ilvl="6" w:tplc="8E1A0A2A">
      <w:start w:val="1"/>
      <w:numFmt w:val="decimal"/>
      <w:lvlText w:val="%7."/>
      <w:lvlJc w:val="left"/>
      <w:pPr>
        <w:ind w:left="5040" w:hanging="360"/>
      </w:pPr>
    </w:lvl>
    <w:lvl w:ilvl="7" w:tplc="59905D10">
      <w:start w:val="1"/>
      <w:numFmt w:val="lowerLetter"/>
      <w:lvlText w:val="%8."/>
      <w:lvlJc w:val="left"/>
      <w:pPr>
        <w:ind w:left="5760" w:hanging="360"/>
      </w:pPr>
    </w:lvl>
    <w:lvl w:ilvl="8" w:tplc="A00468B4">
      <w:start w:val="1"/>
      <w:numFmt w:val="lowerRoman"/>
      <w:lvlText w:val="%9."/>
      <w:lvlJc w:val="right"/>
      <w:pPr>
        <w:ind w:left="6480" w:hanging="180"/>
      </w:pPr>
    </w:lvl>
  </w:abstractNum>
  <w:abstractNum w:abstractNumId="42" w15:restartNumberingAfterBreak="0">
    <w:nsid w:val="783A24B4"/>
    <w:multiLevelType w:val="hybridMultilevel"/>
    <w:tmpl w:val="54BAFF3C"/>
    <w:lvl w:ilvl="0" w:tplc="439652AC">
      <w:start w:val="1"/>
      <w:numFmt w:val="decimal"/>
      <w:lvlText w:val="%1)"/>
      <w:lvlJc w:val="left"/>
      <w:pPr>
        <w:ind w:left="720" w:hanging="360"/>
      </w:pPr>
      <w:rPr>
        <w:rFonts w:ascii="Geomanist" w:hAnsi="Geomanist" w:hint="default"/>
        <w:b/>
        <w:bCs w:val="0"/>
        <w:color w:val="005A2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A6AECD"/>
    <w:multiLevelType w:val="hybridMultilevel"/>
    <w:tmpl w:val="FFFFFFFF"/>
    <w:lvl w:ilvl="0" w:tplc="237E1742">
      <w:start w:val="1"/>
      <w:numFmt w:val="decimal"/>
      <w:lvlText w:val="%1."/>
      <w:lvlJc w:val="left"/>
      <w:pPr>
        <w:ind w:left="720" w:hanging="360"/>
      </w:pPr>
      <w:rPr>
        <w:rFonts w:ascii="Segoe UI" w:hAnsi="Segoe UI" w:hint="default"/>
      </w:rPr>
    </w:lvl>
    <w:lvl w:ilvl="1" w:tplc="A614EFD4">
      <w:start w:val="1"/>
      <w:numFmt w:val="lowerLetter"/>
      <w:lvlText w:val="%2."/>
      <w:lvlJc w:val="left"/>
      <w:pPr>
        <w:ind w:left="1440" w:hanging="360"/>
      </w:pPr>
    </w:lvl>
    <w:lvl w:ilvl="2" w:tplc="49442CFA">
      <w:start w:val="1"/>
      <w:numFmt w:val="lowerRoman"/>
      <w:lvlText w:val="%3."/>
      <w:lvlJc w:val="right"/>
      <w:pPr>
        <w:ind w:left="2160" w:hanging="180"/>
      </w:pPr>
    </w:lvl>
    <w:lvl w:ilvl="3" w:tplc="EE9689C4">
      <w:start w:val="1"/>
      <w:numFmt w:val="decimal"/>
      <w:lvlText w:val="%4."/>
      <w:lvlJc w:val="left"/>
      <w:pPr>
        <w:ind w:left="2880" w:hanging="360"/>
      </w:pPr>
    </w:lvl>
    <w:lvl w:ilvl="4" w:tplc="9830D432">
      <w:start w:val="1"/>
      <w:numFmt w:val="lowerLetter"/>
      <w:lvlText w:val="%5."/>
      <w:lvlJc w:val="left"/>
      <w:pPr>
        <w:ind w:left="3600" w:hanging="360"/>
      </w:pPr>
    </w:lvl>
    <w:lvl w:ilvl="5" w:tplc="30A8254E">
      <w:start w:val="1"/>
      <w:numFmt w:val="lowerRoman"/>
      <w:lvlText w:val="%6."/>
      <w:lvlJc w:val="right"/>
      <w:pPr>
        <w:ind w:left="4320" w:hanging="180"/>
      </w:pPr>
    </w:lvl>
    <w:lvl w:ilvl="6" w:tplc="8B56C2A8">
      <w:start w:val="1"/>
      <w:numFmt w:val="decimal"/>
      <w:lvlText w:val="%7."/>
      <w:lvlJc w:val="left"/>
      <w:pPr>
        <w:ind w:left="5040" w:hanging="360"/>
      </w:pPr>
    </w:lvl>
    <w:lvl w:ilvl="7" w:tplc="335EFE00">
      <w:start w:val="1"/>
      <w:numFmt w:val="lowerLetter"/>
      <w:lvlText w:val="%8."/>
      <w:lvlJc w:val="left"/>
      <w:pPr>
        <w:ind w:left="5760" w:hanging="360"/>
      </w:pPr>
    </w:lvl>
    <w:lvl w:ilvl="8" w:tplc="D19E5070">
      <w:start w:val="1"/>
      <w:numFmt w:val="lowerRoman"/>
      <w:lvlText w:val="%9."/>
      <w:lvlJc w:val="right"/>
      <w:pPr>
        <w:ind w:left="6480" w:hanging="180"/>
      </w:pPr>
    </w:lvl>
  </w:abstractNum>
  <w:abstractNum w:abstractNumId="44" w15:restartNumberingAfterBreak="0">
    <w:nsid w:val="7D59EE8A"/>
    <w:multiLevelType w:val="hybridMultilevel"/>
    <w:tmpl w:val="9A703FDE"/>
    <w:lvl w:ilvl="0" w:tplc="BBE6170A">
      <w:start w:val="1"/>
      <w:numFmt w:val="lowerLetter"/>
      <w:lvlText w:val="%1)"/>
      <w:lvlJc w:val="left"/>
      <w:pPr>
        <w:ind w:left="1776" w:hanging="360"/>
      </w:pPr>
      <w:rPr>
        <w:rFonts w:ascii="Arial" w:hAnsi="Arial" w:hint="default"/>
      </w:rPr>
    </w:lvl>
    <w:lvl w:ilvl="1" w:tplc="41D88B0C">
      <w:start w:val="1"/>
      <w:numFmt w:val="lowerLetter"/>
      <w:lvlText w:val="%2."/>
      <w:lvlJc w:val="left"/>
      <w:pPr>
        <w:ind w:left="1440" w:hanging="360"/>
      </w:pPr>
    </w:lvl>
    <w:lvl w:ilvl="2" w:tplc="F40626CC">
      <w:start w:val="1"/>
      <w:numFmt w:val="lowerRoman"/>
      <w:lvlText w:val="%3."/>
      <w:lvlJc w:val="right"/>
      <w:pPr>
        <w:ind w:left="2160" w:hanging="180"/>
      </w:pPr>
    </w:lvl>
    <w:lvl w:ilvl="3" w:tplc="C1461DE8">
      <w:start w:val="1"/>
      <w:numFmt w:val="decimal"/>
      <w:lvlText w:val="%4."/>
      <w:lvlJc w:val="left"/>
      <w:pPr>
        <w:ind w:left="2880" w:hanging="360"/>
      </w:pPr>
    </w:lvl>
    <w:lvl w:ilvl="4" w:tplc="91A842B2">
      <w:start w:val="1"/>
      <w:numFmt w:val="lowerLetter"/>
      <w:lvlText w:val="%5."/>
      <w:lvlJc w:val="left"/>
      <w:pPr>
        <w:ind w:left="3600" w:hanging="360"/>
      </w:pPr>
    </w:lvl>
    <w:lvl w:ilvl="5" w:tplc="1C962270">
      <w:start w:val="1"/>
      <w:numFmt w:val="lowerRoman"/>
      <w:lvlText w:val="%6."/>
      <w:lvlJc w:val="right"/>
      <w:pPr>
        <w:ind w:left="4320" w:hanging="180"/>
      </w:pPr>
    </w:lvl>
    <w:lvl w:ilvl="6" w:tplc="9CC0E60E">
      <w:start w:val="1"/>
      <w:numFmt w:val="decimal"/>
      <w:lvlText w:val="%7."/>
      <w:lvlJc w:val="left"/>
      <w:pPr>
        <w:ind w:left="5040" w:hanging="360"/>
      </w:pPr>
    </w:lvl>
    <w:lvl w:ilvl="7" w:tplc="2C3AFCE0">
      <w:start w:val="1"/>
      <w:numFmt w:val="lowerLetter"/>
      <w:lvlText w:val="%8."/>
      <w:lvlJc w:val="left"/>
      <w:pPr>
        <w:ind w:left="5760" w:hanging="360"/>
      </w:pPr>
    </w:lvl>
    <w:lvl w:ilvl="8" w:tplc="AAF2B854">
      <w:start w:val="1"/>
      <w:numFmt w:val="lowerRoman"/>
      <w:lvlText w:val="%9."/>
      <w:lvlJc w:val="right"/>
      <w:pPr>
        <w:ind w:left="6480" w:hanging="180"/>
      </w:pPr>
    </w:lvl>
  </w:abstractNum>
  <w:abstractNum w:abstractNumId="45" w15:restartNumberingAfterBreak="0">
    <w:nsid w:val="7DA90E88"/>
    <w:multiLevelType w:val="hybridMultilevel"/>
    <w:tmpl w:val="9482E60A"/>
    <w:lvl w:ilvl="0" w:tplc="CB4E2262">
      <w:start w:val="1"/>
      <w:numFmt w:val="bullet"/>
      <w:lvlText w:val=""/>
      <w:lvlJc w:val="left"/>
      <w:pPr>
        <w:ind w:left="2136" w:hanging="360"/>
      </w:pPr>
      <w:rPr>
        <w:rFonts w:ascii="Wingdings" w:hAnsi="Wingdings" w:hint="default"/>
      </w:rPr>
    </w:lvl>
    <w:lvl w:ilvl="1" w:tplc="516C152A">
      <w:start w:val="1"/>
      <w:numFmt w:val="bullet"/>
      <w:lvlText w:val="o"/>
      <w:lvlJc w:val="left"/>
      <w:pPr>
        <w:ind w:left="1440" w:hanging="360"/>
      </w:pPr>
      <w:rPr>
        <w:rFonts w:ascii="Courier New" w:hAnsi="Courier New" w:hint="default"/>
      </w:rPr>
    </w:lvl>
    <w:lvl w:ilvl="2" w:tplc="564E4D20">
      <w:start w:val="1"/>
      <w:numFmt w:val="bullet"/>
      <w:lvlText w:val=""/>
      <w:lvlJc w:val="left"/>
      <w:pPr>
        <w:ind w:left="2160" w:hanging="360"/>
      </w:pPr>
      <w:rPr>
        <w:rFonts w:ascii="Wingdings" w:hAnsi="Wingdings" w:hint="default"/>
      </w:rPr>
    </w:lvl>
    <w:lvl w:ilvl="3" w:tplc="1BB0A924">
      <w:start w:val="1"/>
      <w:numFmt w:val="bullet"/>
      <w:lvlText w:val=""/>
      <w:lvlJc w:val="left"/>
      <w:pPr>
        <w:ind w:left="2880" w:hanging="360"/>
      </w:pPr>
      <w:rPr>
        <w:rFonts w:ascii="Symbol" w:hAnsi="Symbol" w:hint="default"/>
      </w:rPr>
    </w:lvl>
    <w:lvl w:ilvl="4" w:tplc="384E6C64">
      <w:start w:val="1"/>
      <w:numFmt w:val="bullet"/>
      <w:lvlText w:val="o"/>
      <w:lvlJc w:val="left"/>
      <w:pPr>
        <w:ind w:left="3600" w:hanging="360"/>
      </w:pPr>
      <w:rPr>
        <w:rFonts w:ascii="Courier New" w:hAnsi="Courier New" w:hint="default"/>
      </w:rPr>
    </w:lvl>
    <w:lvl w:ilvl="5" w:tplc="DA1C049A">
      <w:start w:val="1"/>
      <w:numFmt w:val="bullet"/>
      <w:lvlText w:val=""/>
      <w:lvlJc w:val="left"/>
      <w:pPr>
        <w:ind w:left="4320" w:hanging="360"/>
      </w:pPr>
      <w:rPr>
        <w:rFonts w:ascii="Wingdings" w:hAnsi="Wingdings" w:hint="default"/>
      </w:rPr>
    </w:lvl>
    <w:lvl w:ilvl="6" w:tplc="071E6076">
      <w:start w:val="1"/>
      <w:numFmt w:val="bullet"/>
      <w:lvlText w:val=""/>
      <w:lvlJc w:val="left"/>
      <w:pPr>
        <w:ind w:left="5040" w:hanging="360"/>
      </w:pPr>
      <w:rPr>
        <w:rFonts w:ascii="Symbol" w:hAnsi="Symbol" w:hint="default"/>
      </w:rPr>
    </w:lvl>
    <w:lvl w:ilvl="7" w:tplc="E38651FC">
      <w:start w:val="1"/>
      <w:numFmt w:val="bullet"/>
      <w:lvlText w:val="o"/>
      <w:lvlJc w:val="left"/>
      <w:pPr>
        <w:ind w:left="5760" w:hanging="360"/>
      </w:pPr>
      <w:rPr>
        <w:rFonts w:ascii="Courier New" w:hAnsi="Courier New" w:hint="default"/>
      </w:rPr>
    </w:lvl>
    <w:lvl w:ilvl="8" w:tplc="A17A4C66">
      <w:start w:val="1"/>
      <w:numFmt w:val="bullet"/>
      <w:lvlText w:val=""/>
      <w:lvlJc w:val="left"/>
      <w:pPr>
        <w:ind w:left="6480" w:hanging="360"/>
      </w:pPr>
      <w:rPr>
        <w:rFonts w:ascii="Wingdings" w:hAnsi="Wingdings" w:hint="default"/>
      </w:rPr>
    </w:lvl>
  </w:abstractNum>
  <w:abstractNum w:abstractNumId="46" w15:restartNumberingAfterBreak="0">
    <w:nsid w:val="7FE66577"/>
    <w:multiLevelType w:val="hybridMultilevel"/>
    <w:tmpl w:val="77E6142A"/>
    <w:lvl w:ilvl="0" w:tplc="EC8A3308">
      <w:start w:val="1"/>
      <w:numFmt w:val="bullet"/>
      <w:lvlText w:val=""/>
      <w:lvlJc w:val="left"/>
      <w:pPr>
        <w:ind w:left="2138" w:hanging="360"/>
      </w:pPr>
      <w:rPr>
        <w:rFonts w:ascii="Wingdings" w:hAnsi="Wingdings" w:hint="default"/>
      </w:rPr>
    </w:lvl>
    <w:lvl w:ilvl="1" w:tplc="087CE1FA">
      <w:start w:val="1"/>
      <w:numFmt w:val="bullet"/>
      <w:lvlText w:val="o"/>
      <w:lvlJc w:val="left"/>
      <w:pPr>
        <w:ind w:left="1440" w:hanging="360"/>
      </w:pPr>
      <w:rPr>
        <w:rFonts w:ascii="Courier New" w:hAnsi="Courier New" w:hint="default"/>
      </w:rPr>
    </w:lvl>
    <w:lvl w:ilvl="2" w:tplc="DE38B3F4">
      <w:start w:val="1"/>
      <w:numFmt w:val="bullet"/>
      <w:lvlText w:val=""/>
      <w:lvlJc w:val="left"/>
      <w:pPr>
        <w:ind w:left="2160" w:hanging="360"/>
      </w:pPr>
      <w:rPr>
        <w:rFonts w:ascii="Wingdings" w:hAnsi="Wingdings" w:hint="default"/>
      </w:rPr>
    </w:lvl>
    <w:lvl w:ilvl="3" w:tplc="22020CEA">
      <w:start w:val="1"/>
      <w:numFmt w:val="bullet"/>
      <w:lvlText w:val=""/>
      <w:lvlJc w:val="left"/>
      <w:pPr>
        <w:ind w:left="2880" w:hanging="360"/>
      </w:pPr>
      <w:rPr>
        <w:rFonts w:ascii="Symbol" w:hAnsi="Symbol" w:hint="default"/>
      </w:rPr>
    </w:lvl>
    <w:lvl w:ilvl="4" w:tplc="B21C90CA">
      <w:start w:val="1"/>
      <w:numFmt w:val="bullet"/>
      <w:lvlText w:val="o"/>
      <w:lvlJc w:val="left"/>
      <w:pPr>
        <w:ind w:left="3600" w:hanging="360"/>
      </w:pPr>
      <w:rPr>
        <w:rFonts w:ascii="Courier New" w:hAnsi="Courier New" w:hint="default"/>
      </w:rPr>
    </w:lvl>
    <w:lvl w:ilvl="5" w:tplc="0D22539E">
      <w:start w:val="1"/>
      <w:numFmt w:val="bullet"/>
      <w:lvlText w:val=""/>
      <w:lvlJc w:val="left"/>
      <w:pPr>
        <w:ind w:left="4320" w:hanging="360"/>
      </w:pPr>
      <w:rPr>
        <w:rFonts w:ascii="Wingdings" w:hAnsi="Wingdings" w:hint="default"/>
      </w:rPr>
    </w:lvl>
    <w:lvl w:ilvl="6" w:tplc="5FB66636">
      <w:start w:val="1"/>
      <w:numFmt w:val="bullet"/>
      <w:lvlText w:val=""/>
      <w:lvlJc w:val="left"/>
      <w:pPr>
        <w:ind w:left="5040" w:hanging="360"/>
      </w:pPr>
      <w:rPr>
        <w:rFonts w:ascii="Symbol" w:hAnsi="Symbol" w:hint="default"/>
      </w:rPr>
    </w:lvl>
    <w:lvl w:ilvl="7" w:tplc="C46E5FBC">
      <w:start w:val="1"/>
      <w:numFmt w:val="bullet"/>
      <w:lvlText w:val="o"/>
      <w:lvlJc w:val="left"/>
      <w:pPr>
        <w:ind w:left="5760" w:hanging="360"/>
      </w:pPr>
      <w:rPr>
        <w:rFonts w:ascii="Courier New" w:hAnsi="Courier New" w:hint="default"/>
      </w:rPr>
    </w:lvl>
    <w:lvl w:ilvl="8" w:tplc="143CB3FA">
      <w:start w:val="1"/>
      <w:numFmt w:val="bullet"/>
      <w:lvlText w:val=""/>
      <w:lvlJc w:val="left"/>
      <w:pPr>
        <w:ind w:left="6480" w:hanging="360"/>
      </w:pPr>
      <w:rPr>
        <w:rFonts w:ascii="Wingdings" w:hAnsi="Wingdings" w:hint="default"/>
      </w:rPr>
    </w:lvl>
  </w:abstractNum>
  <w:num w:numId="1" w16cid:durableId="1812164839">
    <w:abstractNumId w:val="10"/>
  </w:num>
  <w:num w:numId="2" w16cid:durableId="1285772852">
    <w:abstractNumId w:val="8"/>
  </w:num>
  <w:num w:numId="3" w16cid:durableId="644699117">
    <w:abstractNumId w:val="44"/>
  </w:num>
  <w:num w:numId="4" w16cid:durableId="921642602">
    <w:abstractNumId w:val="15"/>
  </w:num>
  <w:num w:numId="5" w16cid:durableId="1207639335">
    <w:abstractNumId w:val="38"/>
  </w:num>
  <w:num w:numId="6" w16cid:durableId="956835944">
    <w:abstractNumId w:val="45"/>
  </w:num>
  <w:num w:numId="7" w16cid:durableId="422193033">
    <w:abstractNumId w:val="39"/>
  </w:num>
  <w:num w:numId="8" w16cid:durableId="535387679">
    <w:abstractNumId w:val="4"/>
  </w:num>
  <w:num w:numId="9" w16cid:durableId="1998344230">
    <w:abstractNumId w:val="17"/>
  </w:num>
  <w:num w:numId="10" w16cid:durableId="964851188">
    <w:abstractNumId w:val="13"/>
  </w:num>
  <w:num w:numId="11" w16cid:durableId="1836456606">
    <w:abstractNumId w:val="46"/>
  </w:num>
  <w:num w:numId="12" w16cid:durableId="439230054">
    <w:abstractNumId w:val="37"/>
  </w:num>
  <w:num w:numId="13" w16cid:durableId="1536580227">
    <w:abstractNumId w:val="26"/>
  </w:num>
  <w:num w:numId="14" w16cid:durableId="683631778">
    <w:abstractNumId w:val="36"/>
  </w:num>
  <w:num w:numId="15" w16cid:durableId="1621766220">
    <w:abstractNumId w:val="29"/>
  </w:num>
  <w:num w:numId="16" w16cid:durableId="15930135">
    <w:abstractNumId w:val="32"/>
  </w:num>
  <w:num w:numId="17" w16cid:durableId="1176309540">
    <w:abstractNumId w:val="28"/>
  </w:num>
  <w:num w:numId="18" w16cid:durableId="936711320">
    <w:abstractNumId w:val="27"/>
  </w:num>
  <w:num w:numId="19" w16cid:durableId="757404235">
    <w:abstractNumId w:val="23"/>
  </w:num>
  <w:num w:numId="20" w16cid:durableId="131483929">
    <w:abstractNumId w:val="6"/>
  </w:num>
  <w:num w:numId="21" w16cid:durableId="63530199">
    <w:abstractNumId w:val="20"/>
  </w:num>
  <w:num w:numId="22" w16cid:durableId="1573272991">
    <w:abstractNumId w:val="25"/>
  </w:num>
  <w:num w:numId="23" w16cid:durableId="546793385">
    <w:abstractNumId w:val="21"/>
  </w:num>
  <w:num w:numId="24" w16cid:durableId="542904355">
    <w:abstractNumId w:val="14"/>
  </w:num>
  <w:num w:numId="25" w16cid:durableId="2090493635">
    <w:abstractNumId w:val="30"/>
  </w:num>
  <w:num w:numId="26" w16cid:durableId="100489924">
    <w:abstractNumId w:val="1"/>
  </w:num>
  <w:num w:numId="27" w16cid:durableId="1423994438">
    <w:abstractNumId w:val="11"/>
  </w:num>
  <w:num w:numId="28" w16cid:durableId="1059786809">
    <w:abstractNumId w:val="40"/>
  </w:num>
  <w:num w:numId="29" w16cid:durableId="986739591">
    <w:abstractNumId w:val="12"/>
  </w:num>
  <w:num w:numId="30" w16cid:durableId="1769033435">
    <w:abstractNumId w:val="5"/>
  </w:num>
  <w:num w:numId="31" w16cid:durableId="507788376">
    <w:abstractNumId w:val="22"/>
  </w:num>
  <w:num w:numId="32" w16cid:durableId="794719441">
    <w:abstractNumId w:val="31"/>
  </w:num>
  <w:num w:numId="33" w16cid:durableId="2026130874">
    <w:abstractNumId w:val="7"/>
  </w:num>
  <w:num w:numId="34" w16cid:durableId="1475952626">
    <w:abstractNumId w:val="2"/>
  </w:num>
  <w:num w:numId="35" w16cid:durableId="1301495688">
    <w:abstractNumId w:val="33"/>
  </w:num>
  <w:num w:numId="36" w16cid:durableId="2105802976">
    <w:abstractNumId w:val="9"/>
  </w:num>
  <w:num w:numId="37" w16cid:durableId="2080788016">
    <w:abstractNumId w:val="24"/>
  </w:num>
  <w:num w:numId="38" w16cid:durableId="856038027">
    <w:abstractNumId w:val="19"/>
  </w:num>
  <w:num w:numId="39" w16cid:durableId="61413802">
    <w:abstractNumId w:val="41"/>
  </w:num>
  <w:num w:numId="40" w16cid:durableId="459541732">
    <w:abstractNumId w:val="43"/>
  </w:num>
  <w:num w:numId="41" w16cid:durableId="1145387819">
    <w:abstractNumId w:val="0"/>
  </w:num>
  <w:num w:numId="42" w16cid:durableId="1581215881">
    <w:abstractNumId w:val="18"/>
  </w:num>
  <w:num w:numId="43" w16cid:durableId="745299221">
    <w:abstractNumId w:val="3"/>
  </w:num>
  <w:num w:numId="44" w16cid:durableId="838160895">
    <w:abstractNumId w:val="35"/>
  </w:num>
  <w:num w:numId="45" w16cid:durableId="351342958">
    <w:abstractNumId w:val="16"/>
  </w:num>
  <w:num w:numId="46" w16cid:durableId="906066967">
    <w:abstractNumId w:val="42"/>
  </w:num>
  <w:num w:numId="47" w16cid:durableId="994531809">
    <w:abstractNumId w:val="34"/>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s Isaac Montes Lopez">
    <w15:presenceInfo w15:providerId="AD" w15:userId="S::aimontesl@ipn.mx::8b2fa52d-3354-48d7-8873-e4c5ba0c14c9"/>
  </w15:person>
  <w15:person w15:author="Carlos Andrei Barrera Gonzalez">
    <w15:presenceInfo w15:providerId="AD" w15:userId="S::cbarrera@ipn.mx::c71b4001-af40-47f6-899b-bdefd03fd0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0D1"/>
    <w:rsid w:val="000003F0"/>
    <w:rsid w:val="000008B6"/>
    <w:rsid w:val="00000ECD"/>
    <w:rsid w:val="000013DA"/>
    <w:rsid w:val="0000165D"/>
    <w:rsid w:val="00001EBF"/>
    <w:rsid w:val="00003218"/>
    <w:rsid w:val="00003949"/>
    <w:rsid w:val="00004EA4"/>
    <w:rsid w:val="00004EF5"/>
    <w:rsid w:val="00005FA1"/>
    <w:rsid w:val="0000702C"/>
    <w:rsid w:val="0000750D"/>
    <w:rsid w:val="00012758"/>
    <w:rsid w:val="000131AC"/>
    <w:rsid w:val="000135AF"/>
    <w:rsid w:val="00013CE5"/>
    <w:rsid w:val="000146CD"/>
    <w:rsid w:val="000149A2"/>
    <w:rsid w:val="00014FBC"/>
    <w:rsid w:val="00015EDB"/>
    <w:rsid w:val="000163FE"/>
    <w:rsid w:val="00016BF9"/>
    <w:rsid w:val="000173E0"/>
    <w:rsid w:val="00017935"/>
    <w:rsid w:val="00017C52"/>
    <w:rsid w:val="00021723"/>
    <w:rsid w:val="0002185E"/>
    <w:rsid w:val="00021E3A"/>
    <w:rsid w:val="00022BE7"/>
    <w:rsid w:val="00022EC8"/>
    <w:rsid w:val="0002382B"/>
    <w:rsid w:val="000252DB"/>
    <w:rsid w:val="000257C2"/>
    <w:rsid w:val="00025936"/>
    <w:rsid w:val="00025AC8"/>
    <w:rsid w:val="00025E73"/>
    <w:rsid w:val="00031B77"/>
    <w:rsid w:val="00031D85"/>
    <w:rsid w:val="000323B1"/>
    <w:rsid w:val="000324EB"/>
    <w:rsid w:val="00033FA0"/>
    <w:rsid w:val="00035D10"/>
    <w:rsid w:val="0003604D"/>
    <w:rsid w:val="0003644E"/>
    <w:rsid w:val="00036FD4"/>
    <w:rsid w:val="00037091"/>
    <w:rsid w:val="00037B32"/>
    <w:rsid w:val="0004070F"/>
    <w:rsid w:val="0004085C"/>
    <w:rsid w:val="000417D2"/>
    <w:rsid w:val="000417E8"/>
    <w:rsid w:val="00041957"/>
    <w:rsid w:val="00041CFB"/>
    <w:rsid w:val="00041D9B"/>
    <w:rsid w:val="000426BF"/>
    <w:rsid w:val="00042750"/>
    <w:rsid w:val="000431DB"/>
    <w:rsid w:val="00043A02"/>
    <w:rsid w:val="00044233"/>
    <w:rsid w:val="000443E2"/>
    <w:rsid w:val="00047069"/>
    <w:rsid w:val="0004707D"/>
    <w:rsid w:val="0004744E"/>
    <w:rsid w:val="00047651"/>
    <w:rsid w:val="00047CF1"/>
    <w:rsid w:val="00050F70"/>
    <w:rsid w:val="00052151"/>
    <w:rsid w:val="0005268D"/>
    <w:rsid w:val="00052B50"/>
    <w:rsid w:val="00052BDF"/>
    <w:rsid w:val="0005352D"/>
    <w:rsid w:val="00054E0B"/>
    <w:rsid w:val="000558DB"/>
    <w:rsid w:val="00055E7E"/>
    <w:rsid w:val="00056300"/>
    <w:rsid w:val="000565C3"/>
    <w:rsid w:val="000568F0"/>
    <w:rsid w:val="00061631"/>
    <w:rsid w:val="000619B9"/>
    <w:rsid w:val="00061A96"/>
    <w:rsid w:val="00061D4A"/>
    <w:rsid w:val="00061FA0"/>
    <w:rsid w:val="0006204D"/>
    <w:rsid w:val="00062907"/>
    <w:rsid w:val="00062A87"/>
    <w:rsid w:val="00062F3B"/>
    <w:rsid w:val="00063E61"/>
    <w:rsid w:val="00064957"/>
    <w:rsid w:val="00065B86"/>
    <w:rsid w:val="0006707C"/>
    <w:rsid w:val="000676C2"/>
    <w:rsid w:val="00070886"/>
    <w:rsid w:val="00070FF7"/>
    <w:rsid w:val="000719C3"/>
    <w:rsid w:val="00072C2A"/>
    <w:rsid w:val="00074389"/>
    <w:rsid w:val="000757E2"/>
    <w:rsid w:val="0007699C"/>
    <w:rsid w:val="00076EE5"/>
    <w:rsid w:val="00081100"/>
    <w:rsid w:val="00082CC1"/>
    <w:rsid w:val="00083037"/>
    <w:rsid w:val="00084006"/>
    <w:rsid w:val="000846FC"/>
    <w:rsid w:val="00084FEB"/>
    <w:rsid w:val="000867DF"/>
    <w:rsid w:val="00086AEB"/>
    <w:rsid w:val="00086DDB"/>
    <w:rsid w:val="000872B4"/>
    <w:rsid w:val="0009150F"/>
    <w:rsid w:val="000916F4"/>
    <w:rsid w:val="0009256B"/>
    <w:rsid w:val="00094A29"/>
    <w:rsid w:val="000953D9"/>
    <w:rsid w:val="00095BFC"/>
    <w:rsid w:val="000A07A5"/>
    <w:rsid w:val="000A20C9"/>
    <w:rsid w:val="000A21F8"/>
    <w:rsid w:val="000A247D"/>
    <w:rsid w:val="000A339D"/>
    <w:rsid w:val="000A3FDE"/>
    <w:rsid w:val="000A5D5C"/>
    <w:rsid w:val="000A6B69"/>
    <w:rsid w:val="000A6C46"/>
    <w:rsid w:val="000A6E66"/>
    <w:rsid w:val="000B0E53"/>
    <w:rsid w:val="000B1082"/>
    <w:rsid w:val="000B23B4"/>
    <w:rsid w:val="000B25CD"/>
    <w:rsid w:val="000B2C87"/>
    <w:rsid w:val="000B306E"/>
    <w:rsid w:val="000B378D"/>
    <w:rsid w:val="000B508C"/>
    <w:rsid w:val="000B5651"/>
    <w:rsid w:val="000B5851"/>
    <w:rsid w:val="000B5927"/>
    <w:rsid w:val="000B6E42"/>
    <w:rsid w:val="000C0D7E"/>
    <w:rsid w:val="000C130C"/>
    <w:rsid w:val="000C1E9E"/>
    <w:rsid w:val="000C25CE"/>
    <w:rsid w:val="000C368C"/>
    <w:rsid w:val="000C3706"/>
    <w:rsid w:val="000C387A"/>
    <w:rsid w:val="000C59FB"/>
    <w:rsid w:val="000C60F1"/>
    <w:rsid w:val="000C730A"/>
    <w:rsid w:val="000C7490"/>
    <w:rsid w:val="000C7C89"/>
    <w:rsid w:val="000D00CD"/>
    <w:rsid w:val="000D02DD"/>
    <w:rsid w:val="000D0608"/>
    <w:rsid w:val="000D16AD"/>
    <w:rsid w:val="000D21C6"/>
    <w:rsid w:val="000D3670"/>
    <w:rsid w:val="000D39BA"/>
    <w:rsid w:val="000D3C9C"/>
    <w:rsid w:val="000D46B6"/>
    <w:rsid w:val="000D4F27"/>
    <w:rsid w:val="000D4FF3"/>
    <w:rsid w:val="000D5251"/>
    <w:rsid w:val="000D57AE"/>
    <w:rsid w:val="000D6492"/>
    <w:rsid w:val="000D666B"/>
    <w:rsid w:val="000D6CF7"/>
    <w:rsid w:val="000D6D95"/>
    <w:rsid w:val="000D7184"/>
    <w:rsid w:val="000D7FF4"/>
    <w:rsid w:val="000DBAC3"/>
    <w:rsid w:val="000E2F07"/>
    <w:rsid w:val="000E356C"/>
    <w:rsid w:val="000E4A0B"/>
    <w:rsid w:val="000E74B4"/>
    <w:rsid w:val="000F1656"/>
    <w:rsid w:val="000F1EB0"/>
    <w:rsid w:val="000F21B8"/>
    <w:rsid w:val="000F2B6C"/>
    <w:rsid w:val="000F3671"/>
    <w:rsid w:val="000F3C23"/>
    <w:rsid w:val="000F4424"/>
    <w:rsid w:val="000F4CDF"/>
    <w:rsid w:val="000F5BE2"/>
    <w:rsid w:val="000F5FB7"/>
    <w:rsid w:val="000F63BF"/>
    <w:rsid w:val="000F6427"/>
    <w:rsid w:val="000F6E15"/>
    <w:rsid w:val="00101C86"/>
    <w:rsid w:val="001020D8"/>
    <w:rsid w:val="0010455B"/>
    <w:rsid w:val="00105640"/>
    <w:rsid w:val="00105AC2"/>
    <w:rsid w:val="00107952"/>
    <w:rsid w:val="00107AD5"/>
    <w:rsid w:val="00107EFD"/>
    <w:rsid w:val="0011073C"/>
    <w:rsid w:val="00110F4A"/>
    <w:rsid w:val="00111340"/>
    <w:rsid w:val="00112EFC"/>
    <w:rsid w:val="0011456F"/>
    <w:rsid w:val="00114794"/>
    <w:rsid w:val="00114A9F"/>
    <w:rsid w:val="00114B77"/>
    <w:rsid w:val="001150E5"/>
    <w:rsid w:val="001152B4"/>
    <w:rsid w:val="00115776"/>
    <w:rsid w:val="001160FE"/>
    <w:rsid w:val="00116680"/>
    <w:rsid w:val="0011694E"/>
    <w:rsid w:val="00116D2D"/>
    <w:rsid w:val="001172EB"/>
    <w:rsid w:val="00117E06"/>
    <w:rsid w:val="00120524"/>
    <w:rsid w:val="00120808"/>
    <w:rsid w:val="0012088F"/>
    <w:rsid w:val="0012318D"/>
    <w:rsid w:val="0012348E"/>
    <w:rsid w:val="00123B76"/>
    <w:rsid w:val="00124F34"/>
    <w:rsid w:val="00125C02"/>
    <w:rsid w:val="00125F11"/>
    <w:rsid w:val="00126873"/>
    <w:rsid w:val="001301D4"/>
    <w:rsid w:val="00130418"/>
    <w:rsid w:val="001318EB"/>
    <w:rsid w:val="00131970"/>
    <w:rsid w:val="0013227D"/>
    <w:rsid w:val="001323CF"/>
    <w:rsid w:val="00132DF5"/>
    <w:rsid w:val="00133E8A"/>
    <w:rsid w:val="0013441F"/>
    <w:rsid w:val="001344C4"/>
    <w:rsid w:val="00134960"/>
    <w:rsid w:val="00134FFB"/>
    <w:rsid w:val="0013781B"/>
    <w:rsid w:val="00137ACC"/>
    <w:rsid w:val="001415B8"/>
    <w:rsid w:val="00141804"/>
    <w:rsid w:val="00142288"/>
    <w:rsid w:val="00143555"/>
    <w:rsid w:val="00144081"/>
    <w:rsid w:val="00144501"/>
    <w:rsid w:val="0014494F"/>
    <w:rsid w:val="00144E5C"/>
    <w:rsid w:val="001459D0"/>
    <w:rsid w:val="00146801"/>
    <w:rsid w:val="001475A6"/>
    <w:rsid w:val="00147CC3"/>
    <w:rsid w:val="00150DEB"/>
    <w:rsid w:val="001510A5"/>
    <w:rsid w:val="00153CF9"/>
    <w:rsid w:val="00154522"/>
    <w:rsid w:val="00154EE3"/>
    <w:rsid w:val="0015539C"/>
    <w:rsid w:val="00155A7C"/>
    <w:rsid w:val="00156039"/>
    <w:rsid w:val="00156A84"/>
    <w:rsid w:val="0015750A"/>
    <w:rsid w:val="0015A7FE"/>
    <w:rsid w:val="00161E38"/>
    <w:rsid w:val="00162F52"/>
    <w:rsid w:val="00163BA8"/>
    <w:rsid w:val="001657C5"/>
    <w:rsid w:val="001658F3"/>
    <w:rsid w:val="00166684"/>
    <w:rsid w:val="00166CD9"/>
    <w:rsid w:val="001705DF"/>
    <w:rsid w:val="00170A72"/>
    <w:rsid w:val="0017310E"/>
    <w:rsid w:val="00173B9F"/>
    <w:rsid w:val="00173F56"/>
    <w:rsid w:val="00174608"/>
    <w:rsid w:val="001772BE"/>
    <w:rsid w:val="001801F1"/>
    <w:rsid w:val="00180271"/>
    <w:rsid w:val="00181D51"/>
    <w:rsid w:val="001822AB"/>
    <w:rsid w:val="00182C90"/>
    <w:rsid w:val="00182D02"/>
    <w:rsid w:val="00182EA1"/>
    <w:rsid w:val="00182FB0"/>
    <w:rsid w:val="00183658"/>
    <w:rsid w:val="00184715"/>
    <w:rsid w:val="00184728"/>
    <w:rsid w:val="0018472A"/>
    <w:rsid w:val="00184BC1"/>
    <w:rsid w:val="00185885"/>
    <w:rsid w:val="001858C4"/>
    <w:rsid w:val="00186B93"/>
    <w:rsid w:val="00186EAA"/>
    <w:rsid w:val="001870DE"/>
    <w:rsid w:val="001871BC"/>
    <w:rsid w:val="001871F5"/>
    <w:rsid w:val="0018AA91"/>
    <w:rsid w:val="00190D08"/>
    <w:rsid w:val="001915C1"/>
    <w:rsid w:val="00192319"/>
    <w:rsid w:val="00192D4F"/>
    <w:rsid w:val="001934F4"/>
    <w:rsid w:val="001956C5"/>
    <w:rsid w:val="0019570D"/>
    <w:rsid w:val="00196129"/>
    <w:rsid w:val="00197093"/>
    <w:rsid w:val="001971BB"/>
    <w:rsid w:val="001971E2"/>
    <w:rsid w:val="001A1021"/>
    <w:rsid w:val="001A1793"/>
    <w:rsid w:val="001A1B2E"/>
    <w:rsid w:val="001A3001"/>
    <w:rsid w:val="001A37B5"/>
    <w:rsid w:val="001A3CD9"/>
    <w:rsid w:val="001A4165"/>
    <w:rsid w:val="001A487A"/>
    <w:rsid w:val="001A55F9"/>
    <w:rsid w:val="001A64BF"/>
    <w:rsid w:val="001A672F"/>
    <w:rsid w:val="001A67C1"/>
    <w:rsid w:val="001A67C4"/>
    <w:rsid w:val="001A6B47"/>
    <w:rsid w:val="001B0B20"/>
    <w:rsid w:val="001B1ED4"/>
    <w:rsid w:val="001B22F6"/>
    <w:rsid w:val="001B3300"/>
    <w:rsid w:val="001B3483"/>
    <w:rsid w:val="001B3ACF"/>
    <w:rsid w:val="001B44DD"/>
    <w:rsid w:val="001B4B9A"/>
    <w:rsid w:val="001B5053"/>
    <w:rsid w:val="001B536A"/>
    <w:rsid w:val="001B57CA"/>
    <w:rsid w:val="001B5AB6"/>
    <w:rsid w:val="001B6744"/>
    <w:rsid w:val="001B7061"/>
    <w:rsid w:val="001B71A2"/>
    <w:rsid w:val="001C037D"/>
    <w:rsid w:val="001C0E65"/>
    <w:rsid w:val="001C1D54"/>
    <w:rsid w:val="001C21E4"/>
    <w:rsid w:val="001C2262"/>
    <w:rsid w:val="001C29F2"/>
    <w:rsid w:val="001C2A54"/>
    <w:rsid w:val="001C4715"/>
    <w:rsid w:val="001C4FCC"/>
    <w:rsid w:val="001C5287"/>
    <w:rsid w:val="001C59FE"/>
    <w:rsid w:val="001C5A8D"/>
    <w:rsid w:val="001C5EA2"/>
    <w:rsid w:val="001C6617"/>
    <w:rsid w:val="001C6724"/>
    <w:rsid w:val="001C6FAE"/>
    <w:rsid w:val="001C763D"/>
    <w:rsid w:val="001D053E"/>
    <w:rsid w:val="001D0625"/>
    <w:rsid w:val="001D24AF"/>
    <w:rsid w:val="001D2EA3"/>
    <w:rsid w:val="001D3BBD"/>
    <w:rsid w:val="001D3F9D"/>
    <w:rsid w:val="001D5CD2"/>
    <w:rsid w:val="001D6B88"/>
    <w:rsid w:val="001D76F0"/>
    <w:rsid w:val="001D7B9E"/>
    <w:rsid w:val="001E0B56"/>
    <w:rsid w:val="001E1304"/>
    <w:rsid w:val="001E1EDF"/>
    <w:rsid w:val="001E40E4"/>
    <w:rsid w:val="001E477C"/>
    <w:rsid w:val="001F0B1D"/>
    <w:rsid w:val="001F21DC"/>
    <w:rsid w:val="001F235C"/>
    <w:rsid w:val="001F3378"/>
    <w:rsid w:val="001F3384"/>
    <w:rsid w:val="001F3B5D"/>
    <w:rsid w:val="001F4ABE"/>
    <w:rsid w:val="001F505C"/>
    <w:rsid w:val="001F7396"/>
    <w:rsid w:val="001F7444"/>
    <w:rsid w:val="00200054"/>
    <w:rsid w:val="00200F7B"/>
    <w:rsid w:val="00202007"/>
    <w:rsid w:val="00202BEB"/>
    <w:rsid w:val="002041FF"/>
    <w:rsid w:val="00204437"/>
    <w:rsid w:val="002049BF"/>
    <w:rsid w:val="00205055"/>
    <w:rsid w:val="002050B0"/>
    <w:rsid w:val="00205503"/>
    <w:rsid w:val="00205BB1"/>
    <w:rsid w:val="00206097"/>
    <w:rsid w:val="002061C8"/>
    <w:rsid w:val="00211BE9"/>
    <w:rsid w:val="00211D61"/>
    <w:rsid w:val="002123B3"/>
    <w:rsid w:val="00212BE6"/>
    <w:rsid w:val="0021302B"/>
    <w:rsid w:val="00213D52"/>
    <w:rsid w:val="00214C60"/>
    <w:rsid w:val="00216056"/>
    <w:rsid w:val="002206A7"/>
    <w:rsid w:val="0022071C"/>
    <w:rsid w:val="00220EB3"/>
    <w:rsid w:val="0022165D"/>
    <w:rsid w:val="00221FF6"/>
    <w:rsid w:val="00222D1C"/>
    <w:rsid w:val="0022399C"/>
    <w:rsid w:val="002257B5"/>
    <w:rsid w:val="0022588B"/>
    <w:rsid w:val="00225990"/>
    <w:rsid w:val="002263F6"/>
    <w:rsid w:val="00226458"/>
    <w:rsid w:val="00227553"/>
    <w:rsid w:val="0022755D"/>
    <w:rsid w:val="00227612"/>
    <w:rsid w:val="00227AAD"/>
    <w:rsid w:val="00227B4A"/>
    <w:rsid w:val="00227F8E"/>
    <w:rsid w:val="002300A0"/>
    <w:rsid w:val="002306E4"/>
    <w:rsid w:val="0023233D"/>
    <w:rsid w:val="00232E01"/>
    <w:rsid w:val="00233100"/>
    <w:rsid w:val="00233ABA"/>
    <w:rsid w:val="002342D9"/>
    <w:rsid w:val="00234997"/>
    <w:rsid w:val="00235110"/>
    <w:rsid w:val="0023597A"/>
    <w:rsid w:val="00236022"/>
    <w:rsid w:val="00236CE7"/>
    <w:rsid w:val="00236FA2"/>
    <w:rsid w:val="002375B5"/>
    <w:rsid w:val="00240240"/>
    <w:rsid w:val="002406EF"/>
    <w:rsid w:val="0024094A"/>
    <w:rsid w:val="00242402"/>
    <w:rsid w:val="0024256D"/>
    <w:rsid w:val="002437F3"/>
    <w:rsid w:val="00244EE7"/>
    <w:rsid w:val="002454EC"/>
    <w:rsid w:val="00246E6F"/>
    <w:rsid w:val="0024713C"/>
    <w:rsid w:val="00247347"/>
    <w:rsid w:val="002473E1"/>
    <w:rsid w:val="00247C72"/>
    <w:rsid w:val="00247EBD"/>
    <w:rsid w:val="00250592"/>
    <w:rsid w:val="00250E25"/>
    <w:rsid w:val="00251E4C"/>
    <w:rsid w:val="00252D78"/>
    <w:rsid w:val="0025345B"/>
    <w:rsid w:val="0025396A"/>
    <w:rsid w:val="00255883"/>
    <w:rsid w:val="00255954"/>
    <w:rsid w:val="002560A3"/>
    <w:rsid w:val="00256326"/>
    <w:rsid w:val="00257633"/>
    <w:rsid w:val="00257BF4"/>
    <w:rsid w:val="00260262"/>
    <w:rsid w:val="00260CDB"/>
    <w:rsid w:val="00261304"/>
    <w:rsid w:val="00261630"/>
    <w:rsid w:val="00261A7F"/>
    <w:rsid w:val="00263CCD"/>
    <w:rsid w:val="00263FC5"/>
    <w:rsid w:val="00264125"/>
    <w:rsid w:val="00264C19"/>
    <w:rsid w:val="002651ED"/>
    <w:rsid w:val="00265960"/>
    <w:rsid w:val="002664C8"/>
    <w:rsid w:val="002708A1"/>
    <w:rsid w:val="00272BC9"/>
    <w:rsid w:val="002738FD"/>
    <w:rsid w:val="0027434B"/>
    <w:rsid w:val="002747D7"/>
    <w:rsid w:val="002764B5"/>
    <w:rsid w:val="00277AD0"/>
    <w:rsid w:val="00280426"/>
    <w:rsid w:val="002804C3"/>
    <w:rsid w:val="002816BB"/>
    <w:rsid w:val="00281A6F"/>
    <w:rsid w:val="0028381C"/>
    <w:rsid w:val="0028385A"/>
    <w:rsid w:val="002844EA"/>
    <w:rsid w:val="00284CF8"/>
    <w:rsid w:val="00284F0F"/>
    <w:rsid w:val="00285EB0"/>
    <w:rsid w:val="00286752"/>
    <w:rsid w:val="00286963"/>
    <w:rsid w:val="00286F81"/>
    <w:rsid w:val="002907CC"/>
    <w:rsid w:val="00291019"/>
    <w:rsid w:val="0029159F"/>
    <w:rsid w:val="00291A88"/>
    <w:rsid w:val="00292975"/>
    <w:rsid w:val="00292C46"/>
    <w:rsid w:val="00292ECB"/>
    <w:rsid w:val="00292F34"/>
    <w:rsid w:val="00293701"/>
    <w:rsid w:val="002937C3"/>
    <w:rsid w:val="00293944"/>
    <w:rsid w:val="00293B10"/>
    <w:rsid w:val="0029403B"/>
    <w:rsid w:val="00294AEC"/>
    <w:rsid w:val="00295F42"/>
    <w:rsid w:val="002964D1"/>
    <w:rsid w:val="00296DF9"/>
    <w:rsid w:val="00296EF2"/>
    <w:rsid w:val="00297BDA"/>
    <w:rsid w:val="002A149D"/>
    <w:rsid w:val="002A2366"/>
    <w:rsid w:val="002A292D"/>
    <w:rsid w:val="002A2948"/>
    <w:rsid w:val="002A4CAD"/>
    <w:rsid w:val="002A63EA"/>
    <w:rsid w:val="002A6562"/>
    <w:rsid w:val="002A6839"/>
    <w:rsid w:val="002A7471"/>
    <w:rsid w:val="002B051D"/>
    <w:rsid w:val="002B0E45"/>
    <w:rsid w:val="002B1B7D"/>
    <w:rsid w:val="002B2A76"/>
    <w:rsid w:val="002B2F92"/>
    <w:rsid w:val="002B3982"/>
    <w:rsid w:val="002B4152"/>
    <w:rsid w:val="002B6194"/>
    <w:rsid w:val="002B65E9"/>
    <w:rsid w:val="002C017F"/>
    <w:rsid w:val="002C0565"/>
    <w:rsid w:val="002C0BC5"/>
    <w:rsid w:val="002C0F0D"/>
    <w:rsid w:val="002C16A6"/>
    <w:rsid w:val="002C197E"/>
    <w:rsid w:val="002C242B"/>
    <w:rsid w:val="002C28BF"/>
    <w:rsid w:val="002C3088"/>
    <w:rsid w:val="002C3E3D"/>
    <w:rsid w:val="002C440F"/>
    <w:rsid w:val="002C55EA"/>
    <w:rsid w:val="002C59C7"/>
    <w:rsid w:val="002C5D89"/>
    <w:rsid w:val="002C5EC7"/>
    <w:rsid w:val="002D081E"/>
    <w:rsid w:val="002D10F2"/>
    <w:rsid w:val="002D132C"/>
    <w:rsid w:val="002D200C"/>
    <w:rsid w:val="002D29F3"/>
    <w:rsid w:val="002D2F92"/>
    <w:rsid w:val="002D331F"/>
    <w:rsid w:val="002D337C"/>
    <w:rsid w:val="002D4D68"/>
    <w:rsid w:val="002D6D65"/>
    <w:rsid w:val="002D7770"/>
    <w:rsid w:val="002D7CDF"/>
    <w:rsid w:val="002E078F"/>
    <w:rsid w:val="002E0A4B"/>
    <w:rsid w:val="002E0A4E"/>
    <w:rsid w:val="002E0AC3"/>
    <w:rsid w:val="002E1266"/>
    <w:rsid w:val="002E3FA8"/>
    <w:rsid w:val="002E574E"/>
    <w:rsid w:val="002E6542"/>
    <w:rsid w:val="002E6D3F"/>
    <w:rsid w:val="002E7606"/>
    <w:rsid w:val="002E77F9"/>
    <w:rsid w:val="002E78BF"/>
    <w:rsid w:val="002F0BA2"/>
    <w:rsid w:val="002F0D65"/>
    <w:rsid w:val="002F12BF"/>
    <w:rsid w:val="002F1600"/>
    <w:rsid w:val="002F35CB"/>
    <w:rsid w:val="002F39C6"/>
    <w:rsid w:val="002F51E5"/>
    <w:rsid w:val="002F5FF7"/>
    <w:rsid w:val="002F617A"/>
    <w:rsid w:val="002F62C5"/>
    <w:rsid w:val="002F681D"/>
    <w:rsid w:val="002F7693"/>
    <w:rsid w:val="002F780A"/>
    <w:rsid w:val="002F7A7D"/>
    <w:rsid w:val="002F7C17"/>
    <w:rsid w:val="00302BC2"/>
    <w:rsid w:val="00302F5E"/>
    <w:rsid w:val="003035A5"/>
    <w:rsid w:val="003043C6"/>
    <w:rsid w:val="003048B6"/>
    <w:rsid w:val="00305157"/>
    <w:rsid w:val="0030562C"/>
    <w:rsid w:val="003075B0"/>
    <w:rsid w:val="003121C1"/>
    <w:rsid w:val="003127FF"/>
    <w:rsid w:val="00313AD3"/>
    <w:rsid w:val="003144DC"/>
    <w:rsid w:val="00315FFF"/>
    <w:rsid w:val="00316E83"/>
    <w:rsid w:val="00317310"/>
    <w:rsid w:val="00317940"/>
    <w:rsid w:val="003204E1"/>
    <w:rsid w:val="00320AD5"/>
    <w:rsid w:val="00320E23"/>
    <w:rsid w:val="003215AE"/>
    <w:rsid w:val="003219D8"/>
    <w:rsid w:val="00322086"/>
    <w:rsid w:val="0032275A"/>
    <w:rsid w:val="0032293C"/>
    <w:rsid w:val="003266AE"/>
    <w:rsid w:val="0033013E"/>
    <w:rsid w:val="00330683"/>
    <w:rsid w:val="00331AD2"/>
    <w:rsid w:val="00331EFF"/>
    <w:rsid w:val="00333784"/>
    <w:rsid w:val="003339DB"/>
    <w:rsid w:val="00333ECD"/>
    <w:rsid w:val="00333F7F"/>
    <w:rsid w:val="00334A5E"/>
    <w:rsid w:val="00336A2C"/>
    <w:rsid w:val="0033754D"/>
    <w:rsid w:val="003431D9"/>
    <w:rsid w:val="00343338"/>
    <w:rsid w:val="00346A4E"/>
    <w:rsid w:val="003472F7"/>
    <w:rsid w:val="0035034E"/>
    <w:rsid w:val="00351FA2"/>
    <w:rsid w:val="003547B9"/>
    <w:rsid w:val="003559A9"/>
    <w:rsid w:val="00355BB5"/>
    <w:rsid w:val="003565B5"/>
    <w:rsid w:val="003565CD"/>
    <w:rsid w:val="00356741"/>
    <w:rsid w:val="00356AC6"/>
    <w:rsid w:val="003574AE"/>
    <w:rsid w:val="003601C2"/>
    <w:rsid w:val="00360E1B"/>
    <w:rsid w:val="00361FBC"/>
    <w:rsid w:val="00362525"/>
    <w:rsid w:val="003644EE"/>
    <w:rsid w:val="00364625"/>
    <w:rsid w:val="0036477D"/>
    <w:rsid w:val="00364930"/>
    <w:rsid w:val="00364F7D"/>
    <w:rsid w:val="00365648"/>
    <w:rsid w:val="003663C2"/>
    <w:rsid w:val="00367105"/>
    <w:rsid w:val="00367387"/>
    <w:rsid w:val="0037066D"/>
    <w:rsid w:val="003710E9"/>
    <w:rsid w:val="00372500"/>
    <w:rsid w:val="003726D3"/>
    <w:rsid w:val="00372AED"/>
    <w:rsid w:val="00374192"/>
    <w:rsid w:val="0037430D"/>
    <w:rsid w:val="00375135"/>
    <w:rsid w:val="003752D4"/>
    <w:rsid w:val="00375C90"/>
    <w:rsid w:val="00376010"/>
    <w:rsid w:val="003764BC"/>
    <w:rsid w:val="00376FC1"/>
    <w:rsid w:val="003775CD"/>
    <w:rsid w:val="00377714"/>
    <w:rsid w:val="003779F6"/>
    <w:rsid w:val="00377CAA"/>
    <w:rsid w:val="00380F14"/>
    <w:rsid w:val="00382B4C"/>
    <w:rsid w:val="00383639"/>
    <w:rsid w:val="00383767"/>
    <w:rsid w:val="0038497B"/>
    <w:rsid w:val="00385430"/>
    <w:rsid w:val="00385556"/>
    <w:rsid w:val="00385BBE"/>
    <w:rsid w:val="00386234"/>
    <w:rsid w:val="00386FF2"/>
    <w:rsid w:val="003871B4"/>
    <w:rsid w:val="00387307"/>
    <w:rsid w:val="003874BE"/>
    <w:rsid w:val="00387BC1"/>
    <w:rsid w:val="00391184"/>
    <w:rsid w:val="003911DF"/>
    <w:rsid w:val="00391416"/>
    <w:rsid w:val="0039157D"/>
    <w:rsid w:val="00391A5B"/>
    <w:rsid w:val="00394E93"/>
    <w:rsid w:val="0039585D"/>
    <w:rsid w:val="00395E7F"/>
    <w:rsid w:val="00397C99"/>
    <w:rsid w:val="00397EEB"/>
    <w:rsid w:val="003A0E7A"/>
    <w:rsid w:val="003A142B"/>
    <w:rsid w:val="003A26DA"/>
    <w:rsid w:val="003A2E4B"/>
    <w:rsid w:val="003A2E9E"/>
    <w:rsid w:val="003A3826"/>
    <w:rsid w:val="003A43DC"/>
    <w:rsid w:val="003A4EBA"/>
    <w:rsid w:val="003A53F7"/>
    <w:rsid w:val="003A581B"/>
    <w:rsid w:val="003A6B1A"/>
    <w:rsid w:val="003B0438"/>
    <w:rsid w:val="003B0CED"/>
    <w:rsid w:val="003B180B"/>
    <w:rsid w:val="003B2178"/>
    <w:rsid w:val="003B3452"/>
    <w:rsid w:val="003B4856"/>
    <w:rsid w:val="003B4A2A"/>
    <w:rsid w:val="003B52FC"/>
    <w:rsid w:val="003B581A"/>
    <w:rsid w:val="003B69A5"/>
    <w:rsid w:val="003C0D0D"/>
    <w:rsid w:val="003C121D"/>
    <w:rsid w:val="003C386E"/>
    <w:rsid w:val="003C3B5A"/>
    <w:rsid w:val="003C3D65"/>
    <w:rsid w:val="003C3FA8"/>
    <w:rsid w:val="003C3FE0"/>
    <w:rsid w:val="003C41F7"/>
    <w:rsid w:val="003C4513"/>
    <w:rsid w:val="003C5D4F"/>
    <w:rsid w:val="003C6041"/>
    <w:rsid w:val="003C6942"/>
    <w:rsid w:val="003C6FD1"/>
    <w:rsid w:val="003C7D1C"/>
    <w:rsid w:val="003C8B06"/>
    <w:rsid w:val="003D1092"/>
    <w:rsid w:val="003D1703"/>
    <w:rsid w:val="003D2EC9"/>
    <w:rsid w:val="003D3889"/>
    <w:rsid w:val="003D40E4"/>
    <w:rsid w:val="003D5473"/>
    <w:rsid w:val="003D5A3B"/>
    <w:rsid w:val="003D7AF2"/>
    <w:rsid w:val="003D7C30"/>
    <w:rsid w:val="003E0A0C"/>
    <w:rsid w:val="003E0C77"/>
    <w:rsid w:val="003E26D0"/>
    <w:rsid w:val="003E27A9"/>
    <w:rsid w:val="003E2AB2"/>
    <w:rsid w:val="003E30BD"/>
    <w:rsid w:val="003E4253"/>
    <w:rsid w:val="003E44BA"/>
    <w:rsid w:val="003E5B3D"/>
    <w:rsid w:val="003E5DCB"/>
    <w:rsid w:val="003E6228"/>
    <w:rsid w:val="003E6252"/>
    <w:rsid w:val="003E6B8F"/>
    <w:rsid w:val="003E72CA"/>
    <w:rsid w:val="003E76FF"/>
    <w:rsid w:val="003E7927"/>
    <w:rsid w:val="003F01A7"/>
    <w:rsid w:val="003F14FB"/>
    <w:rsid w:val="003F1A6E"/>
    <w:rsid w:val="003F1ED0"/>
    <w:rsid w:val="003F2561"/>
    <w:rsid w:val="003F328F"/>
    <w:rsid w:val="003F3CF1"/>
    <w:rsid w:val="003F3FAD"/>
    <w:rsid w:val="003F4883"/>
    <w:rsid w:val="003F4CF2"/>
    <w:rsid w:val="003F5041"/>
    <w:rsid w:val="003F6A53"/>
    <w:rsid w:val="003F6E80"/>
    <w:rsid w:val="0040078D"/>
    <w:rsid w:val="00400D79"/>
    <w:rsid w:val="004013E5"/>
    <w:rsid w:val="00401E4B"/>
    <w:rsid w:val="00402A06"/>
    <w:rsid w:val="00402E16"/>
    <w:rsid w:val="00402E22"/>
    <w:rsid w:val="00403341"/>
    <w:rsid w:val="0040349A"/>
    <w:rsid w:val="00404A01"/>
    <w:rsid w:val="00405794"/>
    <w:rsid w:val="00405890"/>
    <w:rsid w:val="0040608B"/>
    <w:rsid w:val="0040698D"/>
    <w:rsid w:val="00407C06"/>
    <w:rsid w:val="0040D05B"/>
    <w:rsid w:val="004101B7"/>
    <w:rsid w:val="0041028B"/>
    <w:rsid w:val="004102D0"/>
    <w:rsid w:val="004132A7"/>
    <w:rsid w:val="00413BB4"/>
    <w:rsid w:val="00413EEC"/>
    <w:rsid w:val="00414895"/>
    <w:rsid w:val="00415D20"/>
    <w:rsid w:val="0041680A"/>
    <w:rsid w:val="00416973"/>
    <w:rsid w:val="00416F4C"/>
    <w:rsid w:val="00416FA2"/>
    <w:rsid w:val="00417049"/>
    <w:rsid w:val="00417A42"/>
    <w:rsid w:val="00417AC1"/>
    <w:rsid w:val="00420D57"/>
    <w:rsid w:val="00420FA4"/>
    <w:rsid w:val="00422B54"/>
    <w:rsid w:val="00423E42"/>
    <w:rsid w:val="00424920"/>
    <w:rsid w:val="00424B56"/>
    <w:rsid w:val="00425280"/>
    <w:rsid w:val="00425FE4"/>
    <w:rsid w:val="00426011"/>
    <w:rsid w:val="00426640"/>
    <w:rsid w:val="00426D77"/>
    <w:rsid w:val="00427275"/>
    <w:rsid w:val="00427D53"/>
    <w:rsid w:val="0043015F"/>
    <w:rsid w:val="0043036B"/>
    <w:rsid w:val="004308CD"/>
    <w:rsid w:val="00430B7B"/>
    <w:rsid w:val="00431681"/>
    <w:rsid w:val="00431996"/>
    <w:rsid w:val="00432342"/>
    <w:rsid w:val="00432F3F"/>
    <w:rsid w:val="00433821"/>
    <w:rsid w:val="00434041"/>
    <w:rsid w:val="00434B5B"/>
    <w:rsid w:val="004426E9"/>
    <w:rsid w:val="00443389"/>
    <w:rsid w:val="004455CA"/>
    <w:rsid w:val="004462F6"/>
    <w:rsid w:val="0044660F"/>
    <w:rsid w:val="00446BFA"/>
    <w:rsid w:val="004500CB"/>
    <w:rsid w:val="00451D58"/>
    <w:rsid w:val="004524A1"/>
    <w:rsid w:val="004540C4"/>
    <w:rsid w:val="0045454F"/>
    <w:rsid w:val="00454B65"/>
    <w:rsid w:val="0045530B"/>
    <w:rsid w:val="004555A2"/>
    <w:rsid w:val="00455640"/>
    <w:rsid w:val="00455A51"/>
    <w:rsid w:val="004618F2"/>
    <w:rsid w:val="00462360"/>
    <w:rsid w:val="0046244C"/>
    <w:rsid w:val="00462EEA"/>
    <w:rsid w:val="00462F93"/>
    <w:rsid w:val="00463AD3"/>
    <w:rsid w:val="0046415D"/>
    <w:rsid w:val="004642D1"/>
    <w:rsid w:val="00464318"/>
    <w:rsid w:val="00466C75"/>
    <w:rsid w:val="00470F8B"/>
    <w:rsid w:val="00471C7A"/>
    <w:rsid w:val="00472D1F"/>
    <w:rsid w:val="004731C3"/>
    <w:rsid w:val="0047330A"/>
    <w:rsid w:val="0047339C"/>
    <w:rsid w:val="00475032"/>
    <w:rsid w:val="00475E8D"/>
    <w:rsid w:val="00476A06"/>
    <w:rsid w:val="00477415"/>
    <w:rsid w:val="0047754D"/>
    <w:rsid w:val="00477A30"/>
    <w:rsid w:val="00480445"/>
    <w:rsid w:val="004809E3"/>
    <w:rsid w:val="00481057"/>
    <w:rsid w:val="00481CC9"/>
    <w:rsid w:val="00481FF6"/>
    <w:rsid w:val="004822D9"/>
    <w:rsid w:val="0048263D"/>
    <w:rsid w:val="0048354D"/>
    <w:rsid w:val="00483CCB"/>
    <w:rsid w:val="00483F9B"/>
    <w:rsid w:val="0048443C"/>
    <w:rsid w:val="00484C9C"/>
    <w:rsid w:val="004853AB"/>
    <w:rsid w:val="00485759"/>
    <w:rsid w:val="00486755"/>
    <w:rsid w:val="004870D1"/>
    <w:rsid w:val="00490241"/>
    <w:rsid w:val="004906A4"/>
    <w:rsid w:val="00491378"/>
    <w:rsid w:val="00491434"/>
    <w:rsid w:val="004929E8"/>
    <w:rsid w:val="00494648"/>
    <w:rsid w:val="00494B8B"/>
    <w:rsid w:val="00496BCA"/>
    <w:rsid w:val="0049796B"/>
    <w:rsid w:val="004A1615"/>
    <w:rsid w:val="004A1E33"/>
    <w:rsid w:val="004A28C0"/>
    <w:rsid w:val="004A2A58"/>
    <w:rsid w:val="004A2B41"/>
    <w:rsid w:val="004A2B9D"/>
    <w:rsid w:val="004A2FBF"/>
    <w:rsid w:val="004A3182"/>
    <w:rsid w:val="004A4508"/>
    <w:rsid w:val="004A7A6C"/>
    <w:rsid w:val="004A7E8C"/>
    <w:rsid w:val="004B080F"/>
    <w:rsid w:val="004B1903"/>
    <w:rsid w:val="004B1B61"/>
    <w:rsid w:val="004B4602"/>
    <w:rsid w:val="004B47A8"/>
    <w:rsid w:val="004B53CF"/>
    <w:rsid w:val="004B5F87"/>
    <w:rsid w:val="004B60C7"/>
    <w:rsid w:val="004B6332"/>
    <w:rsid w:val="004C038E"/>
    <w:rsid w:val="004C126E"/>
    <w:rsid w:val="004C1DE1"/>
    <w:rsid w:val="004C2618"/>
    <w:rsid w:val="004C3AC7"/>
    <w:rsid w:val="004C3EBC"/>
    <w:rsid w:val="004C4D69"/>
    <w:rsid w:val="004C6217"/>
    <w:rsid w:val="004C6FCA"/>
    <w:rsid w:val="004C739E"/>
    <w:rsid w:val="004C76EA"/>
    <w:rsid w:val="004C7C0A"/>
    <w:rsid w:val="004D060D"/>
    <w:rsid w:val="004D0DA3"/>
    <w:rsid w:val="004D1D1A"/>
    <w:rsid w:val="004D2FF1"/>
    <w:rsid w:val="004D34F4"/>
    <w:rsid w:val="004D3797"/>
    <w:rsid w:val="004D3AC0"/>
    <w:rsid w:val="004D59BC"/>
    <w:rsid w:val="004D82E7"/>
    <w:rsid w:val="004DFA0B"/>
    <w:rsid w:val="004E0021"/>
    <w:rsid w:val="004E1283"/>
    <w:rsid w:val="004E129E"/>
    <w:rsid w:val="004E18CD"/>
    <w:rsid w:val="004E214D"/>
    <w:rsid w:val="004E24CE"/>
    <w:rsid w:val="004E5316"/>
    <w:rsid w:val="004E5589"/>
    <w:rsid w:val="004E5E0C"/>
    <w:rsid w:val="004E7375"/>
    <w:rsid w:val="004F12BF"/>
    <w:rsid w:val="004F1893"/>
    <w:rsid w:val="004F34C7"/>
    <w:rsid w:val="004F3B2C"/>
    <w:rsid w:val="004F47D6"/>
    <w:rsid w:val="004F56AC"/>
    <w:rsid w:val="004F5986"/>
    <w:rsid w:val="004F61FA"/>
    <w:rsid w:val="004F62C3"/>
    <w:rsid w:val="004F638D"/>
    <w:rsid w:val="004F76D1"/>
    <w:rsid w:val="00500326"/>
    <w:rsid w:val="0050136E"/>
    <w:rsid w:val="00501733"/>
    <w:rsid w:val="005018D9"/>
    <w:rsid w:val="0050258B"/>
    <w:rsid w:val="00502717"/>
    <w:rsid w:val="00503089"/>
    <w:rsid w:val="00503395"/>
    <w:rsid w:val="00504D4C"/>
    <w:rsid w:val="00504DE5"/>
    <w:rsid w:val="0050580D"/>
    <w:rsid w:val="0050627C"/>
    <w:rsid w:val="00507586"/>
    <w:rsid w:val="00507642"/>
    <w:rsid w:val="00510077"/>
    <w:rsid w:val="00510801"/>
    <w:rsid w:val="00510FD2"/>
    <w:rsid w:val="005118FE"/>
    <w:rsid w:val="00512477"/>
    <w:rsid w:val="005125DA"/>
    <w:rsid w:val="00512634"/>
    <w:rsid w:val="00512D24"/>
    <w:rsid w:val="005133A0"/>
    <w:rsid w:val="00514E40"/>
    <w:rsid w:val="00515C93"/>
    <w:rsid w:val="005163A7"/>
    <w:rsid w:val="0051758E"/>
    <w:rsid w:val="00520508"/>
    <w:rsid w:val="00520CAA"/>
    <w:rsid w:val="00521C91"/>
    <w:rsid w:val="00522FF4"/>
    <w:rsid w:val="005231FD"/>
    <w:rsid w:val="00523D54"/>
    <w:rsid w:val="00523E89"/>
    <w:rsid w:val="00526146"/>
    <w:rsid w:val="00526736"/>
    <w:rsid w:val="0052700D"/>
    <w:rsid w:val="00527178"/>
    <w:rsid w:val="00527F0E"/>
    <w:rsid w:val="00530722"/>
    <w:rsid w:val="005309FF"/>
    <w:rsid w:val="005320A3"/>
    <w:rsid w:val="00532550"/>
    <w:rsid w:val="005327F1"/>
    <w:rsid w:val="00533E5B"/>
    <w:rsid w:val="00533EDB"/>
    <w:rsid w:val="005340DB"/>
    <w:rsid w:val="005345F4"/>
    <w:rsid w:val="00535874"/>
    <w:rsid w:val="00535D96"/>
    <w:rsid w:val="00536A3E"/>
    <w:rsid w:val="00540094"/>
    <w:rsid w:val="0054037E"/>
    <w:rsid w:val="005414E7"/>
    <w:rsid w:val="0054254E"/>
    <w:rsid w:val="00543057"/>
    <w:rsid w:val="0054326A"/>
    <w:rsid w:val="00543882"/>
    <w:rsid w:val="0054464F"/>
    <w:rsid w:val="00545856"/>
    <w:rsid w:val="00545895"/>
    <w:rsid w:val="00546165"/>
    <w:rsid w:val="00546F18"/>
    <w:rsid w:val="00551049"/>
    <w:rsid w:val="005520D0"/>
    <w:rsid w:val="005526CD"/>
    <w:rsid w:val="00553326"/>
    <w:rsid w:val="00553490"/>
    <w:rsid w:val="00553C3D"/>
    <w:rsid w:val="005549C4"/>
    <w:rsid w:val="00555086"/>
    <w:rsid w:val="0055536F"/>
    <w:rsid w:val="00555673"/>
    <w:rsid w:val="00556544"/>
    <w:rsid w:val="0056010B"/>
    <w:rsid w:val="00560805"/>
    <w:rsid w:val="005640A8"/>
    <w:rsid w:val="00565792"/>
    <w:rsid w:val="00566973"/>
    <w:rsid w:val="00566B33"/>
    <w:rsid w:val="0057010B"/>
    <w:rsid w:val="0057134E"/>
    <w:rsid w:val="005715DA"/>
    <w:rsid w:val="00571F59"/>
    <w:rsid w:val="005720BE"/>
    <w:rsid w:val="00573668"/>
    <w:rsid w:val="00573B31"/>
    <w:rsid w:val="00573F3F"/>
    <w:rsid w:val="005742FF"/>
    <w:rsid w:val="00574380"/>
    <w:rsid w:val="005744D2"/>
    <w:rsid w:val="00574F03"/>
    <w:rsid w:val="00576059"/>
    <w:rsid w:val="005770F7"/>
    <w:rsid w:val="00580411"/>
    <w:rsid w:val="0058096A"/>
    <w:rsid w:val="00580B36"/>
    <w:rsid w:val="00581453"/>
    <w:rsid w:val="00582A57"/>
    <w:rsid w:val="00582E0C"/>
    <w:rsid w:val="0058327F"/>
    <w:rsid w:val="00583C5C"/>
    <w:rsid w:val="005842CA"/>
    <w:rsid w:val="00586501"/>
    <w:rsid w:val="00586C67"/>
    <w:rsid w:val="00591184"/>
    <w:rsid w:val="0059206F"/>
    <w:rsid w:val="005921EA"/>
    <w:rsid w:val="005932CD"/>
    <w:rsid w:val="00594064"/>
    <w:rsid w:val="005948DA"/>
    <w:rsid w:val="00594F4F"/>
    <w:rsid w:val="00597ABD"/>
    <w:rsid w:val="005A1A5C"/>
    <w:rsid w:val="005A2D5B"/>
    <w:rsid w:val="005A4A8D"/>
    <w:rsid w:val="005A57EA"/>
    <w:rsid w:val="005A5825"/>
    <w:rsid w:val="005A5887"/>
    <w:rsid w:val="005A5A7B"/>
    <w:rsid w:val="005A6DDD"/>
    <w:rsid w:val="005A6E92"/>
    <w:rsid w:val="005A6EA4"/>
    <w:rsid w:val="005A7646"/>
    <w:rsid w:val="005A77EE"/>
    <w:rsid w:val="005A9FD0"/>
    <w:rsid w:val="005B0C2C"/>
    <w:rsid w:val="005B0FA1"/>
    <w:rsid w:val="005B129A"/>
    <w:rsid w:val="005B138D"/>
    <w:rsid w:val="005B13CA"/>
    <w:rsid w:val="005B1FE5"/>
    <w:rsid w:val="005B3E4B"/>
    <w:rsid w:val="005B42FA"/>
    <w:rsid w:val="005B45ED"/>
    <w:rsid w:val="005B48E8"/>
    <w:rsid w:val="005B59E2"/>
    <w:rsid w:val="005B6027"/>
    <w:rsid w:val="005B6D89"/>
    <w:rsid w:val="005B6DF5"/>
    <w:rsid w:val="005C05D7"/>
    <w:rsid w:val="005C1D93"/>
    <w:rsid w:val="005C3181"/>
    <w:rsid w:val="005C368D"/>
    <w:rsid w:val="005C384A"/>
    <w:rsid w:val="005C3F78"/>
    <w:rsid w:val="005C46CA"/>
    <w:rsid w:val="005C510C"/>
    <w:rsid w:val="005C548D"/>
    <w:rsid w:val="005C55D7"/>
    <w:rsid w:val="005C5892"/>
    <w:rsid w:val="005C5DD4"/>
    <w:rsid w:val="005C6519"/>
    <w:rsid w:val="005C6C84"/>
    <w:rsid w:val="005C707E"/>
    <w:rsid w:val="005C7C11"/>
    <w:rsid w:val="005D03E1"/>
    <w:rsid w:val="005D1183"/>
    <w:rsid w:val="005D2CE7"/>
    <w:rsid w:val="005D38B1"/>
    <w:rsid w:val="005D3C52"/>
    <w:rsid w:val="005D4CDF"/>
    <w:rsid w:val="005D4FF9"/>
    <w:rsid w:val="005D5733"/>
    <w:rsid w:val="005D69B3"/>
    <w:rsid w:val="005D7769"/>
    <w:rsid w:val="005D7EB8"/>
    <w:rsid w:val="005E071F"/>
    <w:rsid w:val="005E1C65"/>
    <w:rsid w:val="005E2F53"/>
    <w:rsid w:val="005E36E7"/>
    <w:rsid w:val="005E3A3F"/>
    <w:rsid w:val="005E3E16"/>
    <w:rsid w:val="005E4853"/>
    <w:rsid w:val="005E49A1"/>
    <w:rsid w:val="005E4AEF"/>
    <w:rsid w:val="005E5385"/>
    <w:rsid w:val="005F0B9A"/>
    <w:rsid w:val="005F132F"/>
    <w:rsid w:val="005F20F7"/>
    <w:rsid w:val="005F359D"/>
    <w:rsid w:val="005F3897"/>
    <w:rsid w:val="005F3BDE"/>
    <w:rsid w:val="005F40B0"/>
    <w:rsid w:val="005F46BC"/>
    <w:rsid w:val="005F5E3E"/>
    <w:rsid w:val="005F68DB"/>
    <w:rsid w:val="005F6FC0"/>
    <w:rsid w:val="005F7CC8"/>
    <w:rsid w:val="005F7FB7"/>
    <w:rsid w:val="00600AC9"/>
    <w:rsid w:val="00600DF2"/>
    <w:rsid w:val="00600FEC"/>
    <w:rsid w:val="0060100D"/>
    <w:rsid w:val="00601A6C"/>
    <w:rsid w:val="00603CD6"/>
    <w:rsid w:val="0060519C"/>
    <w:rsid w:val="00605276"/>
    <w:rsid w:val="0060598A"/>
    <w:rsid w:val="006066B1"/>
    <w:rsid w:val="00606C5A"/>
    <w:rsid w:val="0060702E"/>
    <w:rsid w:val="0060733C"/>
    <w:rsid w:val="006100F4"/>
    <w:rsid w:val="006107FB"/>
    <w:rsid w:val="0061127B"/>
    <w:rsid w:val="00611A19"/>
    <w:rsid w:val="00612837"/>
    <w:rsid w:val="0061392C"/>
    <w:rsid w:val="00613FA7"/>
    <w:rsid w:val="00614BCD"/>
    <w:rsid w:val="00615544"/>
    <w:rsid w:val="006178AD"/>
    <w:rsid w:val="00621EF7"/>
    <w:rsid w:val="00622504"/>
    <w:rsid w:val="006248BE"/>
    <w:rsid w:val="00624BD5"/>
    <w:rsid w:val="00624EB7"/>
    <w:rsid w:val="0062545A"/>
    <w:rsid w:val="0062600C"/>
    <w:rsid w:val="0062704B"/>
    <w:rsid w:val="00627C44"/>
    <w:rsid w:val="006305F1"/>
    <w:rsid w:val="00632BF9"/>
    <w:rsid w:val="00634944"/>
    <w:rsid w:val="00634A1A"/>
    <w:rsid w:val="00635044"/>
    <w:rsid w:val="00635102"/>
    <w:rsid w:val="006352EF"/>
    <w:rsid w:val="00636B10"/>
    <w:rsid w:val="00637CFE"/>
    <w:rsid w:val="00640D0F"/>
    <w:rsid w:val="00641BB5"/>
    <w:rsid w:val="006424D7"/>
    <w:rsid w:val="00642ACC"/>
    <w:rsid w:val="00643CC6"/>
    <w:rsid w:val="006443D6"/>
    <w:rsid w:val="00645900"/>
    <w:rsid w:val="006476D2"/>
    <w:rsid w:val="00650B2B"/>
    <w:rsid w:val="00651C07"/>
    <w:rsid w:val="00652603"/>
    <w:rsid w:val="0065366F"/>
    <w:rsid w:val="0065397D"/>
    <w:rsid w:val="006539D5"/>
    <w:rsid w:val="00653ACF"/>
    <w:rsid w:val="00653D5D"/>
    <w:rsid w:val="00654022"/>
    <w:rsid w:val="00654D92"/>
    <w:rsid w:val="00655803"/>
    <w:rsid w:val="00655B4C"/>
    <w:rsid w:val="006567FA"/>
    <w:rsid w:val="00656E4A"/>
    <w:rsid w:val="0065746E"/>
    <w:rsid w:val="00657934"/>
    <w:rsid w:val="00660C5F"/>
    <w:rsid w:val="006621FE"/>
    <w:rsid w:val="00662237"/>
    <w:rsid w:val="00662901"/>
    <w:rsid w:val="00665B79"/>
    <w:rsid w:val="0066732F"/>
    <w:rsid w:val="00667AD6"/>
    <w:rsid w:val="006704E4"/>
    <w:rsid w:val="00670B4E"/>
    <w:rsid w:val="00671146"/>
    <w:rsid w:val="00671630"/>
    <w:rsid w:val="00672A4E"/>
    <w:rsid w:val="00672CA8"/>
    <w:rsid w:val="00674203"/>
    <w:rsid w:val="006748F9"/>
    <w:rsid w:val="00674F4F"/>
    <w:rsid w:val="006761F2"/>
    <w:rsid w:val="006768C2"/>
    <w:rsid w:val="00677871"/>
    <w:rsid w:val="006806A9"/>
    <w:rsid w:val="00680BDF"/>
    <w:rsid w:val="00681690"/>
    <w:rsid w:val="00681F6C"/>
    <w:rsid w:val="00682316"/>
    <w:rsid w:val="00683910"/>
    <w:rsid w:val="00684F34"/>
    <w:rsid w:val="006857E7"/>
    <w:rsid w:val="00685943"/>
    <w:rsid w:val="00690795"/>
    <w:rsid w:val="00690E71"/>
    <w:rsid w:val="00692469"/>
    <w:rsid w:val="0069349D"/>
    <w:rsid w:val="00694842"/>
    <w:rsid w:val="00695248"/>
    <w:rsid w:val="00695C20"/>
    <w:rsid w:val="00695E1B"/>
    <w:rsid w:val="00696A3C"/>
    <w:rsid w:val="00696D4D"/>
    <w:rsid w:val="006A08D0"/>
    <w:rsid w:val="006A3747"/>
    <w:rsid w:val="006A4C96"/>
    <w:rsid w:val="006A4D5B"/>
    <w:rsid w:val="006A6744"/>
    <w:rsid w:val="006A69A9"/>
    <w:rsid w:val="006A6A3F"/>
    <w:rsid w:val="006A78F5"/>
    <w:rsid w:val="006A7DF9"/>
    <w:rsid w:val="006AC666"/>
    <w:rsid w:val="006B0351"/>
    <w:rsid w:val="006B0596"/>
    <w:rsid w:val="006B0B9A"/>
    <w:rsid w:val="006B0DA3"/>
    <w:rsid w:val="006B1421"/>
    <w:rsid w:val="006B1F1E"/>
    <w:rsid w:val="006B289E"/>
    <w:rsid w:val="006B2A45"/>
    <w:rsid w:val="006B39CD"/>
    <w:rsid w:val="006B39E1"/>
    <w:rsid w:val="006B3EC6"/>
    <w:rsid w:val="006B4E16"/>
    <w:rsid w:val="006B7E1F"/>
    <w:rsid w:val="006C00E2"/>
    <w:rsid w:val="006C069D"/>
    <w:rsid w:val="006C3B6B"/>
    <w:rsid w:val="006C418F"/>
    <w:rsid w:val="006C4867"/>
    <w:rsid w:val="006C4C2E"/>
    <w:rsid w:val="006C4D34"/>
    <w:rsid w:val="006C626D"/>
    <w:rsid w:val="006C63D3"/>
    <w:rsid w:val="006D02D5"/>
    <w:rsid w:val="006D169A"/>
    <w:rsid w:val="006D2457"/>
    <w:rsid w:val="006D40B2"/>
    <w:rsid w:val="006D46A3"/>
    <w:rsid w:val="006D554B"/>
    <w:rsid w:val="006D61D0"/>
    <w:rsid w:val="006D67B6"/>
    <w:rsid w:val="006D6B0F"/>
    <w:rsid w:val="006D6C65"/>
    <w:rsid w:val="006D6C9B"/>
    <w:rsid w:val="006D70A2"/>
    <w:rsid w:val="006D784A"/>
    <w:rsid w:val="006D7CE9"/>
    <w:rsid w:val="006E00B7"/>
    <w:rsid w:val="006E0955"/>
    <w:rsid w:val="006E09DF"/>
    <w:rsid w:val="006E1160"/>
    <w:rsid w:val="006E11CC"/>
    <w:rsid w:val="006E1568"/>
    <w:rsid w:val="006E360E"/>
    <w:rsid w:val="006E386C"/>
    <w:rsid w:val="006E38D7"/>
    <w:rsid w:val="006E3BFE"/>
    <w:rsid w:val="006E4D34"/>
    <w:rsid w:val="006E53F9"/>
    <w:rsid w:val="006E5856"/>
    <w:rsid w:val="006E6527"/>
    <w:rsid w:val="006E6D9A"/>
    <w:rsid w:val="006E7D75"/>
    <w:rsid w:val="006F04EB"/>
    <w:rsid w:val="006F10AB"/>
    <w:rsid w:val="006F1E1F"/>
    <w:rsid w:val="006F1E32"/>
    <w:rsid w:val="006F271C"/>
    <w:rsid w:val="006F2D50"/>
    <w:rsid w:val="006F3A1A"/>
    <w:rsid w:val="006F3B37"/>
    <w:rsid w:val="006F6C43"/>
    <w:rsid w:val="006F786F"/>
    <w:rsid w:val="00701963"/>
    <w:rsid w:val="007020AF"/>
    <w:rsid w:val="007020FC"/>
    <w:rsid w:val="00702875"/>
    <w:rsid w:val="00703780"/>
    <w:rsid w:val="00703C10"/>
    <w:rsid w:val="00704A15"/>
    <w:rsid w:val="00704FDE"/>
    <w:rsid w:val="007053E8"/>
    <w:rsid w:val="00705730"/>
    <w:rsid w:val="00706556"/>
    <w:rsid w:val="007065A8"/>
    <w:rsid w:val="00706E95"/>
    <w:rsid w:val="00707744"/>
    <w:rsid w:val="00710D10"/>
    <w:rsid w:val="00710DE5"/>
    <w:rsid w:val="007115A0"/>
    <w:rsid w:val="00711753"/>
    <w:rsid w:val="00712C14"/>
    <w:rsid w:val="00713981"/>
    <w:rsid w:val="00713D38"/>
    <w:rsid w:val="00714957"/>
    <w:rsid w:val="00714C3C"/>
    <w:rsid w:val="00714F24"/>
    <w:rsid w:val="0071682F"/>
    <w:rsid w:val="00716CF7"/>
    <w:rsid w:val="007205BF"/>
    <w:rsid w:val="00720932"/>
    <w:rsid w:val="00720ADE"/>
    <w:rsid w:val="00720AEC"/>
    <w:rsid w:val="00720EC0"/>
    <w:rsid w:val="007213AF"/>
    <w:rsid w:val="00722B25"/>
    <w:rsid w:val="00723289"/>
    <w:rsid w:val="00723820"/>
    <w:rsid w:val="00724D92"/>
    <w:rsid w:val="00724DF9"/>
    <w:rsid w:val="007251CF"/>
    <w:rsid w:val="00725C18"/>
    <w:rsid w:val="007262CD"/>
    <w:rsid w:val="0073131A"/>
    <w:rsid w:val="0073198F"/>
    <w:rsid w:val="0073248E"/>
    <w:rsid w:val="007369DC"/>
    <w:rsid w:val="00736E4F"/>
    <w:rsid w:val="00736F04"/>
    <w:rsid w:val="007374FC"/>
    <w:rsid w:val="00737C8B"/>
    <w:rsid w:val="00737FF6"/>
    <w:rsid w:val="007407B2"/>
    <w:rsid w:val="007416D2"/>
    <w:rsid w:val="007417E9"/>
    <w:rsid w:val="00741AE0"/>
    <w:rsid w:val="00741FE5"/>
    <w:rsid w:val="0074309B"/>
    <w:rsid w:val="007447F2"/>
    <w:rsid w:val="00745FD1"/>
    <w:rsid w:val="00746ACB"/>
    <w:rsid w:val="0074768D"/>
    <w:rsid w:val="00747AE4"/>
    <w:rsid w:val="00751385"/>
    <w:rsid w:val="007518EA"/>
    <w:rsid w:val="007519FE"/>
    <w:rsid w:val="00752895"/>
    <w:rsid w:val="007541E9"/>
    <w:rsid w:val="007554E1"/>
    <w:rsid w:val="007556F9"/>
    <w:rsid w:val="0075601E"/>
    <w:rsid w:val="00756473"/>
    <w:rsid w:val="0076024B"/>
    <w:rsid w:val="00760393"/>
    <w:rsid w:val="00760668"/>
    <w:rsid w:val="00761130"/>
    <w:rsid w:val="0076161E"/>
    <w:rsid w:val="00761E0E"/>
    <w:rsid w:val="00762C00"/>
    <w:rsid w:val="00762FF8"/>
    <w:rsid w:val="0076368F"/>
    <w:rsid w:val="00763A7D"/>
    <w:rsid w:val="00763BA6"/>
    <w:rsid w:val="00764883"/>
    <w:rsid w:val="00767295"/>
    <w:rsid w:val="00767304"/>
    <w:rsid w:val="007674FB"/>
    <w:rsid w:val="00767E97"/>
    <w:rsid w:val="0077006E"/>
    <w:rsid w:val="007702CD"/>
    <w:rsid w:val="007714EE"/>
    <w:rsid w:val="00771558"/>
    <w:rsid w:val="00771648"/>
    <w:rsid w:val="00771AAA"/>
    <w:rsid w:val="00771B7F"/>
    <w:rsid w:val="0077211A"/>
    <w:rsid w:val="007721BE"/>
    <w:rsid w:val="00772463"/>
    <w:rsid w:val="0077287B"/>
    <w:rsid w:val="0077398C"/>
    <w:rsid w:val="00774956"/>
    <w:rsid w:val="007749D9"/>
    <w:rsid w:val="00774C47"/>
    <w:rsid w:val="00777B0F"/>
    <w:rsid w:val="007803CB"/>
    <w:rsid w:val="007808F8"/>
    <w:rsid w:val="007824F4"/>
    <w:rsid w:val="007825E4"/>
    <w:rsid w:val="0078269C"/>
    <w:rsid w:val="007827EC"/>
    <w:rsid w:val="00782885"/>
    <w:rsid w:val="00783AFA"/>
    <w:rsid w:val="00784260"/>
    <w:rsid w:val="00785109"/>
    <w:rsid w:val="00785A46"/>
    <w:rsid w:val="00785CCA"/>
    <w:rsid w:val="00785D8A"/>
    <w:rsid w:val="00786139"/>
    <w:rsid w:val="007869E4"/>
    <w:rsid w:val="00786BC3"/>
    <w:rsid w:val="0079023E"/>
    <w:rsid w:val="007902C5"/>
    <w:rsid w:val="007905A4"/>
    <w:rsid w:val="007921AA"/>
    <w:rsid w:val="007927CD"/>
    <w:rsid w:val="007928B1"/>
    <w:rsid w:val="007928FA"/>
    <w:rsid w:val="0079510B"/>
    <w:rsid w:val="007952E4"/>
    <w:rsid w:val="00795490"/>
    <w:rsid w:val="00796787"/>
    <w:rsid w:val="00796BE9"/>
    <w:rsid w:val="00796CF5"/>
    <w:rsid w:val="00796E52"/>
    <w:rsid w:val="007975C6"/>
    <w:rsid w:val="00797E4D"/>
    <w:rsid w:val="00797E94"/>
    <w:rsid w:val="007A051A"/>
    <w:rsid w:val="007A103E"/>
    <w:rsid w:val="007A1E28"/>
    <w:rsid w:val="007A243A"/>
    <w:rsid w:val="007A5915"/>
    <w:rsid w:val="007A67E2"/>
    <w:rsid w:val="007A70B8"/>
    <w:rsid w:val="007A76A3"/>
    <w:rsid w:val="007B04FB"/>
    <w:rsid w:val="007B0DF6"/>
    <w:rsid w:val="007B16DD"/>
    <w:rsid w:val="007B1F90"/>
    <w:rsid w:val="007B20A6"/>
    <w:rsid w:val="007B20F4"/>
    <w:rsid w:val="007B40FE"/>
    <w:rsid w:val="007B4630"/>
    <w:rsid w:val="007B471C"/>
    <w:rsid w:val="007B5F66"/>
    <w:rsid w:val="007B68E8"/>
    <w:rsid w:val="007B6F03"/>
    <w:rsid w:val="007C0026"/>
    <w:rsid w:val="007C0B07"/>
    <w:rsid w:val="007C27E6"/>
    <w:rsid w:val="007C379B"/>
    <w:rsid w:val="007C42E1"/>
    <w:rsid w:val="007C49CD"/>
    <w:rsid w:val="007C576C"/>
    <w:rsid w:val="007CDA86"/>
    <w:rsid w:val="007D00A5"/>
    <w:rsid w:val="007D1D39"/>
    <w:rsid w:val="007D51B1"/>
    <w:rsid w:val="007D64C8"/>
    <w:rsid w:val="007D6C22"/>
    <w:rsid w:val="007E02F1"/>
    <w:rsid w:val="007E06C3"/>
    <w:rsid w:val="007E216B"/>
    <w:rsid w:val="007E2A4A"/>
    <w:rsid w:val="007E2CF1"/>
    <w:rsid w:val="007E2FB4"/>
    <w:rsid w:val="007E4420"/>
    <w:rsid w:val="007E4D8A"/>
    <w:rsid w:val="007E5C50"/>
    <w:rsid w:val="007E5E29"/>
    <w:rsid w:val="007E65AB"/>
    <w:rsid w:val="007E748E"/>
    <w:rsid w:val="007F01DE"/>
    <w:rsid w:val="007F3518"/>
    <w:rsid w:val="007F394C"/>
    <w:rsid w:val="007F3E0B"/>
    <w:rsid w:val="007F44B7"/>
    <w:rsid w:val="007F5EB7"/>
    <w:rsid w:val="007F7B09"/>
    <w:rsid w:val="0080196E"/>
    <w:rsid w:val="00803F69"/>
    <w:rsid w:val="008058D5"/>
    <w:rsid w:val="00807832"/>
    <w:rsid w:val="008101B7"/>
    <w:rsid w:val="00810C4F"/>
    <w:rsid w:val="00813B88"/>
    <w:rsid w:val="00814C59"/>
    <w:rsid w:val="008179A1"/>
    <w:rsid w:val="00820255"/>
    <w:rsid w:val="00821514"/>
    <w:rsid w:val="00822B71"/>
    <w:rsid w:val="0082330B"/>
    <w:rsid w:val="008236B9"/>
    <w:rsid w:val="00823872"/>
    <w:rsid w:val="00823F91"/>
    <w:rsid w:val="00824984"/>
    <w:rsid w:val="00825F16"/>
    <w:rsid w:val="00830289"/>
    <w:rsid w:val="008308D4"/>
    <w:rsid w:val="008316B6"/>
    <w:rsid w:val="008324F7"/>
    <w:rsid w:val="00832ADB"/>
    <w:rsid w:val="008331F6"/>
    <w:rsid w:val="008339A4"/>
    <w:rsid w:val="00833B61"/>
    <w:rsid w:val="0083425B"/>
    <w:rsid w:val="00834D5B"/>
    <w:rsid w:val="00834EDE"/>
    <w:rsid w:val="00836258"/>
    <w:rsid w:val="00836530"/>
    <w:rsid w:val="00836AC7"/>
    <w:rsid w:val="0083714A"/>
    <w:rsid w:val="00837184"/>
    <w:rsid w:val="00837380"/>
    <w:rsid w:val="00840BCA"/>
    <w:rsid w:val="00843B10"/>
    <w:rsid w:val="00843FD9"/>
    <w:rsid w:val="008443C8"/>
    <w:rsid w:val="008444C0"/>
    <w:rsid w:val="008445C9"/>
    <w:rsid w:val="0084559F"/>
    <w:rsid w:val="008456EE"/>
    <w:rsid w:val="00845C08"/>
    <w:rsid w:val="008470BE"/>
    <w:rsid w:val="008512B8"/>
    <w:rsid w:val="00852326"/>
    <w:rsid w:val="008532FA"/>
    <w:rsid w:val="00853797"/>
    <w:rsid w:val="008554F5"/>
    <w:rsid w:val="00857ED1"/>
    <w:rsid w:val="00860754"/>
    <w:rsid w:val="00863FA0"/>
    <w:rsid w:val="008645EF"/>
    <w:rsid w:val="00864699"/>
    <w:rsid w:val="00864F31"/>
    <w:rsid w:val="0086646E"/>
    <w:rsid w:val="00867511"/>
    <w:rsid w:val="00867863"/>
    <w:rsid w:val="00867D2B"/>
    <w:rsid w:val="008708D1"/>
    <w:rsid w:val="00870B15"/>
    <w:rsid w:val="00872A47"/>
    <w:rsid w:val="0087333D"/>
    <w:rsid w:val="008741DD"/>
    <w:rsid w:val="0087630C"/>
    <w:rsid w:val="00876F4E"/>
    <w:rsid w:val="00883CAE"/>
    <w:rsid w:val="00884F96"/>
    <w:rsid w:val="008851CA"/>
    <w:rsid w:val="0088533D"/>
    <w:rsid w:val="008877B2"/>
    <w:rsid w:val="00890882"/>
    <w:rsid w:val="008915AC"/>
    <w:rsid w:val="00891DB4"/>
    <w:rsid w:val="00893365"/>
    <w:rsid w:val="008935E5"/>
    <w:rsid w:val="00893A7C"/>
    <w:rsid w:val="00893B81"/>
    <w:rsid w:val="0089475D"/>
    <w:rsid w:val="00894BF3"/>
    <w:rsid w:val="00895306"/>
    <w:rsid w:val="00895453"/>
    <w:rsid w:val="0089560D"/>
    <w:rsid w:val="00895A69"/>
    <w:rsid w:val="00895DA6"/>
    <w:rsid w:val="008964C0"/>
    <w:rsid w:val="008A12B5"/>
    <w:rsid w:val="008A1BCF"/>
    <w:rsid w:val="008A287F"/>
    <w:rsid w:val="008A333F"/>
    <w:rsid w:val="008A348C"/>
    <w:rsid w:val="008A397A"/>
    <w:rsid w:val="008A4199"/>
    <w:rsid w:val="008A476A"/>
    <w:rsid w:val="008A5490"/>
    <w:rsid w:val="008B1173"/>
    <w:rsid w:val="008B2C70"/>
    <w:rsid w:val="008B3077"/>
    <w:rsid w:val="008B30F6"/>
    <w:rsid w:val="008B4037"/>
    <w:rsid w:val="008B477F"/>
    <w:rsid w:val="008B5389"/>
    <w:rsid w:val="008B58DF"/>
    <w:rsid w:val="008B5C28"/>
    <w:rsid w:val="008B6ADF"/>
    <w:rsid w:val="008B74D1"/>
    <w:rsid w:val="008B7711"/>
    <w:rsid w:val="008C0BA2"/>
    <w:rsid w:val="008C1F03"/>
    <w:rsid w:val="008C2355"/>
    <w:rsid w:val="008C25AE"/>
    <w:rsid w:val="008C354C"/>
    <w:rsid w:val="008C3638"/>
    <w:rsid w:val="008C4380"/>
    <w:rsid w:val="008C47AF"/>
    <w:rsid w:val="008C5E97"/>
    <w:rsid w:val="008C69F4"/>
    <w:rsid w:val="008C735A"/>
    <w:rsid w:val="008D02B3"/>
    <w:rsid w:val="008D09BD"/>
    <w:rsid w:val="008D0B0B"/>
    <w:rsid w:val="008D12FE"/>
    <w:rsid w:val="008D240C"/>
    <w:rsid w:val="008D2B12"/>
    <w:rsid w:val="008D3CFA"/>
    <w:rsid w:val="008D5021"/>
    <w:rsid w:val="008D5DCC"/>
    <w:rsid w:val="008D617F"/>
    <w:rsid w:val="008D6BD2"/>
    <w:rsid w:val="008D700A"/>
    <w:rsid w:val="008D72D7"/>
    <w:rsid w:val="008E0119"/>
    <w:rsid w:val="008E066C"/>
    <w:rsid w:val="008E0F58"/>
    <w:rsid w:val="008E3780"/>
    <w:rsid w:val="008E3B43"/>
    <w:rsid w:val="008E40F0"/>
    <w:rsid w:val="008E5E3B"/>
    <w:rsid w:val="008E602A"/>
    <w:rsid w:val="008E672A"/>
    <w:rsid w:val="008E7E80"/>
    <w:rsid w:val="008F00D1"/>
    <w:rsid w:val="008F572A"/>
    <w:rsid w:val="008F5835"/>
    <w:rsid w:val="008F6654"/>
    <w:rsid w:val="008F7C10"/>
    <w:rsid w:val="008F7C89"/>
    <w:rsid w:val="00901D7B"/>
    <w:rsid w:val="00902BAE"/>
    <w:rsid w:val="009034CE"/>
    <w:rsid w:val="00903BCF"/>
    <w:rsid w:val="00904726"/>
    <w:rsid w:val="009070C5"/>
    <w:rsid w:val="00908B7E"/>
    <w:rsid w:val="00910CD9"/>
    <w:rsid w:val="00910DC5"/>
    <w:rsid w:val="00910EB1"/>
    <w:rsid w:val="00910F62"/>
    <w:rsid w:val="00910FB2"/>
    <w:rsid w:val="00911F9B"/>
    <w:rsid w:val="00914FB2"/>
    <w:rsid w:val="009158C6"/>
    <w:rsid w:val="00920143"/>
    <w:rsid w:val="009204F0"/>
    <w:rsid w:val="009206A5"/>
    <w:rsid w:val="0092089E"/>
    <w:rsid w:val="00921257"/>
    <w:rsid w:val="00921457"/>
    <w:rsid w:val="00921680"/>
    <w:rsid w:val="009218BF"/>
    <w:rsid w:val="00922115"/>
    <w:rsid w:val="00922760"/>
    <w:rsid w:val="00923000"/>
    <w:rsid w:val="009230BB"/>
    <w:rsid w:val="00923305"/>
    <w:rsid w:val="00924000"/>
    <w:rsid w:val="00924270"/>
    <w:rsid w:val="00925AF8"/>
    <w:rsid w:val="0093038A"/>
    <w:rsid w:val="00930AE1"/>
    <w:rsid w:val="00930B34"/>
    <w:rsid w:val="00930D59"/>
    <w:rsid w:val="00930DEC"/>
    <w:rsid w:val="00932A1D"/>
    <w:rsid w:val="00932DE0"/>
    <w:rsid w:val="00932FB0"/>
    <w:rsid w:val="00933C52"/>
    <w:rsid w:val="009350E0"/>
    <w:rsid w:val="00936FFF"/>
    <w:rsid w:val="00937D12"/>
    <w:rsid w:val="009400B4"/>
    <w:rsid w:val="0094173A"/>
    <w:rsid w:val="009423A8"/>
    <w:rsid w:val="00942C56"/>
    <w:rsid w:val="00942CC7"/>
    <w:rsid w:val="009430FD"/>
    <w:rsid w:val="00943ACE"/>
    <w:rsid w:val="00943E5D"/>
    <w:rsid w:val="00945837"/>
    <w:rsid w:val="00945A72"/>
    <w:rsid w:val="00946B3B"/>
    <w:rsid w:val="00947A05"/>
    <w:rsid w:val="00947DE0"/>
    <w:rsid w:val="00950B5A"/>
    <w:rsid w:val="00951292"/>
    <w:rsid w:val="00952DF2"/>
    <w:rsid w:val="00953093"/>
    <w:rsid w:val="00953E6A"/>
    <w:rsid w:val="0095528F"/>
    <w:rsid w:val="00955FF8"/>
    <w:rsid w:val="0095698D"/>
    <w:rsid w:val="009607AC"/>
    <w:rsid w:val="00961608"/>
    <w:rsid w:val="00961B6C"/>
    <w:rsid w:val="00962B31"/>
    <w:rsid w:val="00962CEB"/>
    <w:rsid w:val="0096377A"/>
    <w:rsid w:val="00963A15"/>
    <w:rsid w:val="00963EFD"/>
    <w:rsid w:val="00963F8C"/>
    <w:rsid w:val="00964806"/>
    <w:rsid w:val="0096542C"/>
    <w:rsid w:val="009660E4"/>
    <w:rsid w:val="00966AB6"/>
    <w:rsid w:val="009679A3"/>
    <w:rsid w:val="009709F5"/>
    <w:rsid w:val="00971776"/>
    <w:rsid w:val="00971D3A"/>
    <w:rsid w:val="0097267E"/>
    <w:rsid w:val="00974277"/>
    <w:rsid w:val="009747A4"/>
    <w:rsid w:val="00975588"/>
    <w:rsid w:val="00975E66"/>
    <w:rsid w:val="009760EE"/>
    <w:rsid w:val="00976710"/>
    <w:rsid w:val="00976BD7"/>
    <w:rsid w:val="0097DB40"/>
    <w:rsid w:val="00982192"/>
    <w:rsid w:val="0098439C"/>
    <w:rsid w:val="0098472C"/>
    <w:rsid w:val="009856D4"/>
    <w:rsid w:val="00985AFB"/>
    <w:rsid w:val="00985ED4"/>
    <w:rsid w:val="00986149"/>
    <w:rsid w:val="0099035E"/>
    <w:rsid w:val="00990863"/>
    <w:rsid w:val="00990E59"/>
    <w:rsid w:val="009917B2"/>
    <w:rsid w:val="00991D9D"/>
    <w:rsid w:val="009922CB"/>
    <w:rsid w:val="00992522"/>
    <w:rsid w:val="00993025"/>
    <w:rsid w:val="009932DC"/>
    <w:rsid w:val="00993D81"/>
    <w:rsid w:val="00994CDE"/>
    <w:rsid w:val="00995B57"/>
    <w:rsid w:val="009963EE"/>
    <w:rsid w:val="00996479"/>
    <w:rsid w:val="009A04B6"/>
    <w:rsid w:val="009A0B0A"/>
    <w:rsid w:val="009A0C69"/>
    <w:rsid w:val="009A1129"/>
    <w:rsid w:val="009A282F"/>
    <w:rsid w:val="009A3679"/>
    <w:rsid w:val="009A4625"/>
    <w:rsid w:val="009A5620"/>
    <w:rsid w:val="009A614C"/>
    <w:rsid w:val="009A66E2"/>
    <w:rsid w:val="009A6C31"/>
    <w:rsid w:val="009B0119"/>
    <w:rsid w:val="009B193B"/>
    <w:rsid w:val="009B32B4"/>
    <w:rsid w:val="009B34BF"/>
    <w:rsid w:val="009B361C"/>
    <w:rsid w:val="009B369C"/>
    <w:rsid w:val="009B416A"/>
    <w:rsid w:val="009B51D9"/>
    <w:rsid w:val="009B59BC"/>
    <w:rsid w:val="009B601B"/>
    <w:rsid w:val="009B772C"/>
    <w:rsid w:val="009C28E8"/>
    <w:rsid w:val="009C2CC3"/>
    <w:rsid w:val="009C2CF9"/>
    <w:rsid w:val="009C2EDE"/>
    <w:rsid w:val="009C440F"/>
    <w:rsid w:val="009C4460"/>
    <w:rsid w:val="009C6464"/>
    <w:rsid w:val="009C72BF"/>
    <w:rsid w:val="009C78E5"/>
    <w:rsid w:val="009D0300"/>
    <w:rsid w:val="009D0C0A"/>
    <w:rsid w:val="009D1226"/>
    <w:rsid w:val="009D1FB3"/>
    <w:rsid w:val="009D2935"/>
    <w:rsid w:val="009D2BB4"/>
    <w:rsid w:val="009D43D7"/>
    <w:rsid w:val="009D4881"/>
    <w:rsid w:val="009D5975"/>
    <w:rsid w:val="009D5DB5"/>
    <w:rsid w:val="009D5DC7"/>
    <w:rsid w:val="009D6BF9"/>
    <w:rsid w:val="009D6C4B"/>
    <w:rsid w:val="009D6EB4"/>
    <w:rsid w:val="009D7D12"/>
    <w:rsid w:val="009E0589"/>
    <w:rsid w:val="009E1164"/>
    <w:rsid w:val="009E133A"/>
    <w:rsid w:val="009E17F4"/>
    <w:rsid w:val="009E288E"/>
    <w:rsid w:val="009E2993"/>
    <w:rsid w:val="009E2F14"/>
    <w:rsid w:val="009E320A"/>
    <w:rsid w:val="009E3AE0"/>
    <w:rsid w:val="009E517B"/>
    <w:rsid w:val="009E557B"/>
    <w:rsid w:val="009E6105"/>
    <w:rsid w:val="009E7420"/>
    <w:rsid w:val="009F013A"/>
    <w:rsid w:val="009F0509"/>
    <w:rsid w:val="009F1A73"/>
    <w:rsid w:val="009F24BB"/>
    <w:rsid w:val="009F25CC"/>
    <w:rsid w:val="009F3ACD"/>
    <w:rsid w:val="009F41D2"/>
    <w:rsid w:val="009F4509"/>
    <w:rsid w:val="009F4D14"/>
    <w:rsid w:val="009F6A56"/>
    <w:rsid w:val="009F6BCD"/>
    <w:rsid w:val="009F6C8E"/>
    <w:rsid w:val="009F6E87"/>
    <w:rsid w:val="00A00CEF"/>
    <w:rsid w:val="00A01470"/>
    <w:rsid w:val="00A02B27"/>
    <w:rsid w:val="00A035AC"/>
    <w:rsid w:val="00A038D7"/>
    <w:rsid w:val="00A03BEB"/>
    <w:rsid w:val="00A04285"/>
    <w:rsid w:val="00A0453C"/>
    <w:rsid w:val="00A04FD7"/>
    <w:rsid w:val="00A07404"/>
    <w:rsid w:val="00A076EE"/>
    <w:rsid w:val="00A106C7"/>
    <w:rsid w:val="00A10EFB"/>
    <w:rsid w:val="00A115C7"/>
    <w:rsid w:val="00A11EA1"/>
    <w:rsid w:val="00A11F06"/>
    <w:rsid w:val="00A131FD"/>
    <w:rsid w:val="00A13381"/>
    <w:rsid w:val="00A13F64"/>
    <w:rsid w:val="00A14AB1"/>
    <w:rsid w:val="00A14C13"/>
    <w:rsid w:val="00A1523A"/>
    <w:rsid w:val="00A15952"/>
    <w:rsid w:val="00A15F94"/>
    <w:rsid w:val="00A16F17"/>
    <w:rsid w:val="00A1786C"/>
    <w:rsid w:val="00A1794D"/>
    <w:rsid w:val="00A17E34"/>
    <w:rsid w:val="00A203BE"/>
    <w:rsid w:val="00A205C1"/>
    <w:rsid w:val="00A21555"/>
    <w:rsid w:val="00A2158E"/>
    <w:rsid w:val="00A2172F"/>
    <w:rsid w:val="00A22942"/>
    <w:rsid w:val="00A23200"/>
    <w:rsid w:val="00A2323E"/>
    <w:rsid w:val="00A23876"/>
    <w:rsid w:val="00A23AC9"/>
    <w:rsid w:val="00A24541"/>
    <w:rsid w:val="00A24B77"/>
    <w:rsid w:val="00A25716"/>
    <w:rsid w:val="00A259E4"/>
    <w:rsid w:val="00A25AE1"/>
    <w:rsid w:val="00A268B8"/>
    <w:rsid w:val="00A27884"/>
    <w:rsid w:val="00A30E24"/>
    <w:rsid w:val="00A33FD2"/>
    <w:rsid w:val="00A3653F"/>
    <w:rsid w:val="00A41B1C"/>
    <w:rsid w:val="00A426D0"/>
    <w:rsid w:val="00A4289B"/>
    <w:rsid w:val="00A43B5E"/>
    <w:rsid w:val="00A44B5D"/>
    <w:rsid w:val="00A45C8A"/>
    <w:rsid w:val="00A46A50"/>
    <w:rsid w:val="00A47478"/>
    <w:rsid w:val="00A51E08"/>
    <w:rsid w:val="00A51F03"/>
    <w:rsid w:val="00A52612"/>
    <w:rsid w:val="00A53422"/>
    <w:rsid w:val="00A5347B"/>
    <w:rsid w:val="00A538B9"/>
    <w:rsid w:val="00A5461F"/>
    <w:rsid w:val="00A54ADD"/>
    <w:rsid w:val="00A566B9"/>
    <w:rsid w:val="00A5680E"/>
    <w:rsid w:val="00A5737F"/>
    <w:rsid w:val="00A63157"/>
    <w:rsid w:val="00A6385C"/>
    <w:rsid w:val="00A6405D"/>
    <w:rsid w:val="00A6540E"/>
    <w:rsid w:val="00A65F5B"/>
    <w:rsid w:val="00A66F87"/>
    <w:rsid w:val="00A673A5"/>
    <w:rsid w:val="00A675BC"/>
    <w:rsid w:val="00A70E21"/>
    <w:rsid w:val="00A715D9"/>
    <w:rsid w:val="00A71856"/>
    <w:rsid w:val="00A76028"/>
    <w:rsid w:val="00A76231"/>
    <w:rsid w:val="00A76A4C"/>
    <w:rsid w:val="00A76BF0"/>
    <w:rsid w:val="00A77100"/>
    <w:rsid w:val="00A77B7C"/>
    <w:rsid w:val="00A780C9"/>
    <w:rsid w:val="00A806B4"/>
    <w:rsid w:val="00A815E7"/>
    <w:rsid w:val="00A81AC7"/>
    <w:rsid w:val="00A81C88"/>
    <w:rsid w:val="00A82F09"/>
    <w:rsid w:val="00A82F82"/>
    <w:rsid w:val="00A8335F"/>
    <w:rsid w:val="00A83DD6"/>
    <w:rsid w:val="00A84CB3"/>
    <w:rsid w:val="00A86515"/>
    <w:rsid w:val="00A86BCA"/>
    <w:rsid w:val="00A86EEB"/>
    <w:rsid w:val="00A86F89"/>
    <w:rsid w:val="00A87DBD"/>
    <w:rsid w:val="00A90197"/>
    <w:rsid w:val="00A936C9"/>
    <w:rsid w:val="00A94674"/>
    <w:rsid w:val="00A9474D"/>
    <w:rsid w:val="00A964BB"/>
    <w:rsid w:val="00AA0A86"/>
    <w:rsid w:val="00AA22DC"/>
    <w:rsid w:val="00AA2B13"/>
    <w:rsid w:val="00AA2B24"/>
    <w:rsid w:val="00AA2CC5"/>
    <w:rsid w:val="00AA3279"/>
    <w:rsid w:val="00AA3636"/>
    <w:rsid w:val="00AA37A3"/>
    <w:rsid w:val="00AA4E64"/>
    <w:rsid w:val="00AA5348"/>
    <w:rsid w:val="00AA68AE"/>
    <w:rsid w:val="00AB051B"/>
    <w:rsid w:val="00AB0E14"/>
    <w:rsid w:val="00AB1174"/>
    <w:rsid w:val="00AB1377"/>
    <w:rsid w:val="00AB219B"/>
    <w:rsid w:val="00AB2D06"/>
    <w:rsid w:val="00AB3216"/>
    <w:rsid w:val="00AB4A1E"/>
    <w:rsid w:val="00AB56FF"/>
    <w:rsid w:val="00AB59DF"/>
    <w:rsid w:val="00AB5A86"/>
    <w:rsid w:val="00AB5F0C"/>
    <w:rsid w:val="00AB7994"/>
    <w:rsid w:val="00AB7A3E"/>
    <w:rsid w:val="00AB7BA3"/>
    <w:rsid w:val="00AC0C0E"/>
    <w:rsid w:val="00AC1083"/>
    <w:rsid w:val="00AC10E0"/>
    <w:rsid w:val="00AC21D8"/>
    <w:rsid w:val="00AC4F3B"/>
    <w:rsid w:val="00AC59A2"/>
    <w:rsid w:val="00AC5DC3"/>
    <w:rsid w:val="00AC5F2F"/>
    <w:rsid w:val="00AC6085"/>
    <w:rsid w:val="00AC6C4B"/>
    <w:rsid w:val="00AC794F"/>
    <w:rsid w:val="00AD09B4"/>
    <w:rsid w:val="00AD144A"/>
    <w:rsid w:val="00AD4C7F"/>
    <w:rsid w:val="00AD5587"/>
    <w:rsid w:val="00AD5913"/>
    <w:rsid w:val="00AD5BF7"/>
    <w:rsid w:val="00AD69CB"/>
    <w:rsid w:val="00AD6B0C"/>
    <w:rsid w:val="00AD6F70"/>
    <w:rsid w:val="00AE028E"/>
    <w:rsid w:val="00AE0408"/>
    <w:rsid w:val="00AE0CB4"/>
    <w:rsid w:val="00AE25E6"/>
    <w:rsid w:val="00AE2629"/>
    <w:rsid w:val="00AE3892"/>
    <w:rsid w:val="00AE396E"/>
    <w:rsid w:val="00AE3DC9"/>
    <w:rsid w:val="00AE3E9B"/>
    <w:rsid w:val="00AE4059"/>
    <w:rsid w:val="00AE4365"/>
    <w:rsid w:val="00AE4850"/>
    <w:rsid w:val="00AE505C"/>
    <w:rsid w:val="00AE6136"/>
    <w:rsid w:val="00AE61F1"/>
    <w:rsid w:val="00AE6576"/>
    <w:rsid w:val="00AE711E"/>
    <w:rsid w:val="00AE7640"/>
    <w:rsid w:val="00AE799C"/>
    <w:rsid w:val="00AF06DB"/>
    <w:rsid w:val="00AF0C59"/>
    <w:rsid w:val="00AF1BBD"/>
    <w:rsid w:val="00AF21F4"/>
    <w:rsid w:val="00AF24A6"/>
    <w:rsid w:val="00AF27F9"/>
    <w:rsid w:val="00AF2826"/>
    <w:rsid w:val="00AF3201"/>
    <w:rsid w:val="00AF35A0"/>
    <w:rsid w:val="00AF3894"/>
    <w:rsid w:val="00AF41D9"/>
    <w:rsid w:val="00AF454D"/>
    <w:rsid w:val="00AF5A28"/>
    <w:rsid w:val="00AF6BBD"/>
    <w:rsid w:val="00B0031A"/>
    <w:rsid w:val="00B01EFF"/>
    <w:rsid w:val="00B0217B"/>
    <w:rsid w:val="00B025D8"/>
    <w:rsid w:val="00B03643"/>
    <w:rsid w:val="00B040C4"/>
    <w:rsid w:val="00B04618"/>
    <w:rsid w:val="00B04910"/>
    <w:rsid w:val="00B04CDF"/>
    <w:rsid w:val="00B05F4C"/>
    <w:rsid w:val="00B06566"/>
    <w:rsid w:val="00B06B24"/>
    <w:rsid w:val="00B06B77"/>
    <w:rsid w:val="00B06D0B"/>
    <w:rsid w:val="00B07344"/>
    <w:rsid w:val="00B07700"/>
    <w:rsid w:val="00B07897"/>
    <w:rsid w:val="00B07A71"/>
    <w:rsid w:val="00B07F37"/>
    <w:rsid w:val="00B10371"/>
    <w:rsid w:val="00B107E5"/>
    <w:rsid w:val="00B1135D"/>
    <w:rsid w:val="00B119CC"/>
    <w:rsid w:val="00B12E80"/>
    <w:rsid w:val="00B13084"/>
    <w:rsid w:val="00B155A7"/>
    <w:rsid w:val="00B15DC3"/>
    <w:rsid w:val="00B15FD4"/>
    <w:rsid w:val="00B16360"/>
    <w:rsid w:val="00B170D8"/>
    <w:rsid w:val="00B205A7"/>
    <w:rsid w:val="00B20811"/>
    <w:rsid w:val="00B20AC3"/>
    <w:rsid w:val="00B21D6C"/>
    <w:rsid w:val="00B223F6"/>
    <w:rsid w:val="00B225E7"/>
    <w:rsid w:val="00B23D2F"/>
    <w:rsid w:val="00B2419D"/>
    <w:rsid w:val="00B26820"/>
    <w:rsid w:val="00B26F3B"/>
    <w:rsid w:val="00B3016B"/>
    <w:rsid w:val="00B3107C"/>
    <w:rsid w:val="00B313CC"/>
    <w:rsid w:val="00B31B68"/>
    <w:rsid w:val="00B32083"/>
    <w:rsid w:val="00B32866"/>
    <w:rsid w:val="00B32899"/>
    <w:rsid w:val="00B32D42"/>
    <w:rsid w:val="00B35B06"/>
    <w:rsid w:val="00B36888"/>
    <w:rsid w:val="00B36F94"/>
    <w:rsid w:val="00B3715E"/>
    <w:rsid w:val="00B379E5"/>
    <w:rsid w:val="00B37B0B"/>
    <w:rsid w:val="00B40612"/>
    <w:rsid w:val="00B41C08"/>
    <w:rsid w:val="00B439BE"/>
    <w:rsid w:val="00B44BFA"/>
    <w:rsid w:val="00B44C8A"/>
    <w:rsid w:val="00B45A66"/>
    <w:rsid w:val="00B47A4F"/>
    <w:rsid w:val="00B47CD5"/>
    <w:rsid w:val="00B50A4C"/>
    <w:rsid w:val="00B511A2"/>
    <w:rsid w:val="00B51A4E"/>
    <w:rsid w:val="00B51ECF"/>
    <w:rsid w:val="00B528C5"/>
    <w:rsid w:val="00B53964"/>
    <w:rsid w:val="00B54339"/>
    <w:rsid w:val="00B54360"/>
    <w:rsid w:val="00B547E5"/>
    <w:rsid w:val="00B54819"/>
    <w:rsid w:val="00B54BBC"/>
    <w:rsid w:val="00B54BCF"/>
    <w:rsid w:val="00B55DBD"/>
    <w:rsid w:val="00B55EA7"/>
    <w:rsid w:val="00B569E1"/>
    <w:rsid w:val="00B5754A"/>
    <w:rsid w:val="00B6003E"/>
    <w:rsid w:val="00B60857"/>
    <w:rsid w:val="00B60A0C"/>
    <w:rsid w:val="00B60BBC"/>
    <w:rsid w:val="00B60E29"/>
    <w:rsid w:val="00B6134D"/>
    <w:rsid w:val="00B61BC0"/>
    <w:rsid w:val="00B61C8B"/>
    <w:rsid w:val="00B62EA4"/>
    <w:rsid w:val="00B63AEA"/>
    <w:rsid w:val="00B6475C"/>
    <w:rsid w:val="00B64BF0"/>
    <w:rsid w:val="00B65373"/>
    <w:rsid w:val="00B65A8F"/>
    <w:rsid w:val="00B65D78"/>
    <w:rsid w:val="00B66BA5"/>
    <w:rsid w:val="00B675F9"/>
    <w:rsid w:val="00B71A80"/>
    <w:rsid w:val="00B725F0"/>
    <w:rsid w:val="00B72F25"/>
    <w:rsid w:val="00B73004"/>
    <w:rsid w:val="00B73DE0"/>
    <w:rsid w:val="00B747DC"/>
    <w:rsid w:val="00B7657E"/>
    <w:rsid w:val="00B76889"/>
    <w:rsid w:val="00B76942"/>
    <w:rsid w:val="00B773D6"/>
    <w:rsid w:val="00B8026D"/>
    <w:rsid w:val="00B803A2"/>
    <w:rsid w:val="00B804CE"/>
    <w:rsid w:val="00B8093A"/>
    <w:rsid w:val="00B81294"/>
    <w:rsid w:val="00B820F3"/>
    <w:rsid w:val="00B824CA"/>
    <w:rsid w:val="00B82B45"/>
    <w:rsid w:val="00B83FCB"/>
    <w:rsid w:val="00B8409D"/>
    <w:rsid w:val="00B84B19"/>
    <w:rsid w:val="00B856F1"/>
    <w:rsid w:val="00B85B7D"/>
    <w:rsid w:val="00B86AC4"/>
    <w:rsid w:val="00B86BB2"/>
    <w:rsid w:val="00B87723"/>
    <w:rsid w:val="00B87897"/>
    <w:rsid w:val="00B90A24"/>
    <w:rsid w:val="00B9217B"/>
    <w:rsid w:val="00B936CE"/>
    <w:rsid w:val="00B94CCE"/>
    <w:rsid w:val="00B95178"/>
    <w:rsid w:val="00B9579F"/>
    <w:rsid w:val="00B961FA"/>
    <w:rsid w:val="00B965AF"/>
    <w:rsid w:val="00BA0857"/>
    <w:rsid w:val="00BA09CD"/>
    <w:rsid w:val="00BA12BC"/>
    <w:rsid w:val="00BA17C4"/>
    <w:rsid w:val="00BA17F7"/>
    <w:rsid w:val="00BA3650"/>
    <w:rsid w:val="00BA3D63"/>
    <w:rsid w:val="00BA3DD3"/>
    <w:rsid w:val="00BA4021"/>
    <w:rsid w:val="00BA420D"/>
    <w:rsid w:val="00BA471F"/>
    <w:rsid w:val="00BA5880"/>
    <w:rsid w:val="00BA5A60"/>
    <w:rsid w:val="00BA7109"/>
    <w:rsid w:val="00BA718F"/>
    <w:rsid w:val="00BB17F5"/>
    <w:rsid w:val="00BB1E7F"/>
    <w:rsid w:val="00BB246A"/>
    <w:rsid w:val="00BB289A"/>
    <w:rsid w:val="00BB292F"/>
    <w:rsid w:val="00BB483A"/>
    <w:rsid w:val="00BB5269"/>
    <w:rsid w:val="00BB68A2"/>
    <w:rsid w:val="00BBD75C"/>
    <w:rsid w:val="00BBFF43"/>
    <w:rsid w:val="00BC02E5"/>
    <w:rsid w:val="00BC0476"/>
    <w:rsid w:val="00BC0860"/>
    <w:rsid w:val="00BC1EBB"/>
    <w:rsid w:val="00BC301E"/>
    <w:rsid w:val="00BC31EF"/>
    <w:rsid w:val="00BC366E"/>
    <w:rsid w:val="00BC3B6F"/>
    <w:rsid w:val="00BC3F94"/>
    <w:rsid w:val="00BC4634"/>
    <w:rsid w:val="00BC484F"/>
    <w:rsid w:val="00BC4F58"/>
    <w:rsid w:val="00BC5352"/>
    <w:rsid w:val="00BC6969"/>
    <w:rsid w:val="00BC6DF8"/>
    <w:rsid w:val="00BC7152"/>
    <w:rsid w:val="00BC7D38"/>
    <w:rsid w:val="00BD12D7"/>
    <w:rsid w:val="00BD1428"/>
    <w:rsid w:val="00BD2249"/>
    <w:rsid w:val="00BD291D"/>
    <w:rsid w:val="00BD2D94"/>
    <w:rsid w:val="00BD3671"/>
    <w:rsid w:val="00BD40FD"/>
    <w:rsid w:val="00BD4B22"/>
    <w:rsid w:val="00BD4C4B"/>
    <w:rsid w:val="00BD54A9"/>
    <w:rsid w:val="00BD741B"/>
    <w:rsid w:val="00BE0E9C"/>
    <w:rsid w:val="00BE2403"/>
    <w:rsid w:val="00BE2D7A"/>
    <w:rsid w:val="00BE3BAB"/>
    <w:rsid w:val="00BE425B"/>
    <w:rsid w:val="00BE533B"/>
    <w:rsid w:val="00BE5889"/>
    <w:rsid w:val="00BE6889"/>
    <w:rsid w:val="00BE772A"/>
    <w:rsid w:val="00BE7736"/>
    <w:rsid w:val="00BE7774"/>
    <w:rsid w:val="00BF0179"/>
    <w:rsid w:val="00BF04EE"/>
    <w:rsid w:val="00BF145F"/>
    <w:rsid w:val="00BF1EA1"/>
    <w:rsid w:val="00BF2368"/>
    <w:rsid w:val="00BF2AFA"/>
    <w:rsid w:val="00BF3602"/>
    <w:rsid w:val="00BF44D3"/>
    <w:rsid w:val="00BF4542"/>
    <w:rsid w:val="00BF4AD0"/>
    <w:rsid w:val="00BF4F0B"/>
    <w:rsid w:val="00BF6512"/>
    <w:rsid w:val="00BF7346"/>
    <w:rsid w:val="00C0152E"/>
    <w:rsid w:val="00C027BB"/>
    <w:rsid w:val="00C02FD7"/>
    <w:rsid w:val="00C03C0E"/>
    <w:rsid w:val="00C04221"/>
    <w:rsid w:val="00C04AE2"/>
    <w:rsid w:val="00C05585"/>
    <w:rsid w:val="00C068A1"/>
    <w:rsid w:val="00C06DA3"/>
    <w:rsid w:val="00C06E83"/>
    <w:rsid w:val="00C07110"/>
    <w:rsid w:val="00C106F4"/>
    <w:rsid w:val="00C11ADD"/>
    <w:rsid w:val="00C13F3C"/>
    <w:rsid w:val="00C14C13"/>
    <w:rsid w:val="00C15412"/>
    <w:rsid w:val="00C1558B"/>
    <w:rsid w:val="00C1587F"/>
    <w:rsid w:val="00C166D2"/>
    <w:rsid w:val="00C16ADF"/>
    <w:rsid w:val="00C178E2"/>
    <w:rsid w:val="00C21206"/>
    <w:rsid w:val="00C2165E"/>
    <w:rsid w:val="00C21AA8"/>
    <w:rsid w:val="00C22562"/>
    <w:rsid w:val="00C226BF"/>
    <w:rsid w:val="00C23983"/>
    <w:rsid w:val="00C23EEC"/>
    <w:rsid w:val="00C24E6C"/>
    <w:rsid w:val="00C24F78"/>
    <w:rsid w:val="00C25262"/>
    <w:rsid w:val="00C252DA"/>
    <w:rsid w:val="00C25F1A"/>
    <w:rsid w:val="00C26009"/>
    <w:rsid w:val="00C26BB8"/>
    <w:rsid w:val="00C26C75"/>
    <w:rsid w:val="00C30D2D"/>
    <w:rsid w:val="00C311E8"/>
    <w:rsid w:val="00C31249"/>
    <w:rsid w:val="00C3143D"/>
    <w:rsid w:val="00C31EC7"/>
    <w:rsid w:val="00C34DB5"/>
    <w:rsid w:val="00C34E07"/>
    <w:rsid w:val="00C35F03"/>
    <w:rsid w:val="00C36FEF"/>
    <w:rsid w:val="00C372FF"/>
    <w:rsid w:val="00C37704"/>
    <w:rsid w:val="00C40F27"/>
    <w:rsid w:val="00C418BD"/>
    <w:rsid w:val="00C44123"/>
    <w:rsid w:val="00C441CE"/>
    <w:rsid w:val="00C4451E"/>
    <w:rsid w:val="00C44692"/>
    <w:rsid w:val="00C44B51"/>
    <w:rsid w:val="00C45099"/>
    <w:rsid w:val="00C46417"/>
    <w:rsid w:val="00C46806"/>
    <w:rsid w:val="00C47490"/>
    <w:rsid w:val="00C50A56"/>
    <w:rsid w:val="00C510B2"/>
    <w:rsid w:val="00C52EB8"/>
    <w:rsid w:val="00C5315D"/>
    <w:rsid w:val="00C532D8"/>
    <w:rsid w:val="00C53DF0"/>
    <w:rsid w:val="00C53DF7"/>
    <w:rsid w:val="00C53E9F"/>
    <w:rsid w:val="00C54235"/>
    <w:rsid w:val="00C55A8E"/>
    <w:rsid w:val="00C55EC2"/>
    <w:rsid w:val="00C565C6"/>
    <w:rsid w:val="00C5725F"/>
    <w:rsid w:val="00C578E7"/>
    <w:rsid w:val="00C5791A"/>
    <w:rsid w:val="00C61410"/>
    <w:rsid w:val="00C6186E"/>
    <w:rsid w:val="00C677BB"/>
    <w:rsid w:val="00C67BAF"/>
    <w:rsid w:val="00C70D93"/>
    <w:rsid w:val="00C72071"/>
    <w:rsid w:val="00C7264A"/>
    <w:rsid w:val="00C7274D"/>
    <w:rsid w:val="00C728D9"/>
    <w:rsid w:val="00C73831"/>
    <w:rsid w:val="00C74691"/>
    <w:rsid w:val="00C811C8"/>
    <w:rsid w:val="00C814C1"/>
    <w:rsid w:val="00C814FD"/>
    <w:rsid w:val="00C816B9"/>
    <w:rsid w:val="00C82FC4"/>
    <w:rsid w:val="00C836F3"/>
    <w:rsid w:val="00C85283"/>
    <w:rsid w:val="00C861D9"/>
    <w:rsid w:val="00C867F8"/>
    <w:rsid w:val="00C8685F"/>
    <w:rsid w:val="00C872F1"/>
    <w:rsid w:val="00C93398"/>
    <w:rsid w:val="00C9502E"/>
    <w:rsid w:val="00C95296"/>
    <w:rsid w:val="00C95FC9"/>
    <w:rsid w:val="00C97521"/>
    <w:rsid w:val="00CA01AE"/>
    <w:rsid w:val="00CA11ED"/>
    <w:rsid w:val="00CA15F2"/>
    <w:rsid w:val="00CA1C25"/>
    <w:rsid w:val="00CA2A30"/>
    <w:rsid w:val="00CA2DA3"/>
    <w:rsid w:val="00CA3875"/>
    <w:rsid w:val="00CA3AC6"/>
    <w:rsid w:val="00CA40D1"/>
    <w:rsid w:val="00CA4BF3"/>
    <w:rsid w:val="00CA5790"/>
    <w:rsid w:val="00CA6FE1"/>
    <w:rsid w:val="00CA71D8"/>
    <w:rsid w:val="00CA7634"/>
    <w:rsid w:val="00CA7C35"/>
    <w:rsid w:val="00CB0A92"/>
    <w:rsid w:val="00CB15A9"/>
    <w:rsid w:val="00CB181E"/>
    <w:rsid w:val="00CB3086"/>
    <w:rsid w:val="00CB4565"/>
    <w:rsid w:val="00CB57B6"/>
    <w:rsid w:val="00CB59BB"/>
    <w:rsid w:val="00CB5AEA"/>
    <w:rsid w:val="00CB71F9"/>
    <w:rsid w:val="00CB79D1"/>
    <w:rsid w:val="00CB7E17"/>
    <w:rsid w:val="00CB7F29"/>
    <w:rsid w:val="00CC00AD"/>
    <w:rsid w:val="00CC14C0"/>
    <w:rsid w:val="00CC2B02"/>
    <w:rsid w:val="00CC4EEA"/>
    <w:rsid w:val="00CC56C7"/>
    <w:rsid w:val="00CC5EFC"/>
    <w:rsid w:val="00CC662A"/>
    <w:rsid w:val="00CC6EC6"/>
    <w:rsid w:val="00CD060B"/>
    <w:rsid w:val="00CD0988"/>
    <w:rsid w:val="00CD3651"/>
    <w:rsid w:val="00CD3B97"/>
    <w:rsid w:val="00CD4117"/>
    <w:rsid w:val="00CD4896"/>
    <w:rsid w:val="00CD4D68"/>
    <w:rsid w:val="00CD4FA9"/>
    <w:rsid w:val="00CD5388"/>
    <w:rsid w:val="00CD5909"/>
    <w:rsid w:val="00CD5E4B"/>
    <w:rsid w:val="00CE0552"/>
    <w:rsid w:val="00CE0731"/>
    <w:rsid w:val="00CE08BE"/>
    <w:rsid w:val="00CE0FAF"/>
    <w:rsid w:val="00CE378F"/>
    <w:rsid w:val="00CE37DB"/>
    <w:rsid w:val="00CE3802"/>
    <w:rsid w:val="00CE4E1B"/>
    <w:rsid w:val="00CE5965"/>
    <w:rsid w:val="00CE5B34"/>
    <w:rsid w:val="00CE612C"/>
    <w:rsid w:val="00CE6667"/>
    <w:rsid w:val="00CE6ABF"/>
    <w:rsid w:val="00CE7F85"/>
    <w:rsid w:val="00CF03A0"/>
    <w:rsid w:val="00CF1398"/>
    <w:rsid w:val="00CF205D"/>
    <w:rsid w:val="00CF4927"/>
    <w:rsid w:val="00CF5075"/>
    <w:rsid w:val="00CF545C"/>
    <w:rsid w:val="00CF58CC"/>
    <w:rsid w:val="00CF6D82"/>
    <w:rsid w:val="00CF7C09"/>
    <w:rsid w:val="00D00964"/>
    <w:rsid w:val="00D0232F"/>
    <w:rsid w:val="00D0259A"/>
    <w:rsid w:val="00D03A2C"/>
    <w:rsid w:val="00D04073"/>
    <w:rsid w:val="00D06D87"/>
    <w:rsid w:val="00D07015"/>
    <w:rsid w:val="00D0722E"/>
    <w:rsid w:val="00D08C21"/>
    <w:rsid w:val="00D10690"/>
    <w:rsid w:val="00D11FC2"/>
    <w:rsid w:val="00D1228B"/>
    <w:rsid w:val="00D13499"/>
    <w:rsid w:val="00D1418B"/>
    <w:rsid w:val="00D14C66"/>
    <w:rsid w:val="00D15BD9"/>
    <w:rsid w:val="00D1707A"/>
    <w:rsid w:val="00D179EC"/>
    <w:rsid w:val="00D20C45"/>
    <w:rsid w:val="00D20ED7"/>
    <w:rsid w:val="00D225CE"/>
    <w:rsid w:val="00D237BD"/>
    <w:rsid w:val="00D2428B"/>
    <w:rsid w:val="00D24763"/>
    <w:rsid w:val="00D26A0D"/>
    <w:rsid w:val="00D26BEA"/>
    <w:rsid w:val="00D26D26"/>
    <w:rsid w:val="00D27889"/>
    <w:rsid w:val="00D278B6"/>
    <w:rsid w:val="00D27E1B"/>
    <w:rsid w:val="00D30007"/>
    <w:rsid w:val="00D317BE"/>
    <w:rsid w:val="00D336BC"/>
    <w:rsid w:val="00D36B45"/>
    <w:rsid w:val="00D379D0"/>
    <w:rsid w:val="00D37BD1"/>
    <w:rsid w:val="00D4048B"/>
    <w:rsid w:val="00D42A8C"/>
    <w:rsid w:val="00D42AB0"/>
    <w:rsid w:val="00D478AA"/>
    <w:rsid w:val="00D50075"/>
    <w:rsid w:val="00D5269A"/>
    <w:rsid w:val="00D528D7"/>
    <w:rsid w:val="00D53178"/>
    <w:rsid w:val="00D53442"/>
    <w:rsid w:val="00D53F3A"/>
    <w:rsid w:val="00D54094"/>
    <w:rsid w:val="00D54319"/>
    <w:rsid w:val="00D55309"/>
    <w:rsid w:val="00D5679C"/>
    <w:rsid w:val="00D57B39"/>
    <w:rsid w:val="00D61261"/>
    <w:rsid w:val="00D62610"/>
    <w:rsid w:val="00D65B89"/>
    <w:rsid w:val="00D6688D"/>
    <w:rsid w:val="00D66F3F"/>
    <w:rsid w:val="00D67FD7"/>
    <w:rsid w:val="00D717D2"/>
    <w:rsid w:val="00D71A53"/>
    <w:rsid w:val="00D720A3"/>
    <w:rsid w:val="00D722CC"/>
    <w:rsid w:val="00D7360B"/>
    <w:rsid w:val="00D73D61"/>
    <w:rsid w:val="00D74417"/>
    <w:rsid w:val="00D74620"/>
    <w:rsid w:val="00D74CD3"/>
    <w:rsid w:val="00D7525C"/>
    <w:rsid w:val="00D75C1C"/>
    <w:rsid w:val="00D76899"/>
    <w:rsid w:val="00D7732B"/>
    <w:rsid w:val="00D77C17"/>
    <w:rsid w:val="00D77E3C"/>
    <w:rsid w:val="00D801FA"/>
    <w:rsid w:val="00D8173B"/>
    <w:rsid w:val="00D829F8"/>
    <w:rsid w:val="00D82D6D"/>
    <w:rsid w:val="00D83074"/>
    <w:rsid w:val="00D847DE"/>
    <w:rsid w:val="00D84DD9"/>
    <w:rsid w:val="00D8581D"/>
    <w:rsid w:val="00D86A1C"/>
    <w:rsid w:val="00D86A47"/>
    <w:rsid w:val="00D86B0C"/>
    <w:rsid w:val="00D87200"/>
    <w:rsid w:val="00D92959"/>
    <w:rsid w:val="00D92A41"/>
    <w:rsid w:val="00D93075"/>
    <w:rsid w:val="00D931B1"/>
    <w:rsid w:val="00D93312"/>
    <w:rsid w:val="00D9338B"/>
    <w:rsid w:val="00D93419"/>
    <w:rsid w:val="00D93FB5"/>
    <w:rsid w:val="00D946CD"/>
    <w:rsid w:val="00D974A7"/>
    <w:rsid w:val="00D97BC6"/>
    <w:rsid w:val="00DA00A9"/>
    <w:rsid w:val="00DA036F"/>
    <w:rsid w:val="00DA0CC9"/>
    <w:rsid w:val="00DA1563"/>
    <w:rsid w:val="00DA1EA2"/>
    <w:rsid w:val="00DA3458"/>
    <w:rsid w:val="00DA3E52"/>
    <w:rsid w:val="00DA497E"/>
    <w:rsid w:val="00DB0A0A"/>
    <w:rsid w:val="00DB179A"/>
    <w:rsid w:val="00DB1BCA"/>
    <w:rsid w:val="00DB2CBF"/>
    <w:rsid w:val="00DB2DCA"/>
    <w:rsid w:val="00DB2E5D"/>
    <w:rsid w:val="00DB4684"/>
    <w:rsid w:val="00DB4A56"/>
    <w:rsid w:val="00DB5891"/>
    <w:rsid w:val="00DC0E41"/>
    <w:rsid w:val="00DC13F9"/>
    <w:rsid w:val="00DC32F4"/>
    <w:rsid w:val="00DC38C2"/>
    <w:rsid w:val="00DC4B2B"/>
    <w:rsid w:val="00DC5D96"/>
    <w:rsid w:val="00DC5F2C"/>
    <w:rsid w:val="00DC6221"/>
    <w:rsid w:val="00DC6559"/>
    <w:rsid w:val="00DC73D3"/>
    <w:rsid w:val="00DC7D71"/>
    <w:rsid w:val="00DD0AD8"/>
    <w:rsid w:val="00DD1A33"/>
    <w:rsid w:val="00DD1C83"/>
    <w:rsid w:val="00DD414D"/>
    <w:rsid w:val="00DD5D6A"/>
    <w:rsid w:val="00DD5F7E"/>
    <w:rsid w:val="00DD676B"/>
    <w:rsid w:val="00DD6A0D"/>
    <w:rsid w:val="00DD6D89"/>
    <w:rsid w:val="00DD735D"/>
    <w:rsid w:val="00DE0A06"/>
    <w:rsid w:val="00DE1475"/>
    <w:rsid w:val="00DE149B"/>
    <w:rsid w:val="00DE30C6"/>
    <w:rsid w:val="00DE3DA5"/>
    <w:rsid w:val="00DE5A5F"/>
    <w:rsid w:val="00DE674D"/>
    <w:rsid w:val="00DE6F77"/>
    <w:rsid w:val="00DE7147"/>
    <w:rsid w:val="00DE716B"/>
    <w:rsid w:val="00DF0E18"/>
    <w:rsid w:val="00DF0F14"/>
    <w:rsid w:val="00DF160E"/>
    <w:rsid w:val="00DF19D4"/>
    <w:rsid w:val="00DF1E56"/>
    <w:rsid w:val="00DF20B9"/>
    <w:rsid w:val="00DF2500"/>
    <w:rsid w:val="00DF33DF"/>
    <w:rsid w:val="00DF3886"/>
    <w:rsid w:val="00DF391A"/>
    <w:rsid w:val="00DF3B6F"/>
    <w:rsid w:val="00DF460C"/>
    <w:rsid w:val="00DF4786"/>
    <w:rsid w:val="00DF5993"/>
    <w:rsid w:val="00DF622A"/>
    <w:rsid w:val="00DF6C36"/>
    <w:rsid w:val="00E029F7"/>
    <w:rsid w:val="00E03128"/>
    <w:rsid w:val="00E04345"/>
    <w:rsid w:val="00E0505D"/>
    <w:rsid w:val="00E063C3"/>
    <w:rsid w:val="00E06B3B"/>
    <w:rsid w:val="00E07961"/>
    <w:rsid w:val="00E07CC1"/>
    <w:rsid w:val="00E10370"/>
    <w:rsid w:val="00E12271"/>
    <w:rsid w:val="00E1361D"/>
    <w:rsid w:val="00E169FF"/>
    <w:rsid w:val="00E20F4F"/>
    <w:rsid w:val="00E21557"/>
    <w:rsid w:val="00E23C66"/>
    <w:rsid w:val="00E259F5"/>
    <w:rsid w:val="00E26BA9"/>
    <w:rsid w:val="00E277D8"/>
    <w:rsid w:val="00E27F5C"/>
    <w:rsid w:val="00E312FE"/>
    <w:rsid w:val="00E31ABF"/>
    <w:rsid w:val="00E32241"/>
    <w:rsid w:val="00E361C1"/>
    <w:rsid w:val="00E36DFD"/>
    <w:rsid w:val="00E37071"/>
    <w:rsid w:val="00E37634"/>
    <w:rsid w:val="00E40421"/>
    <w:rsid w:val="00E42568"/>
    <w:rsid w:val="00E4257C"/>
    <w:rsid w:val="00E42BCD"/>
    <w:rsid w:val="00E4364C"/>
    <w:rsid w:val="00E44D76"/>
    <w:rsid w:val="00E45172"/>
    <w:rsid w:val="00E46D71"/>
    <w:rsid w:val="00E47884"/>
    <w:rsid w:val="00E51A35"/>
    <w:rsid w:val="00E5351D"/>
    <w:rsid w:val="00E53921"/>
    <w:rsid w:val="00E567F0"/>
    <w:rsid w:val="00E56E25"/>
    <w:rsid w:val="00E57436"/>
    <w:rsid w:val="00E574CA"/>
    <w:rsid w:val="00E57524"/>
    <w:rsid w:val="00E57885"/>
    <w:rsid w:val="00E62F8D"/>
    <w:rsid w:val="00E64DD6"/>
    <w:rsid w:val="00E6500C"/>
    <w:rsid w:val="00E6515E"/>
    <w:rsid w:val="00E66E15"/>
    <w:rsid w:val="00E67348"/>
    <w:rsid w:val="00E676ED"/>
    <w:rsid w:val="00E70425"/>
    <w:rsid w:val="00E707A3"/>
    <w:rsid w:val="00E71AA0"/>
    <w:rsid w:val="00E72035"/>
    <w:rsid w:val="00E73A40"/>
    <w:rsid w:val="00E746EF"/>
    <w:rsid w:val="00E74A08"/>
    <w:rsid w:val="00E76F87"/>
    <w:rsid w:val="00E77A05"/>
    <w:rsid w:val="00E7E045"/>
    <w:rsid w:val="00E80596"/>
    <w:rsid w:val="00E809A5"/>
    <w:rsid w:val="00E8144F"/>
    <w:rsid w:val="00E81E81"/>
    <w:rsid w:val="00E82461"/>
    <w:rsid w:val="00E8278F"/>
    <w:rsid w:val="00E83F07"/>
    <w:rsid w:val="00E84760"/>
    <w:rsid w:val="00E84A63"/>
    <w:rsid w:val="00E85E2E"/>
    <w:rsid w:val="00E862E9"/>
    <w:rsid w:val="00E86B50"/>
    <w:rsid w:val="00E8702D"/>
    <w:rsid w:val="00E877BD"/>
    <w:rsid w:val="00E87E51"/>
    <w:rsid w:val="00E903B1"/>
    <w:rsid w:val="00E9094D"/>
    <w:rsid w:val="00E90D6E"/>
    <w:rsid w:val="00E91F3A"/>
    <w:rsid w:val="00E924D0"/>
    <w:rsid w:val="00E92D43"/>
    <w:rsid w:val="00E93D3E"/>
    <w:rsid w:val="00E94046"/>
    <w:rsid w:val="00E9409D"/>
    <w:rsid w:val="00E946EB"/>
    <w:rsid w:val="00E94B77"/>
    <w:rsid w:val="00E94C1D"/>
    <w:rsid w:val="00E95C3F"/>
    <w:rsid w:val="00E96961"/>
    <w:rsid w:val="00E97B1D"/>
    <w:rsid w:val="00EA16FA"/>
    <w:rsid w:val="00EA2A2E"/>
    <w:rsid w:val="00EA379B"/>
    <w:rsid w:val="00EA5C82"/>
    <w:rsid w:val="00EA5F55"/>
    <w:rsid w:val="00EA604E"/>
    <w:rsid w:val="00EA660F"/>
    <w:rsid w:val="00EA74AD"/>
    <w:rsid w:val="00EA7DDD"/>
    <w:rsid w:val="00EB2090"/>
    <w:rsid w:val="00EB2B7D"/>
    <w:rsid w:val="00EB4122"/>
    <w:rsid w:val="00EB470F"/>
    <w:rsid w:val="00EB55F0"/>
    <w:rsid w:val="00EB5995"/>
    <w:rsid w:val="00EB5A44"/>
    <w:rsid w:val="00EB6402"/>
    <w:rsid w:val="00EB67FF"/>
    <w:rsid w:val="00EB750C"/>
    <w:rsid w:val="00EC032B"/>
    <w:rsid w:val="00EC11C4"/>
    <w:rsid w:val="00EC19DA"/>
    <w:rsid w:val="00EC2B6D"/>
    <w:rsid w:val="00EC3683"/>
    <w:rsid w:val="00EC5959"/>
    <w:rsid w:val="00EC657C"/>
    <w:rsid w:val="00EC70BA"/>
    <w:rsid w:val="00EC79EC"/>
    <w:rsid w:val="00EC7AB2"/>
    <w:rsid w:val="00ED0D5E"/>
    <w:rsid w:val="00ED2578"/>
    <w:rsid w:val="00ED3975"/>
    <w:rsid w:val="00ED45A1"/>
    <w:rsid w:val="00ED5FE9"/>
    <w:rsid w:val="00ED61B6"/>
    <w:rsid w:val="00ED69FD"/>
    <w:rsid w:val="00ED6F9E"/>
    <w:rsid w:val="00ED71C1"/>
    <w:rsid w:val="00ED72F4"/>
    <w:rsid w:val="00ED7396"/>
    <w:rsid w:val="00ED7927"/>
    <w:rsid w:val="00EE0E48"/>
    <w:rsid w:val="00EE1E6F"/>
    <w:rsid w:val="00EE2CAE"/>
    <w:rsid w:val="00EE32D4"/>
    <w:rsid w:val="00EE3334"/>
    <w:rsid w:val="00EE37EF"/>
    <w:rsid w:val="00EE3B8D"/>
    <w:rsid w:val="00EE61F0"/>
    <w:rsid w:val="00EE699F"/>
    <w:rsid w:val="00EE6BAE"/>
    <w:rsid w:val="00EE6D0B"/>
    <w:rsid w:val="00EE6DD1"/>
    <w:rsid w:val="00EF1381"/>
    <w:rsid w:val="00EF23D8"/>
    <w:rsid w:val="00EF245A"/>
    <w:rsid w:val="00EF2FE4"/>
    <w:rsid w:val="00EF4585"/>
    <w:rsid w:val="00EF56D4"/>
    <w:rsid w:val="00EF5C4D"/>
    <w:rsid w:val="00EF5E9C"/>
    <w:rsid w:val="00EF6DD7"/>
    <w:rsid w:val="00EF7444"/>
    <w:rsid w:val="00EF7473"/>
    <w:rsid w:val="00EF79E5"/>
    <w:rsid w:val="00F002B1"/>
    <w:rsid w:val="00F013EE"/>
    <w:rsid w:val="00F01547"/>
    <w:rsid w:val="00F018F6"/>
    <w:rsid w:val="00F01C75"/>
    <w:rsid w:val="00F020C7"/>
    <w:rsid w:val="00F02890"/>
    <w:rsid w:val="00F03B9F"/>
    <w:rsid w:val="00F03EFC"/>
    <w:rsid w:val="00F052BE"/>
    <w:rsid w:val="00F053BC"/>
    <w:rsid w:val="00F05D34"/>
    <w:rsid w:val="00F05DC8"/>
    <w:rsid w:val="00F06C0B"/>
    <w:rsid w:val="00F07A27"/>
    <w:rsid w:val="00F07CC3"/>
    <w:rsid w:val="00F07EFD"/>
    <w:rsid w:val="00F10836"/>
    <w:rsid w:val="00F10876"/>
    <w:rsid w:val="00F11266"/>
    <w:rsid w:val="00F11C38"/>
    <w:rsid w:val="00F11C73"/>
    <w:rsid w:val="00F12A0A"/>
    <w:rsid w:val="00F12A56"/>
    <w:rsid w:val="00F12FD8"/>
    <w:rsid w:val="00F13613"/>
    <w:rsid w:val="00F1368D"/>
    <w:rsid w:val="00F137BE"/>
    <w:rsid w:val="00F13B33"/>
    <w:rsid w:val="00F13D42"/>
    <w:rsid w:val="00F1435D"/>
    <w:rsid w:val="00F14A2F"/>
    <w:rsid w:val="00F15584"/>
    <w:rsid w:val="00F15E0E"/>
    <w:rsid w:val="00F17739"/>
    <w:rsid w:val="00F20CBD"/>
    <w:rsid w:val="00F24E47"/>
    <w:rsid w:val="00F24EB9"/>
    <w:rsid w:val="00F25949"/>
    <w:rsid w:val="00F25B44"/>
    <w:rsid w:val="00F25D87"/>
    <w:rsid w:val="00F26EFE"/>
    <w:rsid w:val="00F30330"/>
    <w:rsid w:val="00F30C02"/>
    <w:rsid w:val="00F30C2E"/>
    <w:rsid w:val="00F31469"/>
    <w:rsid w:val="00F31F34"/>
    <w:rsid w:val="00F32387"/>
    <w:rsid w:val="00F328CB"/>
    <w:rsid w:val="00F3596C"/>
    <w:rsid w:val="00F36D83"/>
    <w:rsid w:val="00F3759C"/>
    <w:rsid w:val="00F40C42"/>
    <w:rsid w:val="00F41974"/>
    <w:rsid w:val="00F421BF"/>
    <w:rsid w:val="00F42781"/>
    <w:rsid w:val="00F42B61"/>
    <w:rsid w:val="00F43ECB"/>
    <w:rsid w:val="00F44176"/>
    <w:rsid w:val="00F46350"/>
    <w:rsid w:val="00F46811"/>
    <w:rsid w:val="00F46EB7"/>
    <w:rsid w:val="00F47D29"/>
    <w:rsid w:val="00F517B4"/>
    <w:rsid w:val="00F5186C"/>
    <w:rsid w:val="00F51E54"/>
    <w:rsid w:val="00F5240C"/>
    <w:rsid w:val="00F529C8"/>
    <w:rsid w:val="00F5417B"/>
    <w:rsid w:val="00F54195"/>
    <w:rsid w:val="00F54538"/>
    <w:rsid w:val="00F552E2"/>
    <w:rsid w:val="00F56263"/>
    <w:rsid w:val="00F562D7"/>
    <w:rsid w:val="00F56786"/>
    <w:rsid w:val="00F567E7"/>
    <w:rsid w:val="00F57281"/>
    <w:rsid w:val="00F61218"/>
    <w:rsid w:val="00F62948"/>
    <w:rsid w:val="00F63ADE"/>
    <w:rsid w:val="00F63B5F"/>
    <w:rsid w:val="00F644BD"/>
    <w:rsid w:val="00F66935"/>
    <w:rsid w:val="00F66E5E"/>
    <w:rsid w:val="00F67329"/>
    <w:rsid w:val="00F67BF9"/>
    <w:rsid w:val="00F67C94"/>
    <w:rsid w:val="00F70C5C"/>
    <w:rsid w:val="00F7121B"/>
    <w:rsid w:val="00F71FEA"/>
    <w:rsid w:val="00F7245C"/>
    <w:rsid w:val="00F72769"/>
    <w:rsid w:val="00F72AF2"/>
    <w:rsid w:val="00F7404C"/>
    <w:rsid w:val="00F74F95"/>
    <w:rsid w:val="00F76C33"/>
    <w:rsid w:val="00F78D8F"/>
    <w:rsid w:val="00F81733"/>
    <w:rsid w:val="00F8272A"/>
    <w:rsid w:val="00F83934"/>
    <w:rsid w:val="00F83CC4"/>
    <w:rsid w:val="00F84E57"/>
    <w:rsid w:val="00F85696"/>
    <w:rsid w:val="00F86392"/>
    <w:rsid w:val="00F866BB"/>
    <w:rsid w:val="00F8699D"/>
    <w:rsid w:val="00F87C72"/>
    <w:rsid w:val="00F8A6D8"/>
    <w:rsid w:val="00F908D5"/>
    <w:rsid w:val="00F91378"/>
    <w:rsid w:val="00F91FC7"/>
    <w:rsid w:val="00F92228"/>
    <w:rsid w:val="00F92240"/>
    <w:rsid w:val="00F926CA"/>
    <w:rsid w:val="00F92C08"/>
    <w:rsid w:val="00F938E3"/>
    <w:rsid w:val="00F93D46"/>
    <w:rsid w:val="00F93E77"/>
    <w:rsid w:val="00F94016"/>
    <w:rsid w:val="00F94DF4"/>
    <w:rsid w:val="00F97ABA"/>
    <w:rsid w:val="00FA1DE3"/>
    <w:rsid w:val="00FA1FDE"/>
    <w:rsid w:val="00FA2176"/>
    <w:rsid w:val="00FA272D"/>
    <w:rsid w:val="00FA2EAA"/>
    <w:rsid w:val="00FA3B78"/>
    <w:rsid w:val="00FA4D0A"/>
    <w:rsid w:val="00FA5B1D"/>
    <w:rsid w:val="00FA5BAE"/>
    <w:rsid w:val="00FA6303"/>
    <w:rsid w:val="00FA63A4"/>
    <w:rsid w:val="00FA6751"/>
    <w:rsid w:val="00FA752A"/>
    <w:rsid w:val="00FB0131"/>
    <w:rsid w:val="00FB0E10"/>
    <w:rsid w:val="00FB192F"/>
    <w:rsid w:val="00FB1FC1"/>
    <w:rsid w:val="00FB4BA4"/>
    <w:rsid w:val="00FB4E67"/>
    <w:rsid w:val="00FB5164"/>
    <w:rsid w:val="00FB5764"/>
    <w:rsid w:val="00FB5B7A"/>
    <w:rsid w:val="00FB6995"/>
    <w:rsid w:val="00FB6EB0"/>
    <w:rsid w:val="00FB707B"/>
    <w:rsid w:val="00FB732A"/>
    <w:rsid w:val="00FB7585"/>
    <w:rsid w:val="00FC0701"/>
    <w:rsid w:val="00FC0CAD"/>
    <w:rsid w:val="00FC2218"/>
    <w:rsid w:val="00FC2A4E"/>
    <w:rsid w:val="00FC2B23"/>
    <w:rsid w:val="00FC3327"/>
    <w:rsid w:val="00FC509F"/>
    <w:rsid w:val="00FC5284"/>
    <w:rsid w:val="00FC55C9"/>
    <w:rsid w:val="00FC61C9"/>
    <w:rsid w:val="00FC6AA2"/>
    <w:rsid w:val="00FC71E1"/>
    <w:rsid w:val="00FC7CA9"/>
    <w:rsid w:val="00FD07E0"/>
    <w:rsid w:val="00FD17DE"/>
    <w:rsid w:val="00FD485A"/>
    <w:rsid w:val="00FD4A03"/>
    <w:rsid w:val="00FD6607"/>
    <w:rsid w:val="00FD72FA"/>
    <w:rsid w:val="00FD7DDE"/>
    <w:rsid w:val="00FD7ECE"/>
    <w:rsid w:val="00FE0065"/>
    <w:rsid w:val="00FE08D0"/>
    <w:rsid w:val="00FE13DC"/>
    <w:rsid w:val="00FE17B7"/>
    <w:rsid w:val="00FE2785"/>
    <w:rsid w:val="00FE2D2E"/>
    <w:rsid w:val="00FE3960"/>
    <w:rsid w:val="00FE425A"/>
    <w:rsid w:val="00FE5AFD"/>
    <w:rsid w:val="00FE6DA9"/>
    <w:rsid w:val="00FE720D"/>
    <w:rsid w:val="00FE74B0"/>
    <w:rsid w:val="00FF0D9A"/>
    <w:rsid w:val="00FF1B56"/>
    <w:rsid w:val="00FF2147"/>
    <w:rsid w:val="00FF25B4"/>
    <w:rsid w:val="00FF28DC"/>
    <w:rsid w:val="00FF28E0"/>
    <w:rsid w:val="00FF31E3"/>
    <w:rsid w:val="00FF3C7E"/>
    <w:rsid w:val="00FF56CF"/>
    <w:rsid w:val="00FF583F"/>
    <w:rsid w:val="00FF5846"/>
    <w:rsid w:val="00FF5B60"/>
    <w:rsid w:val="00FF5EAC"/>
    <w:rsid w:val="00FF624A"/>
    <w:rsid w:val="00FF685E"/>
    <w:rsid w:val="00FF7E7F"/>
    <w:rsid w:val="010A6435"/>
    <w:rsid w:val="010D04BB"/>
    <w:rsid w:val="010DC6E4"/>
    <w:rsid w:val="0141C950"/>
    <w:rsid w:val="0147CADC"/>
    <w:rsid w:val="014BC872"/>
    <w:rsid w:val="0153F7E9"/>
    <w:rsid w:val="0177FAA7"/>
    <w:rsid w:val="01812021"/>
    <w:rsid w:val="0195811C"/>
    <w:rsid w:val="0196A0A8"/>
    <w:rsid w:val="019A1ADD"/>
    <w:rsid w:val="01AD6260"/>
    <w:rsid w:val="01BCA984"/>
    <w:rsid w:val="01BE138F"/>
    <w:rsid w:val="01DE40A0"/>
    <w:rsid w:val="01F4BC34"/>
    <w:rsid w:val="02049E1D"/>
    <w:rsid w:val="02117FEC"/>
    <w:rsid w:val="0224BDA5"/>
    <w:rsid w:val="022556DB"/>
    <w:rsid w:val="022EB58A"/>
    <w:rsid w:val="023100D6"/>
    <w:rsid w:val="0235627B"/>
    <w:rsid w:val="024B5B20"/>
    <w:rsid w:val="025264A5"/>
    <w:rsid w:val="02527325"/>
    <w:rsid w:val="025FD2D9"/>
    <w:rsid w:val="02747F6D"/>
    <w:rsid w:val="02797EBC"/>
    <w:rsid w:val="02840450"/>
    <w:rsid w:val="02887F3A"/>
    <w:rsid w:val="0290B1B4"/>
    <w:rsid w:val="02952BA4"/>
    <w:rsid w:val="0297964F"/>
    <w:rsid w:val="02BF592B"/>
    <w:rsid w:val="02CFAA32"/>
    <w:rsid w:val="02D22184"/>
    <w:rsid w:val="02D27B03"/>
    <w:rsid w:val="02E9B056"/>
    <w:rsid w:val="02EA65E1"/>
    <w:rsid w:val="02EB7100"/>
    <w:rsid w:val="02EC0200"/>
    <w:rsid w:val="02FA8A1A"/>
    <w:rsid w:val="03066679"/>
    <w:rsid w:val="0307A3EF"/>
    <w:rsid w:val="030CD144"/>
    <w:rsid w:val="0315B866"/>
    <w:rsid w:val="032BB622"/>
    <w:rsid w:val="032CF56B"/>
    <w:rsid w:val="033C1837"/>
    <w:rsid w:val="033CC97B"/>
    <w:rsid w:val="03442046"/>
    <w:rsid w:val="0345D241"/>
    <w:rsid w:val="034BFDD6"/>
    <w:rsid w:val="034D43DE"/>
    <w:rsid w:val="034F45D0"/>
    <w:rsid w:val="0358436A"/>
    <w:rsid w:val="035D1D18"/>
    <w:rsid w:val="03734FCF"/>
    <w:rsid w:val="037A49CA"/>
    <w:rsid w:val="0393F9CD"/>
    <w:rsid w:val="0396E6E8"/>
    <w:rsid w:val="03A38E24"/>
    <w:rsid w:val="03AA348E"/>
    <w:rsid w:val="03AD4A21"/>
    <w:rsid w:val="03AFC2C2"/>
    <w:rsid w:val="03B1F5CE"/>
    <w:rsid w:val="03B3D154"/>
    <w:rsid w:val="03CA0E00"/>
    <w:rsid w:val="03CD461D"/>
    <w:rsid w:val="03CF1398"/>
    <w:rsid w:val="03DB6DED"/>
    <w:rsid w:val="03E4A3CB"/>
    <w:rsid w:val="03EBCD8B"/>
    <w:rsid w:val="03EE3A11"/>
    <w:rsid w:val="03F80AAE"/>
    <w:rsid w:val="03F88CD9"/>
    <w:rsid w:val="03FC11FD"/>
    <w:rsid w:val="04039CB4"/>
    <w:rsid w:val="0404683A"/>
    <w:rsid w:val="040DFE90"/>
    <w:rsid w:val="0411618D"/>
    <w:rsid w:val="041FE66F"/>
    <w:rsid w:val="04306981"/>
    <w:rsid w:val="044181FA"/>
    <w:rsid w:val="04564336"/>
    <w:rsid w:val="04664895"/>
    <w:rsid w:val="04687D17"/>
    <w:rsid w:val="047300D1"/>
    <w:rsid w:val="0479F9A2"/>
    <w:rsid w:val="04817EA8"/>
    <w:rsid w:val="0485E4FB"/>
    <w:rsid w:val="048B2082"/>
    <w:rsid w:val="04938AFF"/>
    <w:rsid w:val="04A0D889"/>
    <w:rsid w:val="04AD84DD"/>
    <w:rsid w:val="04D32082"/>
    <w:rsid w:val="04D437F0"/>
    <w:rsid w:val="04DAA769"/>
    <w:rsid w:val="04E2AC16"/>
    <w:rsid w:val="04F50D13"/>
    <w:rsid w:val="04FB092D"/>
    <w:rsid w:val="04FD9A2F"/>
    <w:rsid w:val="050299DD"/>
    <w:rsid w:val="0504518A"/>
    <w:rsid w:val="051665D2"/>
    <w:rsid w:val="051BC9E6"/>
    <w:rsid w:val="05217685"/>
    <w:rsid w:val="05271378"/>
    <w:rsid w:val="052C24D6"/>
    <w:rsid w:val="05336D79"/>
    <w:rsid w:val="0535E7E4"/>
    <w:rsid w:val="05395AF6"/>
    <w:rsid w:val="053C5D12"/>
    <w:rsid w:val="053F0651"/>
    <w:rsid w:val="05663B7C"/>
    <w:rsid w:val="056849D8"/>
    <w:rsid w:val="056B7880"/>
    <w:rsid w:val="0572942C"/>
    <w:rsid w:val="05931B3A"/>
    <w:rsid w:val="05942EBC"/>
    <w:rsid w:val="05AA6E2F"/>
    <w:rsid w:val="05AE3130"/>
    <w:rsid w:val="05B692EB"/>
    <w:rsid w:val="05C0FAC1"/>
    <w:rsid w:val="05C946DE"/>
    <w:rsid w:val="05D44C76"/>
    <w:rsid w:val="05D69FD7"/>
    <w:rsid w:val="05D71066"/>
    <w:rsid w:val="05DAF621"/>
    <w:rsid w:val="05E3D071"/>
    <w:rsid w:val="05ED7B1A"/>
    <w:rsid w:val="05F73EAE"/>
    <w:rsid w:val="05FC3CD8"/>
    <w:rsid w:val="060FBC4F"/>
    <w:rsid w:val="061416FE"/>
    <w:rsid w:val="0616603D"/>
    <w:rsid w:val="0616A96A"/>
    <w:rsid w:val="0619BE76"/>
    <w:rsid w:val="061CA0F3"/>
    <w:rsid w:val="0631D36D"/>
    <w:rsid w:val="0635A2BA"/>
    <w:rsid w:val="0637BDAF"/>
    <w:rsid w:val="0637F32A"/>
    <w:rsid w:val="064E7AA1"/>
    <w:rsid w:val="065A0C8E"/>
    <w:rsid w:val="066966AB"/>
    <w:rsid w:val="066BABEA"/>
    <w:rsid w:val="066F907D"/>
    <w:rsid w:val="067442BF"/>
    <w:rsid w:val="06796AAC"/>
    <w:rsid w:val="06A0B525"/>
    <w:rsid w:val="06A219D6"/>
    <w:rsid w:val="06A5301E"/>
    <w:rsid w:val="06AAB5AF"/>
    <w:rsid w:val="06B08414"/>
    <w:rsid w:val="06B4D984"/>
    <w:rsid w:val="06C8E190"/>
    <w:rsid w:val="06C9D0B0"/>
    <w:rsid w:val="06D14226"/>
    <w:rsid w:val="06D82288"/>
    <w:rsid w:val="06E125F2"/>
    <w:rsid w:val="06E33DC1"/>
    <w:rsid w:val="06E3A2AA"/>
    <w:rsid w:val="06E78A89"/>
    <w:rsid w:val="06ED069C"/>
    <w:rsid w:val="070431DB"/>
    <w:rsid w:val="0704B3C3"/>
    <w:rsid w:val="070E4856"/>
    <w:rsid w:val="0710D74E"/>
    <w:rsid w:val="0711D130"/>
    <w:rsid w:val="07139E24"/>
    <w:rsid w:val="072E67C9"/>
    <w:rsid w:val="072FDC7C"/>
    <w:rsid w:val="073712B6"/>
    <w:rsid w:val="073A38C5"/>
    <w:rsid w:val="07454E5C"/>
    <w:rsid w:val="074A113F"/>
    <w:rsid w:val="075533BE"/>
    <w:rsid w:val="07612D44"/>
    <w:rsid w:val="076514FA"/>
    <w:rsid w:val="0777B11A"/>
    <w:rsid w:val="077ABA9D"/>
    <w:rsid w:val="077C5A2C"/>
    <w:rsid w:val="0780EDF3"/>
    <w:rsid w:val="07867505"/>
    <w:rsid w:val="078A4898"/>
    <w:rsid w:val="078BCF53"/>
    <w:rsid w:val="078BDA31"/>
    <w:rsid w:val="07960C13"/>
    <w:rsid w:val="079D1BCF"/>
    <w:rsid w:val="07A0EBB1"/>
    <w:rsid w:val="07A65961"/>
    <w:rsid w:val="07B23C3F"/>
    <w:rsid w:val="07BA0649"/>
    <w:rsid w:val="07BD5FC6"/>
    <w:rsid w:val="07BEDB4A"/>
    <w:rsid w:val="07C347BC"/>
    <w:rsid w:val="07CAB713"/>
    <w:rsid w:val="07D8A244"/>
    <w:rsid w:val="08077CC1"/>
    <w:rsid w:val="080E65D9"/>
    <w:rsid w:val="08145F16"/>
    <w:rsid w:val="081B4518"/>
    <w:rsid w:val="0830FE45"/>
    <w:rsid w:val="0832C19C"/>
    <w:rsid w:val="0832EED7"/>
    <w:rsid w:val="08374C76"/>
    <w:rsid w:val="083837CF"/>
    <w:rsid w:val="083D9905"/>
    <w:rsid w:val="0844DD4F"/>
    <w:rsid w:val="08499C3A"/>
    <w:rsid w:val="084DA336"/>
    <w:rsid w:val="08547180"/>
    <w:rsid w:val="0859235E"/>
    <w:rsid w:val="085D673A"/>
    <w:rsid w:val="0865E849"/>
    <w:rsid w:val="08668159"/>
    <w:rsid w:val="086CAFE7"/>
    <w:rsid w:val="088503C3"/>
    <w:rsid w:val="0893D2EF"/>
    <w:rsid w:val="08A68C9A"/>
    <w:rsid w:val="08AEC7BE"/>
    <w:rsid w:val="08BB3BFE"/>
    <w:rsid w:val="08C78CB3"/>
    <w:rsid w:val="08CA4E18"/>
    <w:rsid w:val="08D14B44"/>
    <w:rsid w:val="08D4B8FF"/>
    <w:rsid w:val="08EB6321"/>
    <w:rsid w:val="08F012D5"/>
    <w:rsid w:val="08F0B4AA"/>
    <w:rsid w:val="08F22441"/>
    <w:rsid w:val="08F4B981"/>
    <w:rsid w:val="08F954D7"/>
    <w:rsid w:val="08FE3684"/>
    <w:rsid w:val="090158CA"/>
    <w:rsid w:val="09091749"/>
    <w:rsid w:val="090EFCE2"/>
    <w:rsid w:val="09193A8F"/>
    <w:rsid w:val="091EC048"/>
    <w:rsid w:val="09277E9F"/>
    <w:rsid w:val="093D9DE2"/>
    <w:rsid w:val="094D4BEE"/>
    <w:rsid w:val="09549AB9"/>
    <w:rsid w:val="095E0325"/>
    <w:rsid w:val="09627818"/>
    <w:rsid w:val="098AD006"/>
    <w:rsid w:val="09A165E7"/>
    <w:rsid w:val="09A63D61"/>
    <w:rsid w:val="09C2F79E"/>
    <w:rsid w:val="09C62DBE"/>
    <w:rsid w:val="09CDB623"/>
    <w:rsid w:val="09E6E5FE"/>
    <w:rsid w:val="09E829BC"/>
    <w:rsid w:val="09EC4F47"/>
    <w:rsid w:val="09EDEBB7"/>
    <w:rsid w:val="09F46DA5"/>
    <w:rsid w:val="09FADD39"/>
    <w:rsid w:val="09FBE94F"/>
    <w:rsid w:val="09FC0113"/>
    <w:rsid w:val="09FE9071"/>
    <w:rsid w:val="0A0E5C6C"/>
    <w:rsid w:val="0A1F8BA2"/>
    <w:rsid w:val="0A20A22A"/>
    <w:rsid w:val="0A265140"/>
    <w:rsid w:val="0A2F3A43"/>
    <w:rsid w:val="0A32B32F"/>
    <w:rsid w:val="0A357464"/>
    <w:rsid w:val="0A3856A8"/>
    <w:rsid w:val="0A402791"/>
    <w:rsid w:val="0A48F1C0"/>
    <w:rsid w:val="0A4D3FF2"/>
    <w:rsid w:val="0A56DDA4"/>
    <w:rsid w:val="0A7A9909"/>
    <w:rsid w:val="0A7F1CA7"/>
    <w:rsid w:val="0A7FF8DF"/>
    <w:rsid w:val="0A8DD491"/>
    <w:rsid w:val="0A8EB7F6"/>
    <w:rsid w:val="0A9765BC"/>
    <w:rsid w:val="0A996182"/>
    <w:rsid w:val="0AA39C7E"/>
    <w:rsid w:val="0AA9D6A7"/>
    <w:rsid w:val="0AB04436"/>
    <w:rsid w:val="0ABAC29A"/>
    <w:rsid w:val="0AD51526"/>
    <w:rsid w:val="0AD5640D"/>
    <w:rsid w:val="0ADD70BA"/>
    <w:rsid w:val="0AF08E69"/>
    <w:rsid w:val="0AF2B55C"/>
    <w:rsid w:val="0AFE576F"/>
    <w:rsid w:val="0B009980"/>
    <w:rsid w:val="0B00BB32"/>
    <w:rsid w:val="0B197183"/>
    <w:rsid w:val="0B1A94B5"/>
    <w:rsid w:val="0B5859D2"/>
    <w:rsid w:val="0B5F3980"/>
    <w:rsid w:val="0B610C61"/>
    <w:rsid w:val="0B61A316"/>
    <w:rsid w:val="0B6AC414"/>
    <w:rsid w:val="0B6DF58D"/>
    <w:rsid w:val="0B6F045E"/>
    <w:rsid w:val="0B72D5ED"/>
    <w:rsid w:val="0B75BE0A"/>
    <w:rsid w:val="0B776285"/>
    <w:rsid w:val="0B78AEE1"/>
    <w:rsid w:val="0B89651F"/>
    <w:rsid w:val="0B950D66"/>
    <w:rsid w:val="0BA16880"/>
    <w:rsid w:val="0BA50FC6"/>
    <w:rsid w:val="0BACB1A6"/>
    <w:rsid w:val="0BAE7DED"/>
    <w:rsid w:val="0BB364DC"/>
    <w:rsid w:val="0BB69B0F"/>
    <w:rsid w:val="0BB7389D"/>
    <w:rsid w:val="0BB904E7"/>
    <w:rsid w:val="0BBC3716"/>
    <w:rsid w:val="0BC05242"/>
    <w:rsid w:val="0BC088B4"/>
    <w:rsid w:val="0BDDE53E"/>
    <w:rsid w:val="0BDDF32B"/>
    <w:rsid w:val="0BE1B5D5"/>
    <w:rsid w:val="0BFAA05D"/>
    <w:rsid w:val="0C192F92"/>
    <w:rsid w:val="0C1AD961"/>
    <w:rsid w:val="0C1D0B26"/>
    <w:rsid w:val="0C2E7D8E"/>
    <w:rsid w:val="0C32986A"/>
    <w:rsid w:val="0C34983E"/>
    <w:rsid w:val="0C3B28F8"/>
    <w:rsid w:val="0C3F03BA"/>
    <w:rsid w:val="0C41D3A3"/>
    <w:rsid w:val="0C48AB0E"/>
    <w:rsid w:val="0C556E0B"/>
    <w:rsid w:val="0C5CCE1B"/>
    <w:rsid w:val="0C65AFE7"/>
    <w:rsid w:val="0C6DFD83"/>
    <w:rsid w:val="0C722DAA"/>
    <w:rsid w:val="0C7CF350"/>
    <w:rsid w:val="0C83AB12"/>
    <w:rsid w:val="0C860661"/>
    <w:rsid w:val="0C866316"/>
    <w:rsid w:val="0C8FD32C"/>
    <w:rsid w:val="0CA74BD5"/>
    <w:rsid w:val="0CB2481D"/>
    <w:rsid w:val="0CC5A155"/>
    <w:rsid w:val="0CC78D8E"/>
    <w:rsid w:val="0CCCA974"/>
    <w:rsid w:val="0CD9B00D"/>
    <w:rsid w:val="0CDB2ED2"/>
    <w:rsid w:val="0CE026F0"/>
    <w:rsid w:val="0CE03740"/>
    <w:rsid w:val="0CE53639"/>
    <w:rsid w:val="0CF36D6B"/>
    <w:rsid w:val="0CF4ACA4"/>
    <w:rsid w:val="0CF70252"/>
    <w:rsid w:val="0D163B22"/>
    <w:rsid w:val="0D1F41E7"/>
    <w:rsid w:val="0D204266"/>
    <w:rsid w:val="0D24C527"/>
    <w:rsid w:val="0D2E68F0"/>
    <w:rsid w:val="0D2FB7FA"/>
    <w:rsid w:val="0D30ECB4"/>
    <w:rsid w:val="0D319E29"/>
    <w:rsid w:val="0D321BE3"/>
    <w:rsid w:val="0D439873"/>
    <w:rsid w:val="0D4A580E"/>
    <w:rsid w:val="0D4C9382"/>
    <w:rsid w:val="0D5048AC"/>
    <w:rsid w:val="0D50E4B9"/>
    <w:rsid w:val="0D52F0F9"/>
    <w:rsid w:val="0D5E6A90"/>
    <w:rsid w:val="0D737071"/>
    <w:rsid w:val="0D73A376"/>
    <w:rsid w:val="0D76DFF8"/>
    <w:rsid w:val="0D77B782"/>
    <w:rsid w:val="0D8959F4"/>
    <w:rsid w:val="0DA43EAF"/>
    <w:rsid w:val="0DACA17C"/>
    <w:rsid w:val="0DB09115"/>
    <w:rsid w:val="0DB69F98"/>
    <w:rsid w:val="0DB951EA"/>
    <w:rsid w:val="0DBE59A9"/>
    <w:rsid w:val="0DCD65D2"/>
    <w:rsid w:val="0DD2FCBC"/>
    <w:rsid w:val="0DE19EC6"/>
    <w:rsid w:val="0DE5758C"/>
    <w:rsid w:val="0E09820F"/>
    <w:rsid w:val="0E099C8C"/>
    <w:rsid w:val="0E0E1DFD"/>
    <w:rsid w:val="0E0F1F86"/>
    <w:rsid w:val="0E11BCD4"/>
    <w:rsid w:val="0E182145"/>
    <w:rsid w:val="0E1FD34D"/>
    <w:rsid w:val="0E28ADB1"/>
    <w:rsid w:val="0E36EA6B"/>
    <w:rsid w:val="0E4BA1E6"/>
    <w:rsid w:val="0E4D1495"/>
    <w:rsid w:val="0E598536"/>
    <w:rsid w:val="0E5CCCA6"/>
    <w:rsid w:val="0E6BE90F"/>
    <w:rsid w:val="0E77B06F"/>
    <w:rsid w:val="0E79E50F"/>
    <w:rsid w:val="0E8BD995"/>
    <w:rsid w:val="0E9246CF"/>
    <w:rsid w:val="0EA13F86"/>
    <w:rsid w:val="0EBA0847"/>
    <w:rsid w:val="0ED8C4F4"/>
    <w:rsid w:val="0EF8B512"/>
    <w:rsid w:val="0EFD311E"/>
    <w:rsid w:val="0F065E28"/>
    <w:rsid w:val="0F0D53B7"/>
    <w:rsid w:val="0F0F3504"/>
    <w:rsid w:val="0F2A1002"/>
    <w:rsid w:val="0F3794F2"/>
    <w:rsid w:val="0F501104"/>
    <w:rsid w:val="0F599117"/>
    <w:rsid w:val="0F617FCE"/>
    <w:rsid w:val="0F68DCA0"/>
    <w:rsid w:val="0F6E1955"/>
    <w:rsid w:val="0F6EB7BD"/>
    <w:rsid w:val="0F944E76"/>
    <w:rsid w:val="0FA64E70"/>
    <w:rsid w:val="0FB67233"/>
    <w:rsid w:val="0FC6912B"/>
    <w:rsid w:val="0FCAA89E"/>
    <w:rsid w:val="0FD2C66C"/>
    <w:rsid w:val="0FD4C891"/>
    <w:rsid w:val="0FEE3222"/>
    <w:rsid w:val="0FF1724B"/>
    <w:rsid w:val="0FF2DED9"/>
    <w:rsid w:val="0FFA8569"/>
    <w:rsid w:val="0FFAFD6B"/>
    <w:rsid w:val="10106989"/>
    <w:rsid w:val="101ACCBB"/>
    <w:rsid w:val="1022EED7"/>
    <w:rsid w:val="102F1DB4"/>
    <w:rsid w:val="10310F84"/>
    <w:rsid w:val="10347A1B"/>
    <w:rsid w:val="103CC4C1"/>
    <w:rsid w:val="10507280"/>
    <w:rsid w:val="1058E6EA"/>
    <w:rsid w:val="1059C0B0"/>
    <w:rsid w:val="106C482E"/>
    <w:rsid w:val="106F84A4"/>
    <w:rsid w:val="10706B1A"/>
    <w:rsid w:val="1076AAF7"/>
    <w:rsid w:val="1085238B"/>
    <w:rsid w:val="10872A15"/>
    <w:rsid w:val="1088C23E"/>
    <w:rsid w:val="108F470E"/>
    <w:rsid w:val="10A12BC4"/>
    <w:rsid w:val="10A356C8"/>
    <w:rsid w:val="10A4B7AA"/>
    <w:rsid w:val="10AB4195"/>
    <w:rsid w:val="10BCF270"/>
    <w:rsid w:val="10CD3F29"/>
    <w:rsid w:val="10CE35A2"/>
    <w:rsid w:val="10D5B0F6"/>
    <w:rsid w:val="10D67CB1"/>
    <w:rsid w:val="10D862D2"/>
    <w:rsid w:val="10E47B08"/>
    <w:rsid w:val="10E8AB24"/>
    <w:rsid w:val="10F7AABF"/>
    <w:rsid w:val="10F8675F"/>
    <w:rsid w:val="10F9E6C6"/>
    <w:rsid w:val="1105911A"/>
    <w:rsid w:val="1107A43B"/>
    <w:rsid w:val="112138A1"/>
    <w:rsid w:val="11216E65"/>
    <w:rsid w:val="114D6CD6"/>
    <w:rsid w:val="1150D770"/>
    <w:rsid w:val="1152AE2B"/>
    <w:rsid w:val="115872CC"/>
    <w:rsid w:val="1166BCA2"/>
    <w:rsid w:val="116B99B3"/>
    <w:rsid w:val="1172AAA8"/>
    <w:rsid w:val="1172D0EA"/>
    <w:rsid w:val="11763484"/>
    <w:rsid w:val="1181FAFC"/>
    <w:rsid w:val="11821656"/>
    <w:rsid w:val="118CB2A4"/>
    <w:rsid w:val="118CE3CD"/>
    <w:rsid w:val="11936C7B"/>
    <w:rsid w:val="11A2779E"/>
    <w:rsid w:val="11AE093D"/>
    <w:rsid w:val="11B2371A"/>
    <w:rsid w:val="11B35C5E"/>
    <w:rsid w:val="11D9AE80"/>
    <w:rsid w:val="11E77C01"/>
    <w:rsid w:val="11E805B9"/>
    <w:rsid w:val="11E8267D"/>
    <w:rsid w:val="11E88F05"/>
    <w:rsid w:val="11EA0F8F"/>
    <w:rsid w:val="11EA3815"/>
    <w:rsid w:val="11F12250"/>
    <w:rsid w:val="11F625AD"/>
    <w:rsid w:val="11F7A485"/>
    <w:rsid w:val="120585DF"/>
    <w:rsid w:val="1207A0F8"/>
    <w:rsid w:val="120F2C46"/>
    <w:rsid w:val="1213E895"/>
    <w:rsid w:val="12250864"/>
    <w:rsid w:val="122D2944"/>
    <w:rsid w:val="1235D538"/>
    <w:rsid w:val="1236DC0D"/>
    <w:rsid w:val="123977BB"/>
    <w:rsid w:val="123C106B"/>
    <w:rsid w:val="124425DE"/>
    <w:rsid w:val="124D5977"/>
    <w:rsid w:val="1259A9C0"/>
    <w:rsid w:val="125DEBE2"/>
    <w:rsid w:val="1262675C"/>
    <w:rsid w:val="1263B5CE"/>
    <w:rsid w:val="126E3B06"/>
    <w:rsid w:val="12922928"/>
    <w:rsid w:val="12D94C9D"/>
    <w:rsid w:val="12DECD0B"/>
    <w:rsid w:val="12ECD5AE"/>
    <w:rsid w:val="12ED8326"/>
    <w:rsid w:val="12F1859E"/>
    <w:rsid w:val="12F84374"/>
    <w:rsid w:val="13175B3C"/>
    <w:rsid w:val="131EB341"/>
    <w:rsid w:val="131F7C10"/>
    <w:rsid w:val="13232172"/>
    <w:rsid w:val="13275805"/>
    <w:rsid w:val="1328E61F"/>
    <w:rsid w:val="132EC03D"/>
    <w:rsid w:val="1337B466"/>
    <w:rsid w:val="1345C9A4"/>
    <w:rsid w:val="1362A297"/>
    <w:rsid w:val="137A5355"/>
    <w:rsid w:val="137F2671"/>
    <w:rsid w:val="139CA78B"/>
    <w:rsid w:val="13A25014"/>
    <w:rsid w:val="13ACAF3C"/>
    <w:rsid w:val="13BF6815"/>
    <w:rsid w:val="13C4DC47"/>
    <w:rsid w:val="13C5815A"/>
    <w:rsid w:val="13C5C066"/>
    <w:rsid w:val="13CB12DE"/>
    <w:rsid w:val="13DA1A83"/>
    <w:rsid w:val="13DC75CA"/>
    <w:rsid w:val="13ECD1C8"/>
    <w:rsid w:val="13F065FF"/>
    <w:rsid w:val="13F12D26"/>
    <w:rsid w:val="13F2657E"/>
    <w:rsid w:val="13F8C3F1"/>
    <w:rsid w:val="13FAEFE2"/>
    <w:rsid w:val="13FE2FA6"/>
    <w:rsid w:val="14065518"/>
    <w:rsid w:val="14076C60"/>
    <w:rsid w:val="140C1AA5"/>
    <w:rsid w:val="140CABB9"/>
    <w:rsid w:val="14102D8C"/>
    <w:rsid w:val="142B3F29"/>
    <w:rsid w:val="1431A7FB"/>
    <w:rsid w:val="1435D8B9"/>
    <w:rsid w:val="143D35A0"/>
    <w:rsid w:val="145CFD1F"/>
    <w:rsid w:val="14662C5E"/>
    <w:rsid w:val="14674B52"/>
    <w:rsid w:val="14706222"/>
    <w:rsid w:val="1474BAB8"/>
    <w:rsid w:val="149398E4"/>
    <w:rsid w:val="14A19E3D"/>
    <w:rsid w:val="14AE5D3E"/>
    <w:rsid w:val="14AEE2C6"/>
    <w:rsid w:val="14AF96D8"/>
    <w:rsid w:val="14D1F655"/>
    <w:rsid w:val="14D65EA4"/>
    <w:rsid w:val="14DD0485"/>
    <w:rsid w:val="14DEB8C1"/>
    <w:rsid w:val="14EA9544"/>
    <w:rsid w:val="14F33260"/>
    <w:rsid w:val="150D188A"/>
    <w:rsid w:val="150ECDD3"/>
    <w:rsid w:val="15160D61"/>
    <w:rsid w:val="152B93D2"/>
    <w:rsid w:val="153502C7"/>
    <w:rsid w:val="153C4EF8"/>
    <w:rsid w:val="15507F0E"/>
    <w:rsid w:val="15573A1F"/>
    <w:rsid w:val="1559F266"/>
    <w:rsid w:val="155A2A32"/>
    <w:rsid w:val="15644640"/>
    <w:rsid w:val="15658E7F"/>
    <w:rsid w:val="1571A401"/>
    <w:rsid w:val="157AA8BD"/>
    <w:rsid w:val="15867596"/>
    <w:rsid w:val="158CA698"/>
    <w:rsid w:val="15914571"/>
    <w:rsid w:val="15A3BEFC"/>
    <w:rsid w:val="15A75429"/>
    <w:rsid w:val="15A7F5D8"/>
    <w:rsid w:val="15B52D20"/>
    <w:rsid w:val="15BD857B"/>
    <w:rsid w:val="15D13291"/>
    <w:rsid w:val="15E844F2"/>
    <w:rsid w:val="15E94629"/>
    <w:rsid w:val="15F80D6C"/>
    <w:rsid w:val="15FB8E69"/>
    <w:rsid w:val="15FF14C8"/>
    <w:rsid w:val="1604D4E4"/>
    <w:rsid w:val="160CD8D9"/>
    <w:rsid w:val="1611A11D"/>
    <w:rsid w:val="1628F9B4"/>
    <w:rsid w:val="1632E266"/>
    <w:rsid w:val="163FEE25"/>
    <w:rsid w:val="16585AEB"/>
    <w:rsid w:val="1676AA25"/>
    <w:rsid w:val="167BAEA6"/>
    <w:rsid w:val="169921E7"/>
    <w:rsid w:val="16A25726"/>
    <w:rsid w:val="16A38263"/>
    <w:rsid w:val="16B4B95B"/>
    <w:rsid w:val="16BEEE2D"/>
    <w:rsid w:val="16CA16BC"/>
    <w:rsid w:val="16DA15AD"/>
    <w:rsid w:val="16DB942E"/>
    <w:rsid w:val="16E4D175"/>
    <w:rsid w:val="16E4DCDF"/>
    <w:rsid w:val="17204C43"/>
    <w:rsid w:val="17242553"/>
    <w:rsid w:val="1726670E"/>
    <w:rsid w:val="17337490"/>
    <w:rsid w:val="176CA299"/>
    <w:rsid w:val="1770979F"/>
    <w:rsid w:val="178E0466"/>
    <w:rsid w:val="178F8146"/>
    <w:rsid w:val="179CBCDC"/>
    <w:rsid w:val="179CDB4F"/>
    <w:rsid w:val="179DD1E4"/>
    <w:rsid w:val="17A577A3"/>
    <w:rsid w:val="17AAE6BF"/>
    <w:rsid w:val="17AE9D47"/>
    <w:rsid w:val="17AEA6C0"/>
    <w:rsid w:val="17B77120"/>
    <w:rsid w:val="17BA0EAD"/>
    <w:rsid w:val="17BA4E0B"/>
    <w:rsid w:val="17CDEF6A"/>
    <w:rsid w:val="17D27D02"/>
    <w:rsid w:val="17D87C82"/>
    <w:rsid w:val="17DCD4DE"/>
    <w:rsid w:val="17EC6963"/>
    <w:rsid w:val="17ED4342"/>
    <w:rsid w:val="17F5F9B4"/>
    <w:rsid w:val="17F7C879"/>
    <w:rsid w:val="17FB4CCD"/>
    <w:rsid w:val="17FBC706"/>
    <w:rsid w:val="17FC2568"/>
    <w:rsid w:val="18011895"/>
    <w:rsid w:val="181779D1"/>
    <w:rsid w:val="1819D4C1"/>
    <w:rsid w:val="181A89A7"/>
    <w:rsid w:val="1827C40F"/>
    <w:rsid w:val="182F5CE2"/>
    <w:rsid w:val="18319C7C"/>
    <w:rsid w:val="1836691C"/>
    <w:rsid w:val="1840F693"/>
    <w:rsid w:val="1847A036"/>
    <w:rsid w:val="184E7BDB"/>
    <w:rsid w:val="184ECC46"/>
    <w:rsid w:val="18546D34"/>
    <w:rsid w:val="1857156F"/>
    <w:rsid w:val="1857BDA5"/>
    <w:rsid w:val="185DEA40"/>
    <w:rsid w:val="185EABAD"/>
    <w:rsid w:val="18631936"/>
    <w:rsid w:val="188061DA"/>
    <w:rsid w:val="18870388"/>
    <w:rsid w:val="189127D9"/>
    <w:rsid w:val="1891301E"/>
    <w:rsid w:val="189425A4"/>
    <w:rsid w:val="18BDDB7F"/>
    <w:rsid w:val="18C18A07"/>
    <w:rsid w:val="18C2854F"/>
    <w:rsid w:val="18C6734E"/>
    <w:rsid w:val="18CD26BD"/>
    <w:rsid w:val="18D5A7A8"/>
    <w:rsid w:val="18DD3FE6"/>
    <w:rsid w:val="18E58D7D"/>
    <w:rsid w:val="18EA8054"/>
    <w:rsid w:val="18F15519"/>
    <w:rsid w:val="18F641B6"/>
    <w:rsid w:val="18FE5608"/>
    <w:rsid w:val="190074E5"/>
    <w:rsid w:val="1901539E"/>
    <w:rsid w:val="1905F11C"/>
    <w:rsid w:val="190A021E"/>
    <w:rsid w:val="190C9331"/>
    <w:rsid w:val="19147524"/>
    <w:rsid w:val="191A25B8"/>
    <w:rsid w:val="192470AC"/>
    <w:rsid w:val="192818E7"/>
    <w:rsid w:val="19281C5A"/>
    <w:rsid w:val="192AF2B0"/>
    <w:rsid w:val="192EDBBA"/>
    <w:rsid w:val="19327796"/>
    <w:rsid w:val="19374346"/>
    <w:rsid w:val="193DD901"/>
    <w:rsid w:val="194AC248"/>
    <w:rsid w:val="194E0FC0"/>
    <w:rsid w:val="195E5C9B"/>
    <w:rsid w:val="19609D8D"/>
    <w:rsid w:val="19636CA7"/>
    <w:rsid w:val="196FCEE5"/>
    <w:rsid w:val="197DA786"/>
    <w:rsid w:val="197EDD38"/>
    <w:rsid w:val="197F3237"/>
    <w:rsid w:val="199029E8"/>
    <w:rsid w:val="199D933E"/>
    <w:rsid w:val="19A6A602"/>
    <w:rsid w:val="19AAF8E2"/>
    <w:rsid w:val="19B645CE"/>
    <w:rsid w:val="19BD7815"/>
    <w:rsid w:val="19CE3ECF"/>
    <w:rsid w:val="19DAD782"/>
    <w:rsid w:val="19DDAB0C"/>
    <w:rsid w:val="19E45F37"/>
    <w:rsid w:val="19E687C4"/>
    <w:rsid w:val="19EE6974"/>
    <w:rsid w:val="19FDD32C"/>
    <w:rsid w:val="1A041FF0"/>
    <w:rsid w:val="1A06D6A3"/>
    <w:rsid w:val="1A3B0B1B"/>
    <w:rsid w:val="1A48F011"/>
    <w:rsid w:val="1A4E0CB4"/>
    <w:rsid w:val="1A526BD7"/>
    <w:rsid w:val="1A595345"/>
    <w:rsid w:val="1A5B9E28"/>
    <w:rsid w:val="1A617FB8"/>
    <w:rsid w:val="1A734568"/>
    <w:rsid w:val="1A74EB41"/>
    <w:rsid w:val="1A750907"/>
    <w:rsid w:val="1A7E1ABA"/>
    <w:rsid w:val="1A917FD5"/>
    <w:rsid w:val="1A999DB8"/>
    <w:rsid w:val="1AAAB1ED"/>
    <w:rsid w:val="1AAD572C"/>
    <w:rsid w:val="1AAFF480"/>
    <w:rsid w:val="1AB01DA9"/>
    <w:rsid w:val="1AB5E4F4"/>
    <w:rsid w:val="1AB80F8F"/>
    <w:rsid w:val="1ACA5BF3"/>
    <w:rsid w:val="1ACEC407"/>
    <w:rsid w:val="1AD057EB"/>
    <w:rsid w:val="1AD7FFC4"/>
    <w:rsid w:val="1AE19967"/>
    <w:rsid w:val="1AE66D95"/>
    <w:rsid w:val="1AF244C8"/>
    <w:rsid w:val="1B0415C1"/>
    <w:rsid w:val="1B04E9A3"/>
    <w:rsid w:val="1B050130"/>
    <w:rsid w:val="1B09829C"/>
    <w:rsid w:val="1B1294DD"/>
    <w:rsid w:val="1B144904"/>
    <w:rsid w:val="1B155B15"/>
    <w:rsid w:val="1B1F04D5"/>
    <w:rsid w:val="1B214D47"/>
    <w:rsid w:val="1B38CC5A"/>
    <w:rsid w:val="1B39B4AB"/>
    <w:rsid w:val="1B3CED4B"/>
    <w:rsid w:val="1B3DEBCD"/>
    <w:rsid w:val="1B43CD7A"/>
    <w:rsid w:val="1B49C566"/>
    <w:rsid w:val="1B515249"/>
    <w:rsid w:val="1B5B3DF8"/>
    <w:rsid w:val="1B8163F7"/>
    <w:rsid w:val="1B9AFFF9"/>
    <w:rsid w:val="1B9C3DBA"/>
    <w:rsid w:val="1BAB5D14"/>
    <w:rsid w:val="1BAB94D9"/>
    <w:rsid w:val="1BB10752"/>
    <w:rsid w:val="1BC18F2B"/>
    <w:rsid w:val="1BC49DB1"/>
    <w:rsid w:val="1BC605B2"/>
    <w:rsid w:val="1BC6DBE3"/>
    <w:rsid w:val="1BD00A89"/>
    <w:rsid w:val="1BD11ECC"/>
    <w:rsid w:val="1BD2C711"/>
    <w:rsid w:val="1BEA0479"/>
    <w:rsid w:val="1BF219E8"/>
    <w:rsid w:val="1BF76CC4"/>
    <w:rsid w:val="1BF90A84"/>
    <w:rsid w:val="1BFAAF6E"/>
    <w:rsid w:val="1BFAC153"/>
    <w:rsid w:val="1BFB7FA9"/>
    <w:rsid w:val="1BFED7FB"/>
    <w:rsid w:val="1C04A58D"/>
    <w:rsid w:val="1C0564BA"/>
    <w:rsid w:val="1C0D6E0A"/>
    <w:rsid w:val="1C209392"/>
    <w:rsid w:val="1C45D48B"/>
    <w:rsid w:val="1C47D226"/>
    <w:rsid w:val="1C4C1D4B"/>
    <w:rsid w:val="1C5003F0"/>
    <w:rsid w:val="1C5173AC"/>
    <w:rsid w:val="1C66BC00"/>
    <w:rsid w:val="1C72A904"/>
    <w:rsid w:val="1C7C315A"/>
    <w:rsid w:val="1C7C41A7"/>
    <w:rsid w:val="1C866DE3"/>
    <w:rsid w:val="1C95FA38"/>
    <w:rsid w:val="1C96936C"/>
    <w:rsid w:val="1CA2FB5B"/>
    <w:rsid w:val="1CB21957"/>
    <w:rsid w:val="1CC67B9D"/>
    <w:rsid w:val="1CC77DBC"/>
    <w:rsid w:val="1CDA8E72"/>
    <w:rsid w:val="1CF386AC"/>
    <w:rsid w:val="1D07CF88"/>
    <w:rsid w:val="1D0DAC4D"/>
    <w:rsid w:val="1D1CF87F"/>
    <w:rsid w:val="1D1EE24B"/>
    <w:rsid w:val="1D20D28B"/>
    <w:rsid w:val="1D21FD2C"/>
    <w:rsid w:val="1D274DA5"/>
    <w:rsid w:val="1D2DEC67"/>
    <w:rsid w:val="1D2ED359"/>
    <w:rsid w:val="1D39A17A"/>
    <w:rsid w:val="1D3B7434"/>
    <w:rsid w:val="1D42B7D0"/>
    <w:rsid w:val="1D4F4F5B"/>
    <w:rsid w:val="1D5363E3"/>
    <w:rsid w:val="1D75BCE4"/>
    <w:rsid w:val="1D7AEBEE"/>
    <w:rsid w:val="1D7E49A2"/>
    <w:rsid w:val="1D7E70FD"/>
    <w:rsid w:val="1D800D9D"/>
    <w:rsid w:val="1D81584E"/>
    <w:rsid w:val="1DBF62CE"/>
    <w:rsid w:val="1DBF6B29"/>
    <w:rsid w:val="1DC9C675"/>
    <w:rsid w:val="1DCA4BC5"/>
    <w:rsid w:val="1DDA55A0"/>
    <w:rsid w:val="1DDD98E6"/>
    <w:rsid w:val="1DDEEC85"/>
    <w:rsid w:val="1DE821D3"/>
    <w:rsid w:val="1DF6C8E6"/>
    <w:rsid w:val="1DFF8060"/>
    <w:rsid w:val="1E00E33E"/>
    <w:rsid w:val="1E01A1B9"/>
    <w:rsid w:val="1E03EE9C"/>
    <w:rsid w:val="1E0CFE3E"/>
    <w:rsid w:val="1E1A1628"/>
    <w:rsid w:val="1E1CE72B"/>
    <w:rsid w:val="1E1EB48E"/>
    <w:rsid w:val="1E2E3A16"/>
    <w:rsid w:val="1E399A0D"/>
    <w:rsid w:val="1E3A2CF6"/>
    <w:rsid w:val="1E3DE0C4"/>
    <w:rsid w:val="1E5095E4"/>
    <w:rsid w:val="1E57182C"/>
    <w:rsid w:val="1E5BCF1B"/>
    <w:rsid w:val="1E61798C"/>
    <w:rsid w:val="1E64F33C"/>
    <w:rsid w:val="1E723021"/>
    <w:rsid w:val="1E72AD62"/>
    <w:rsid w:val="1E77E657"/>
    <w:rsid w:val="1E830584"/>
    <w:rsid w:val="1E884D38"/>
    <w:rsid w:val="1E922716"/>
    <w:rsid w:val="1E930201"/>
    <w:rsid w:val="1E9B3272"/>
    <w:rsid w:val="1E9F4FBA"/>
    <w:rsid w:val="1EAB6567"/>
    <w:rsid w:val="1EB744AF"/>
    <w:rsid w:val="1EBC9360"/>
    <w:rsid w:val="1ECA809D"/>
    <w:rsid w:val="1ECBF37D"/>
    <w:rsid w:val="1ED62673"/>
    <w:rsid w:val="1EEA7F23"/>
    <w:rsid w:val="1EEED825"/>
    <w:rsid w:val="1F0216DD"/>
    <w:rsid w:val="1F0CD52C"/>
    <w:rsid w:val="1F113B40"/>
    <w:rsid w:val="1F28E6D6"/>
    <w:rsid w:val="1F2C4650"/>
    <w:rsid w:val="1F2EFD2E"/>
    <w:rsid w:val="1F3E785B"/>
    <w:rsid w:val="1F42B7C1"/>
    <w:rsid w:val="1F4AB704"/>
    <w:rsid w:val="1F4B9B0C"/>
    <w:rsid w:val="1F4BB2B8"/>
    <w:rsid w:val="1F78AC9C"/>
    <w:rsid w:val="1F7C6E6B"/>
    <w:rsid w:val="1F854167"/>
    <w:rsid w:val="1F89A61A"/>
    <w:rsid w:val="1F8A16D0"/>
    <w:rsid w:val="1F8ED42A"/>
    <w:rsid w:val="1F985143"/>
    <w:rsid w:val="1FA50E3E"/>
    <w:rsid w:val="1FA94E67"/>
    <w:rsid w:val="1FAA7ABD"/>
    <w:rsid w:val="1FB1A09F"/>
    <w:rsid w:val="1FB6FCD4"/>
    <w:rsid w:val="1FB90A0F"/>
    <w:rsid w:val="1FC8AE30"/>
    <w:rsid w:val="1FE3FA0D"/>
    <w:rsid w:val="1FFA4611"/>
    <w:rsid w:val="200719C2"/>
    <w:rsid w:val="201EF2CF"/>
    <w:rsid w:val="20284E99"/>
    <w:rsid w:val="203A6977"/>
    <w:rsid w:val="2053AD93"/>
    <w:rsid w:val="2058B55A"/>
    <w:rsid w:val="205BF641"/>
    <w:rsid w:val="206765E5"/>
    <w:rsid w:val="20748AEB"/>
    <w:rsid w:val="207AF9AD"/>
    <w:rsid w:val="20818DAB"/>
    <w:rsid w:val="208E4751"/>
    <w:rsid w:val="2090CC83"/>
    <w:rsid w:val="209478E6"/>
    <w:rsid w:val="2097D7DB"/>
    <w:rsid w:val="209A25F1"/>
    <w:rsid w:val="20A2BD4E"/>
    <w:rsid w:val="20A8E62A"/>
    <w:rsid w:val="20ADB596"/>
    <w:rsid w:val="20ADC4EC"/>
    <w:rsid w:val="20AFBF06"/>
    <w:rsid w:val="20B07A06"/>
    <w:rsid w:val="20CBC4F0"/>
    <w:rsid w:val="20CF2FED"/>
    <w:rsid w:val="20D68BB5"/>
    <w:rsid w:val="20DDAB9B"/>
    <w:rsid w:val="20E430ED"/>
    <w:rsid w:val="20F20992"/>
    <w:rsid w:val="20FCA7F3"/>
    <w:rsid w:val="21020B89"/>
    <w:rsid w:val="2112535A"/>
    <w:rsid w:val="2115D46E"/>
    <w:rsid w:val="21171B13"/>
    <w:rsid w:val="2122B64F"/>
    <w:rsid w:val="21303942"/>
    <w:rsid w:val="2139372E"/>
    <w:rsid w:val="213AB176"/>
    <w:rsid w:val="2147701C"/>
    <w:rsid w:val="214C939E"/>
    <w:rsid w:val="215B5E3E"/>
    <w:rsid w:val="2164D92D"/>
    <w:rsid w:val="216ABD28"/>
    <w:rsid w:val="216D3E0E"/>
    <w:rsid w:val="216E43C2"/>
    <w:rsid w:val="218131C6"/>
    <w:rsid w:val="21839051"/>
    <w:rsid w:val="21A0ABD6"/>
    <w:rsid w:val="21A352E1"/>
    <w:rsid w:val="21A7E864"/>
    <w:rsid w:val="21BA4B07"/>
    <w:rsid w:val="21BEE2A2"/>
    <w:rsid w:val="21C14D63"/>
    <w:rsid w:val="21C628D1"/>
    <w:rsid w:val="21CB634D"/>
    <w:rsid w:val="21DDA384"/>
    <w:rsid w:val="21EDE4BC"/>
    <w:rsid w:val="21F6E2E8"/>
    <w:rsid w:val="21FDEB1E"/>
    <w:rsid w:val="220966A8"/>
    <w:rsid w:val="221332F4"/>
    <w:rsid w:val="2217BCA4"/>
    <w:rsid w:val="222E3B35"/>
    <w:rsid w:val="22317634"/>
    <w:rsid w:val="223C6C12"/>
    <w:rsid w:val="22409CFE"/>
    <w:rsid w:val="2247F7B0"/>
    <w:rsid w:val="2248DCF8"/>
    <w:rsid w:val="22593952"/>
    <w:rsid w:val="22622FB4"/>
    <w:rsid w:val="2267C908"/>
    <w:rsid w:val="226DDEB1"/>
    <w:rsid w:val="226FA852"/>
    <w:rsid w:val="22709838"/>
    <w:rsid w:val="22770136"/>
    <w:rsid w:val="227BE9A5"/>
    <w:rsid w:val="2280E3BD"/>
    <w:rsid w:val="2281CEF1"/>
    <w:rsid w:val="22866B54"/>
    <w:rsid w:val="228E98A6"/>
    <w:rsid w:val="22985B83"/>
    <w:rsid w:val="229FAAEF"/>
    <w:rsid w:val="22A452C1"/>
    <w:rsid w:val="22A98D90"/>
    <w:rsid w:val="22C610AB"/>
    <w:rsid w:val="22C676BA"/>
    <w:rsid w:val="22C99F42"/>
    <w:rsid w:val="22CAD2F4"/>
    <w:rsid w:val="22CFA522"/>
    <w:rsid w:val="22D049BC"/>
    <w:rsid w:val="22D66068"/>
    <w:rsid w:val="22DCF619"/>
    <w:rsid w:val="22F7F2E6"/>
    <w:rsid w:val="22FA5081"/>
    <w:rsid w:val="2312DE2E"/>
    <w:rsid w:val="231D07EA"/>
    <w:rsid w:val="231EA4C1"/>
    <w:rsid w:val="232891FC"/>
    <w:rsid w:val="23333A0F"/>
    <w:rsid w:val="233BC365"/>
    <w:rsid w:val="23417EB7"/>
    <w:rsid w:val="23432908"/>
    <w:rsid w:val="2362B814"/>
    <w:rsid w:val="2365335B"/>
    <w:rsid w:val="23694BC9"/>
    <w:rsid w:val="236D5EB1"/>
    <w:rsid w:val="23783629"/>
    <w:rsid w:val="23803021"/>
    <w:rsid w:val="23803052"/>
    <w:rsid w:val="238180A8"/>
    <w:rsid w:val="238EFCB0"/>
    <w:rsid w:val="239A037C"/>
    <w:rsid w:val="23A0D45F"/>
    <w:rsid w:val="23A4B624"/>
    <w:rsid w:val="23A8486D"/>
    <w:rsid w:val="23B184E4"/>
    <w:rsid w:val="23B70CA0"/>
    <w:rsid w:val="23C21BE8"/>
    <w:rsid w:val="23CF557E"/>
    <w:rsid w:val="23E72F5F"/>
    <w:rsid w:val="23E83B55"/>
    <w:rsid w:val="23ED1B31"/>
    <w:rsid w:val="23F464D3"/>
    <w:rsid w:val="23FEAB06"/>
    <w:rsid w:val="23FF96E3"/>
    <w:rsid w:val="240AAA34"/>
    <w:rsid w:val="240AB691"/>
    <w:rsid w:val="240B53C3"/>
    <w:rsid w:val="240C877C"/>
    <w:rsid w:val="24303828"/>
    <w:rsid w:val="243573C0"/>
    <w:rsid w:val="243E21A4"/>
    <w:rsid w:val="244F2434"/>
    <w:rsid w:val="245EE6A9"/>
    <w:rsid w:val="24736A12"/>
    <w:rsid w:val="2479C13A"/>
    <w:rsid w:val="24880023"/>
    <w:rsid w:val="2493DEDB"/>
    <w:rsid w:val="24A514DE"/>
    <w:rsid w:val="24A5D841"/>
    <w:rsid w:val="24AFB65C"/>
    <w:rsid w:val="24B70F31"/>
    <w:rsid w:val="24BE9E40"/>
    <w:rsid w:val="24C30EF0"/>
    <w:rsid w:val="24C51994"/>
    <w:rsid w:val="24C91EEA"/>
    <w:rsid w:val="24D89A71"/>
    <w:rsid w:val="24D8A9D4"/>
    <w:rsid w:val="24DEFBC6"/>
    <w:rsid w:val="24E09176"/>
    <w:rsid w:val="24E36178"/>
    <w:rsid w:val="24E9D075"/>
    <w:rsid w:val="24F22327"/>
    <w:rsid w:val="24F259D4"/>
    <w:rsid w:val="2500E79C"/>
    <w:rsid w:val="2507E138"/>
    <w:rsid w:val="2512867E"/>
    <w:rsid w:val="25139390"/>
    <w:rsid w:val="2520F251"/>
    <w:rsid w:val="252705BE"/>
    <w:rsid w:val="254BD07D"/>
    <w:rsid w:val="25529504"/>
    <w:rsid w:val="255CED46"/>
    <w:rsid w:val="255E5C5F"/>
    <w:rsid w:val="2567E723"/>
    <w:rsid w:val="256B004D"/>
    <w:rsid w:val="256F5B5B"/>
    <w:rsid w:val="2589BFCE"/>
    <w:rsid w:val="259AC51E"/>
    <w:rsid w:val="25AE1292"/>
    <w:rsid w:val="25B054EF"/>
    <w:rsid w:val="25B1C56E"/>
    <w:rsid w:val="25B48E18"/>
    <w:rsid w:val="25B4C99E"/>
    <w:rsid w:val="25B745FB"/>
    <w:rsid w:val="25B9E641"/>
    <w:rsid w:val="25D3193F"/>
    <w:rsid w:val="25DF412A"/>
    <w:rsid w:val="25F0E360"/>
    <w:rsid w:val="25F7775D"/>
    <w:rsid w:val="25FC1F34"/>
    <w:rsid w:val="2601994C"/>
    <w:rsid w:val="2604FD2D"/>
    <w:rsid w:val="2606584E"/>
    <w:rsid w:val="26298D71"/>
    <w:rsid w:val="262D87BB"/>
    <w:rsid w:val="263BE5B7"/>
    <w:rsid w:val="2640D140"/>
    <w:rsid w:val="2646796F"/>
    <w:rsid w:val="2646B12B"/>
    <w:rsid w:val="2647E47C"/>
    <w:rsid w:val="264ABE53"/>
    <w:rsid w:val="264C36D8"/>
    <w:rsid w:val="265070A2"/>
    <w:rsid w:val="26528FB1"/>
    <w:rsid w:val="26670600"/>
    <w:rsid w:val="26691B3B"/>
    <w:rsid w:val="266FB4C8"/>
    <w:rsid w:val="2678EB5C"/>
    <w:rsid w:val="26844DA0"/>
    <w:rsid w:val="268D9146"/>
    <w:rsid w:val="269E8434"/>
    <w:rsid w:val="26A179D3"/>
    <w:rsid w:val="26C10CB7"/>
    <w:rsid w:val="26C67111"/>
    <w:rsid w:val="26C69B66"/>
    <w:rsid w:val="26C7FD5B"/>
    <w:rsid w:val="26D22F68"/>
    <w:rsid w:val="26E57DD5"/>
    <w:rsid w:val="26EB4B86"/>
    <w:rsid w:val="26F492FE"/>
    <w:rsid w:val="26F58102"/>
    <w:rsid w:val="26FA44F1"/>
    <w:rsid w:val="26FA7A85"/>
    <w:rsid w:val="2707A67F"/>
    <w:rsid w:val="270AABE7"/>
    <w:rsid w:val="27148BFE"/>
    <w:rsid w:val="2714FCA2"/>
    <w:rsid w:val="271A58EB"/>
    <w:rsid w:val="2722075B"/>
    <w:rsid w:val="27261C9D"/>
    <w:rsid w:val="272E6D62"/>
    <w:rsid w:val="273DBC5B"/>
    <w:rsid w:val="2746A06F"/>
    <w:rsid w:val="2749EB5E"/>
    <w:rsid w:val="274EA7F2"/>
    <w:rsid w:val="27571DEF"/>
    <w:rsid w:val="275B0076"/>
    <w:rsid w:val="2761F4B1"/>
    <w:rsid w:val="2769C2E7"/>
    <w:rsid w:val="277618C7"/>
    <w:rsid w:val="27783C3C"/>
    <w:rsid w:val="277A5245"/>
    <w:rsid w:val="277C8C11"/>
    <w:rsid w:val="278030E7"/>
    <w:rsid w:val="2780B9D3"/>
    <w:rsid w:val="278479B1"/>
    <w:rsid w:val="278D5BF1"/>
    <w:rsid w:val="278F27CC"/>
    <w:rsid w:val="2797E6B8"/>
    <w:rsid w:val="27A2D83B"/>
    <w:rsid w:val="27A5873C"/>
    <w:rsid w:val="27AB2632"/>
    <w:rsid w:val="27B75A90"/>
    <w:rsid w:val="27C9CDCB"/>
    <w:rsid w:val="27CCC770"/>
    <w:rsid w:val="27D16873"/>
    <w:rsid w:val="27DF9AF2"/>
    <w:rsid w:val="27E5FF33"/>
    <w:rsid w:val="27F01452"/>
    <w:rsid w:val="2804574F"/>
    <w:rsid w:val="28076BA7"/>
    <w:rsid w:val="281065BE"/>
    <w:rsid w:val="281DCFCC"/>
    <w:rsid w:val="281E6E30"/>
    <w:rsid w:val="28217972"/>
    <w:rsid w:val="28220A12"/>
    <w:rsid w:val="2833856F"/>
    <w:rsid w:val="283D4B88"/>
    <w:rsid w:val="2843F93A"/>
    <w:rsid w:val="2844AFA8"/>
    <w:rsid w:val="2846F72F"/>
    <w:rsid w:val="2850B61F"/>
    <w:rsid w:val="28545BC3"/>
    <w:rsid w:val="2858749F"/>
    <w:rsid w:val="286F70E1"/>
    <w:rsid w:val="28905FF8"/>
    <w:rsid w:val="28971B66"/>
    <w:rsid w:val="289D0206"/>
    <w:rsid w:val="289D7BA3"/>
    <w:rsid w:val="28A3FD24"/>
    <w:rsid w:val="28A50B49"/>
    <w:rsid w:val="28B03B5F"/>
    <w:rsid w:val="28B24B1A"/>
    <w:rsid w:val="28B3805D"/>
    <w:rsid w:val="28C2CB58"/>
    <w:rsid w:val="28CAD59A"/>
    <w:rsid w:val="28D0A2F4"/>
    <w:rsid w:val="28DCCEB8"/>
    <w:rsid w:val="28E7B0F4"/>
    <w:rsid w:val="28EADB79"/>
    <w:rsid w:val="28F98F30"/>
    <w:rsid w:val="28FC6B35"/>
    <w:rsid w:val="29008E90"/>
    <w:rsid w:val="29077A17"/>
    <w:rsid w:val="29083154"/>
    <w:rsid w:val="29159E54"/>
    <w:rsid w:val="2931535B"/>
    <w:rsid w:val="29340B45"/>
    <w:rsid w:val="293CC438"/>
    <w:rsid w:val="296194D5"/>
    <w:rsid w:val="2967B7E0"/>
    <w:rsid w:val="2968C353"/>
    <w:rsid w:val="296A14F1"/>
    <w:rsid w:val="298357E2"/>
    <w:rsid w:val="298746C9"/>
    <w:rsid w:val="2989C9F8"/>
    <w:rsid w:val="29A111FE"/>
    <w:rsid w:val="29ADF91F"/>
    <w:rsid w:val="29AF8FED"/>
    <w:rsid w:val="29AFE3AA"/>
    <w:rsid w:val="29B38A8E"/>
    <w:rsid w:val="29B78614"/>
    <w:rsid w:val="29D3320F"/>
    <w:rsid w:val="29D7C8A5"/>
    <w:rsid w:val="29E80A7A"/>
    <w:rsid w:val="29ED0721"/>
    <w:rsid w:val="29F3245F"/>
    <w:rsid w:val="29F3955B"/>
    <w:rsid w:val="29F4F1E1"/>
    <w:rsid w:val="29F88C31"/>
    <w:rsid w:val="2A1D15E5"/>
    <w:rsid w:val="2A2066FF"/>
    <w:rsid w:val="2A3293B6"/>
    <w:rsid w:val="2A3372EA"/>
    <w:rsid w:val="2A436962"/>
    <w:rsid w:val="2A46756A"/>
    <w:rsid w:val="2A482DC5"/>
    <w:rsid w:val="2A5F37AF"/>
    <w:rsid w:val="2A6848DC"/>
    <w:rsid w:val="2A6D6A3B"/>
    <w:rsid w:val="2A8AACCC"/>
    <w:rsid w:val="2A95061D"/>
    <w:rsid w:val="2A9C7A17"/>
    <w:rsid w:val="2AA38B84"/>
    <w:rsid w:val="2AC70741"/>
    <w:rsid w:val="2ACFC57A"/>
    <w:rsid w:val="2ADDEBD7"/>
    <w:rsid w:val="2AF19E96"/>
    <w:rsid w:val="2AF3C734"/>
    <w:rsid w:val="2AF461A1"/>
    <w:rsid w:val="2AF86445"/>
    <w:rsid w:val="2AFBAF81"/>
    <w:rsid w:val="2AFCB36F"/>
    <w:rsid w:val="2B02E9A3"/>
    <w:rsid w:val="2B0B8219"/>
    <w:rsid w:val="2B16A05C"/>
    <w:rsid w:val="2B18FE05"/>
    <w:rsid w:val="2B1BD51A"/>
    <w:rsid w:val="2B2A24AA"/>
    <w:rsid w:val="2B3B4413"/>
    <w:rsid w:val="2B4D778D"/>
    <w:rsid w:val="2B4E3841"/>
    <w:rsid w:val="2B5454BC"/>
    <w:rsid w:val="2B652E18"/>
    <w:rsid w:val="2B870557"/>
    <w:rsid w:val="2B8F4319"/>
    <w:rsid w:val="2B9BD499"/>
    <w:rsid w:val="2BA9534A"/>
    <w:rsid w:val="2BB16774"/>
    <w:rsid w:val="2BB42F4F"/>
    <w:rsid w:val="2BBDC9CE"/>
    <w:rsid w:val="2BBF6F9B"/>
    <w:rsid w:val="2BCA114C"/>
    <w:rsid w:val="2BCC16D2"/>
    <w:rsid w:val="2BD0CFB6"/>
    <w:rsid w:val="2BF4109D"/>
    <w:rsid w:val="2BFD75A0"/>
    <w:rsid w:val="2C00DB2E"/>
    <w:rsid w:val="2C0A03B7"/>
    <w:rsid w:val="2C18B665"/>
    <w:rsid w:val="2C26DE7C"/>
    <w:rsid w:val="2C2E7BEE"/>
    <w:rsid w:val="2C32AECE"/>
    <w:rsid w:val="2C355A53"/>
    <w:rsid w:val="2C37FFE4"/>
    <w:rsid w:val="2C39C750"/>
    <w:rsid w:val="2C39C7E6"/>
    <w:rsid w:val="2C3F6ECF"/>
    <w:rsid w:val="2C429FC8"/>
    <w:rsid w:val="2C753389"/>
    <w:rsid w:val="2C87F131"/>
    <w:rsid w:val="2C937ECC"/>
    <w:rsid w:val="2C9825E7"/>
    <w:rsid w:val="2CA0644C"/>
    <w:rsid w:val="2CA921BA"/>
    <w:rsid w:val="2CAE891A"/>
    <w:rsid w:val="2CC3BABA"/>
    <w:rsid w:val="2CC83972"/>
    <w:rsid w:val="2CCC7F09"/>
    <w:rsid w:val="2CCD51C9"/>
    <w:rsid w:val="2CE1429A"/>
    <w:rsid w:val="2CEB7E91"/>
    <w:rsid w:val="2CF0BDAA"/>
    <w:rsid w:val="2CF20305"/>
    <w:rsid w:val="2CF61740"/>
    <w:rsid w:val="2D197B43"/>
    <w:rsid w:val="2D1AA272"/>
    <w:rsid w:val="2D2B8844"/>
    <w:rsid w:val="2D2C3066"/>
    <w:rsid w:val="2D3834E8"/>
    <w:rsid w:val="2D527548"/>
    <w:rsid w:val="2D52B5B7"/>
    <w:rsid w:val="2D571A9A"/>
    <w:rsid w:val="2D58536B"/>
    <w:rsid w:val="2D6324B2"/>
    <w:rsid w:val="2D6CCB53"/>
    <w:rsid w:val="2D6D94C6"/>
    <w:rsid w:val="2D834358"/>
    <w:rsid w:val="2D90C67A"/>
    <w:rsid w:val="2D98650D"/>
    <w:rsid w:val="2DB0F687"/>
    <w:rsid w:val="2DC17140"/>
    <w:rsid w:val="2DC4F395"/>
    <w:rsid w:val="2DCA6EE4"/>
    <w:rsid w:val="2DCEF152"/>
    <w:rsid w:val="2DDC10A5"/>
    <w:rsid w:val="2DDDB57C"/>
    <w:rsid w:val="2DE8E48D"/>
    <w:rsid w:val="2DFB0682"/>
    <w:rsid w:val="2E0AD9F3"/>
    <w:rsid w:val="2E0ED071"/>
    <w:rsid w:val="2E266269"/>
    <w:rsid w:val="2E278233"/>
    <w:rsid w:val="2E308ECB"/>
    <w:rsid w:val="2E34E5BF"/>
    <w:rsid w:val="2E361EDE"/>
    <w:rsid w:val="2E3EAA7A"/>
    <w:rsid w:val="2E43F7B7"/>
    <w:rsid w:val="2E4F5CE7"/>
    <w:rsid w:val="2E5E45AD"/>
    <w:rsid w:val="2E690085"/>
    <w:rsid w:val="2E73E45F"/>
    <w:rsid w:val="2E78215D"/>
    <w:rsid w:val="2E7C3855"/>
    <w:rsid w:val="2E7CEFCB"/>
    <w:rsid w:val="2E80BDA0"/>
    <w:rsid w:val="2E86DD1B"/>
    <w:rsid w:val="2E88B4CD"/>
    <w:rsid w:val="2EA20A0A"/>
    <w:rsid w:val="2EA4E165"/>
    <w:rsid w:val="2EB2DF28"/>
    <w:rsid w:val="2EE6ECFF"/>
    <w:rsid w:val="2EE8FD9F"/>
    <w:rsid w:val="2F03A61D"/>
    <w:rsid w:val="2F146313"/>
    <w:rsid w:val="2F1C7F1C"/>
    <w:rsid w:val="2F2588C2"/>
    <w:rsid w:val="2F3030A6"/>
    <w:rsid w:val="2F3388DA"/>
    <w:rsid w:val="2F3C2142"/>
    <w:rsid w:val="2F3D4E26"/>
    <w:rsid w:val="2F49B294"/>
    <w:rsid w:val="2F4B7963"/>
    <w:rsid w:val="2F5BC18D"/>
    <w:rsid w:val="2F616E4E"/>
    <w:rsid w:val="2F75DF73"/>
    <w:rsid w:val="2F8A4733"/>
    <w:rsid w:val="2F8F0D5E"/>
    <w:rsid w:val="2F93F4CB"/>
    <w:rsid w:val="2FA4FB2D"/>
    <w:rsid w:val="2FAE433A"/>
    <w:rsid w:val="2FC2BBE7"/>
    <w:rsid w:val="2FCD837D"/>
    <w:rsid w:val="2FD4A0F0"/>
    <w:rsid w:val="2FD988CE"/>
    <w:rsid w:val="2FDF2411"/>
    <w:rsid w:val="2FF67EE4"/>
    <w:rsid w:val="2FFA7797"/>
    <w:rsid w:val="2FFBFA20"/>
    <w:rsid w:val="30010CDD"/>
    <w:rsid w:val="30097F9D"/>
    <w:rsid w:val="300F329D"/>
    <w:rsid w:val="30200F70"/>
    <w:rsid w:val="3022DB76"/>
    <w:rsid w:val="3044473E"/>
    <w:rsid w:val="30449F65"/>
    <w:rsid w:val="304E0D6F"/>
    <w:rsid w:val="304FD4E4"/>
    <w:rsid w:val="30501080"/>
    <w:rsid w:val="3066B439"/>
    <w:rsid w:val="3073394D"/>
    <w:rsid w:val="3079BE57"/>
    <w:rsid w:val="307AC520"/>
    <w:rsid w:val="307E2F27"/>
    <w:rsid w:val="3085C3DF"/>
    <w:rsid w:val="30895703"/>
    <w:rsid w:val="30952791"/>
    <w:rsid w:val="309C9299"/>
    <w:rsid w:val="30B60BFD"/>
    <w:rsid w:val="30D3994C"/>
    <w:rsid w:val="30DFB957"/>
    <w:rsid w:val="30EFADC4"/>
    <w:rsid w:val="30F0791A"/>
    <w:rsid w:val="3107E06F"/>
    <w:rsid w:val="310BAED0"/>
    <w:rsid w:val="310F4D4D"/>
    <w:rsid w:val="311BB0FB"/>
    <w:rsid w:val="31295924"/>
    <w:rsid w:val="312FCDCA"/>
    <w:rsid w:val="3139215F"/>
    <w:rsid w:val="3144B9CE"/>
    <w:rsid w:val="3154BA8A"/>
    <w:rsid w:val="3157F7D6"/>
    <w:rsid w:val="315881CE"/>
    <w:rsid w:val="315F882C"/>
    <w:rsid w:val="3161095B"/>
    <w:rsid w:val="3171A8AB"/>
    <w:rsid w:val="31791CF8"/>
    <w:rsid w:val="317ABB72"/>
    <w:rsid w:val="31924B00"/>
    <w:rsid w:val="31A112BF"/>
    <w:rsid w:val="31AAB1F1"/>
    <w:rsid w:val="31BB9481"/>
    <w:rsid w:val="31BF92F5"/>
    <w:rsid w:val="31C2B04F"/>
    <w:rsid w:val="31C4971D"/>
    <w:rsid w:val="31CED102"/>
    <w:rsid w:val="31D78945"/>
    <w:rsid w:val="31D81774"/>
    <w:rsid w:val="31DC3822"/>
    <w:rsid w:val="31DEA9D2"/>
    <w:rsid w:val="31DEC681"/>
    <w:rsid w:val="31E54698"/>
    <w:rsid w:val="31E817A8"/>
    <w:rsid w:val="31ED3CDA"/>
    <w:rsid w:val="31EE920A"/>
    <w:rsid w:val="31F48DCC"/>
    <w:rsid w:val="3202B96F"/>
    <w:rsid w:val="320984DB"/>
    <w:rsid w:val="3213333C"/>
    <w:rsid w:val="322563A5"/>
    <w:rsid w:val="325988AD"/>
    <w:rsid w:val="325AA4B7"/>
    <w:rsid w:val="325B6AE4"/>
    <w:rsid w:val="325EEDD7"/>
    <w:rsid w:val="32630780"/>
    <w:rsid w:val="326B6CE6"/>
    <w:rsid w:val="328CBBB6"/>
    <w:rsid w:val="329376B3"/>
    <w:rsid w:val="329C982C"/>
    <w:rsid w:val="329E56AF"/>
    <w:rsid w:val="329EE306"/>
    <w:rsid w:val="32A1A648"/>
    <w:rsid w:val="32A7ABB2"/>
    <w:rsid w:val="32A93644"/>
    <w:rsid w:val="32AC7ECB"/>
    <w:rsid w:val="32CC838B"/>
    <w:rsid w:val="32CD9D76"/>
    <w:rsid w:val="32D414E7"/>
    <w:rsid w:val="32E557FC"/>
    <w:rsid w:val="32EC616D"/>
    <w:rsid w:val="32EE0818"/>
    <w:rsid w:val="32F11980"/>
    <w:rsid w:val="32F4653E"/>
    <w:rsid w:val="32FEF75F"/>
    <w:rsid w:val="3314B47A"/>
    <w:rsid w:val="3316EA07"/>
    <w:rsid w:val="331875F2"/>
    <w:rsid w:val="332374DA"/>
    <w:rsid w:val="332676AC"/>
    <w:rsid w:val="33289850"/>
    <w:rsid w:val="332DFED8"/>
    <w:rsid w:val="3338C95F"/>
    <w:rsid w:val="333CFA33"/>
    <w:rsid w:val="33422920"/>
    <w:rsid w:val="334B7B51"/>
    <w:rsid w:val="335481CA"/>
    <w:rsid w:val="33584AF6"/>
    <w:rsid w:val="336934B3"/>
    <w:rsid w:val="337050E6"/>
    <w:rsid w:val="337064D2"/>
    <w:rsid w:val="3375896E"/>
    <w:rsid w:val="337B1342"/>
    <w:rsid w:val="337BAEF7"/>
    <w:rsid w:val="3380138B"/>
    <w:rsid w:val="338F098E"/>
    <w:rsid w:val="338F65CD"/>
    <w:rsid w:val="3390A024"/>
    <w:rsid w:val="33AE7ED4"/>
    <w:rsid w:val="33C87C43"/>
    <w:rsid w:val="33CDEB93"/>
    <w:rsid w:val="33D01A41"/>
    <w:rsid w:val="33EEBD23"/>
    <w:rsid w:val="33EF54FA"/>
    <w:rsid w:val="33F0D948"/>
    <w:rsid w:val="33F5CE41"/>
    <w:rsid w:val="340C8AB5"/>
    <w:rsid w:val="341FA01B"/>
    <w:rsid w:val="3420C174"/>
    <w:rsid w:val="343C8C73"/>
    <w:rsid w:val="343EDE3F"/>
    <w:rsid w:val="345D1AF7"/>
    <w:rsid w:val="34874592"/>
    <w:rsid w:val="3487FB98"/>
    <w:rsid w:val="348CE329"/>
    <w:rsid w:val="348E61CE"/>
    <w:rsid w:val="3492621F"/>
    <w:rsid w:val="3499DBE4"/>
    <w:rsid w:val="349AFF89"/>
    <w:rsid w:val="349C74BA"/>
    <w:rsid w:val="349E71AD"/>
    <w:rsid w:val="349F3A6B"/>
    <w:rsid w:val="34AECC3C"/>
    <w:rsid w:val="34B0EF5D"/>
    <w:rsid w:val="34B1FA80"/>
    <w:rsid w:val="34B1FEC6"/>
    <w:rsid w:val="34BFEB9E"/>
    <w:rsid w:val="34BFF4AF"/>
    <w:rsid w:val="34C0F02B"/>
    <w:rsid w:val="34C721B7"/>
    <w:rsid w:val="34E74382"/>
    <w:rsid w:val="34F2C355"/>
    <w:rsid w:val="34FE05CA"/>
    <w:rsid w:val="35178426"/>
    <w:rsid w:val="35224217"/>
    <w:rsid w:val="35250C9B"/>
    <w:rsid w:val="35427B11"/>
    <w:rsid w:val="35474927"/>
    <w:rsid w:val="3554D8DE"/>
    <w:rsid w:val="357468B7"/>
    <w:rsid w:val="35749B14"/>
    <w:rsid w:val="357862EC"/>
    <w:rsid w:val="359B5710"/>
    <w:rsid w:val="359DC3EB"/>
    <w:rsid w:val="35A16456"/>
    <w:rsid w:val="35A27D4B"/>
    <w:rsid w:val="35A3A01C"/>
    <w:rsid w:val="35AD9A90"/>
    <w:rsid w:val="35C77598"/>
    <w:rsid w:val="35D79DFC"/>
    <w:rsid w:val="35DB2C00"/>
    <w:rsid w:val="35DBFB24"/>
    <w:rsid w:val="35DCCBBC"/>
    <w:rsid w:val="35EA3886"/>
    <w:rsid w:val="35F28E8C"/>
    <w:rsid w:val="35F81E32"/>
    <w:rsid w:val="35FBBF3B"/>
    <w:rsid w:val="35FECDEC"/>
    <w:rsid w:val="360F6A47"/>
    <w:rsid w:val="3618489E"/>
    <w:rsid w:val="36267815"/>
    <w:rsid w:val="362ABD6E"/>
    <w:rsid w:val="3632E7EE"/>
    <w:rsid w:val="363A9006"/>
    <w:rsid w:val="363EA8E0"/>
    <w:rsid w:val="364D0B7E"/>
    <w:rsid w:val="3657E88D"/>
    <w:rsid w:val="36700E2D"/>
    <w:rsid w:val="36776092"/>
    <w:rsid w:val="36855B31"/>
    <w:rsid w:val="368CC216"/>
    <w:rsid w:val="369B9C91"/>
    <w:rsid w:val="36A93789"/>
    <w:rsid w:val="36B0386D"/>
    <w:rsid w:val="36E023CD"/>
    <w:rsid w:val="36F9DA7A"/>
    <w:rsid w:val="36FA884A"/>
    <w:rsid w:val="36FB4163"/>
    <w:rsid w:val="36FB5E4F"/>
    <w:rsid w:val="371F8CB0"/>
    <w:rsid w:val="3720FCAD"/>
    <w:rsid w:val="37250024"/>
    <w:rsid w:val="3726DFCE"/>
    <w:rsid w:val="3731C667"/>
    <w:rsid w:val="3741DC93"/>
    <w:rsid w:val="3753A6F2"/>
    <w:rsid w:val="3761C469"/>
    <w:rsid w:val="3775D290"/>
    <w:rsid w:val="377F959A"/>
    <w:rsid w:val="3789CDDE"/>
    <w:rsid w:val="378E235C"/>
    <w:rsid w:val="3792E13E"/>
    <w:rsid w:val="37A27FB9"/>
    <w:rsid w:val="37A4BD5A"/>
    <w:rsid w:val="37A59E0B"/>
    <w:rsid w:val="37B5CB01"/>
    <w:rsid w:val="37C54964"/>
    <w:rsid w:val="37C82389"/>
    <w:rsid w:val="37CD9473"/>
    <w:rsid w:val="37CE124D"/>
    <w:rsid w:val="37D0EA55"/>
    <w:rsid w:val="37D18D15"/>
    <w:rsid w:val="37D2EF8D"/>
    <w:rsid w:val="37ED6414"/>
    <w:rsid w:val="37F21570"/>
    <w:rsid w:val="3806C7B6"/>
    <w:rsid w:val="380F8216"/>
    <w:rsid w:val="381313DD"/>
    <w:rsid w:val="3819340C"/>
    <w:rsid w:val="381F078F"/>
    <w:rsid w:val="3826967E"/>
    <w:rsid w:val="382BF376"/>
    <w:rsid w:val="383868FD"/>
    <w:rsid w:val="383EF0FE"/>
    <w:rsid w:val="38407487"/>
    <w:rsid w:val="384E626F"/>
    <w:rsid w:val="384F8C42"/>
    <w:rsid w:val="38580FAE"/>
    <w:rsid w:val="385A0E14"/>
    <w:rsid w:val="386DF051"/>
    <w:rsid w:val="388BD1F5"/>
    <w:rsid w:val="388D2AD7"/>
    <w:rsid w:val="388E3B59"/>
    <w:rsid w:val="3891A407"/>
    <w:rsid w:val="38A35A76"/>
    <w:rsid w:val="38A3D34E"/>
    <w:rsid w:val="38A6669A"/>
    <w:rsid w:val="38B05F91"/>
    <w:rsid w:val="38B7E373"/>
    <w:rsid w:val="38BCB2A1"/>
    <w:rsid w:val="38C455B7"/>
    <w:rsid w:val="38CA15D8"/>
    <w:rsid w:val="38E56F00"/>
    <w:rsid w:val="38F7C647"/>
    <w:rsid w:val="38F97E6F"/>
    <w:rsid w:val="3938C907"/>
    <w:rsid w:val="3944ABC6"/>
    <w:rsid w:val="39513165"/>
    <w:rsid w:val="395FF5A9"/>
    <w:rsid w:val="39644509"/>
    <w:rsid w:val="396780A4"/>
    <w:rsid w:val="39815B1E"/>
    <w:rsid w:val="398F82F5"/>
    <w:rsid w:val="3994D36B"/>
    <w:rsid w:val="39A7DA7D"/>
    <w:rsid w:val="39B5741C"/>
    <w:rsid w:val="39CAA44C"/>
    <w:rsid w:val="39CAFE27"/>
    <w:rsid w:val="39D12E1D"/>
    <w:rsid w:val="39D155D4"/>
    <w:rsid w:val="39DB0561"/>
    <w:rsid w:val="39DE5B26"/>
    <w:rsid w:val="39E45BB0"/>
    <w:rsid w:val="39E4DCAF"/>
    <w:rsid w:val="39E94DBC"/>
    <w:rsid w:val="39E96D13"/>
    <w:rsid w:val="39E9B413"/>
    <w:rsid w:val="39ED0921"/>
    <w:rsid w:val="39F14D94"/>
    <w:rsid w:val="39FBC7A1"/>
    <w:rsid w:val="39FC9EAB"/>
    <w:rsid w:val="3A097DDD"/>
    <w:rsid w:val="3A1A3731"/>
    <w:rsid w:val="3A277D5C"/>
    <w:rsid w:val="3A28AC5E"/>
    <w:rsid w:val="3A2D6E79"/>
    <w:rsid w:val="3A342B67"/>
    <w:rsid w:val="3A3461EA"/>
    <w:rsid w:val="3A3991B0"/>
    <w:rsid w:val="3A4B52D3"/>
    <w:rsid w:val="3A5614D6"/>
    <w:rsid w:val="3A6561A4"/>
    <w:rsid w:val="3A77BF93"/>
    <w:rsid w:val="3A793159"/>
    <w:rsid w:val="3A79E789"/>
    <w:rsid w:val="3A7DF29B"/>
    <w:rsid w:val="3A88C188"/>
    <w:rsid w:val="3A8E55CC"/>
    <w:rsid w:val="3A9015D1"/>
    <w:rsid w:val="3A9CC89D"/>
    <w:rsid w:val="3AA5822C"/>
    <w:rsid w:val="3AAA2735"/>
    <w:rsid w:val="3AAD2A46"/>
    <w:rsid w:val="3AB1F6C1"/>
    <w:rsid w:val="3AB1FE92"/>
    <w:rsid w:val="3AB21C95"/>
    <w:rsid w:val="3ABECDE6"/>
    <w:rsid w:val="3AC2F0AF"/>
    <w:rsid w:val="3AC9029B"/>
    <w:rsid w:val="3AD853E2"/>
    <w:rsid w:val="3ADD566C"/>
    <w:rsid w:val="3AEB10FC"/>
    <w:rsid w:val="3AEEC70F"/>
    <w:rsid w:val="3AF022EA"/>
    <w:rsid w:val="3B07D213"/>
    <w:rsid w:val="3B0C78FF"/>
    <w:rsid w:val="3B17FD14"/>
    <w:rsid w:val="3B2AB2D5"/>
    <w:rsid w:val="3B315F67"/>
    <w:rsid w:val="3B3269FC"/>
    <w:rsid w:val="3B37C101"/>
    <w:rsid w:val="3B5ABD99"/>
    <w:rsid w:val="3B62F3FC"/>
    <w:rsid w:val="3B63ABE4"/>
    <w:rsid w:val="3B658AC5"/>
    <w:rsid w:val="3B69ED17"/>
    <w:rsid w:val="3B762E21"/>
    <w:rsid w:val="3B782626"/>
    <w:rsid w:val="3B8B76FA"/>
    <w:rsid w:val="3B8E18A2"/>
    <w:rsid w:val="3B9A9004"/>
    <w:rsid w:val="3B9AB484"/>
    <w:rsid w:val="3B9C3368"/>
    <w:rsid w:val="3BA224ED"/>
    <w:rsid w:val="3BAD6A1A"/>
    <w:rsid w:val="3BB48C5F"/>
    <w:rsid w:val="3BBAC979"/>
    <w:rsid w:val="3C0ECFCE"/>
    <w:rsid w:val="3C1B7A64"/>
    <w:rsid w:val="3C20DBAD"/>
    <w:rsid w:val="3C288C62"/>
    <w:rsid w:val="3C377553"/>
    <w:rsid w:val="3C3D864A"/>
    <w:rsid w:val="3C63D004"/>
    <w:rsid w:val="3C6CC787"/>
    <w:rsid w:val="3C7B2AB6"/>
    <w:rsid w:val="3C7BAB6A"/>
    <w:rsid w:val="3C7BFB3E"/>
    <w:rsid w:val="3C86A888"/>
    <w:rsid w:val="3C99D8FF"/>
    <w:rsid w:val="3C9AFC55"/>
    <w:rsid w:val="3C9C9D57"/>
    <w:rsid w:val="3CB048D8"/>
    <w:rsid w:val="3CB17C57"/>
    <w:rsid w:val="3CB31608"/>
    <w:rsid w:val="3CB78EF1"/>
    <w:rsid w:val="3CC28329"/>
    <w:rsid w:val="3CD25EEC"/>
    <w:rsid w:val="3CD3079B"/>
    <w:rsid w:val="3CD70D66"/>
    <w:rsid w:val="3CE2257E"/>
    <w:rsid w:val="3CE8F5C1"/>
    <w:rsid w:val="3CEC4979"/>
    <w:rsid w:val="3CF5E99E"/>
    <w:rsid w:val="3CF8015A"/>
    <w:rsid w:val="3D02C000"/>
    <w:rsid w:val="3D02E71F"/>
    <w:rsid w:val="3D104FE0"/>
    <w:rsid w:val="3D140911"/>
    <w:rsid w:val="3D17319E"/>
    <w:rsid w:val="3D2411D2"/>
    <w:rsid w:val="3D31833F"/>
    <w:rsid w:val="3D38A2E3"/>
    <w:rsid w:val="3D39254B"/>
    <w:rsid w:val="3D3C127B"/>
    <w:rsid w:val="3D3D0930"/>
    <w:rsid w:val="3D411922"/>
    <w:rsid w:val="3D4605EA"/>
    <w:rsid w:val="3D4BA3AC"/>
    <w:rsid w:val="3D52B404"/>
    <w:rsid w:val="3D54AD09"/>
    <w:rsid w:val="3D58D497"/>
    <w:rsid w:val="3D64DF59"/>
    <w:rsid w:val="3D6F8124"/>
    <w:rsid w:val="3D82EF22"/>
    <w:rsid w:val="3D85CE89"/>
    <w:rsid w:val="3D98205A"/>
    <w:rsid w:val="3D9C907A"/>
    <w:rsid w:val="3D9ED398"/>
    <w:rsid w:val="3DA82DA0"/>
    <w:rsid w:val="3DAC8697"/>
    <w:rsid w:val="3DB54050"/>
    <w:rsid w:val="3DBE23BF"/>
    <w:rsid w:val="3DC90E12"/>
    <w:rsid w:val="3DCECA4F"/>
    <w:rsid w:val="3DD11CDF"/>
    <w:rsid w:val="3DDF80D4"/>
    <w:rsid w:val="3DF31921"/>
    <w:rsid w:val="3DF5DFAE"/>
    <w:rsid w:val="3DFDF2FA"/>
    <w:rsid w:val="3E17C9A5"/>
    <w:rsid w:val="3E35E6A5"/>
    <w:rsid w:val="3E39CB89"/>
    <w:rsid w:val="3E3D5157"/>
    <w:rsid w:val="3E448D9F"/>
    <w:rsid w:val="3E46B6A6"/>
    <w:rsid w:val="3E49693F"/>
    <w:rsid w:val="3E4978D2"/>
    <w:rsid w:val="3E4AD710"/>
    <w:rsid w:val="3E54CEC2"/>
    <w:rsid w:val="3E5E1F47"/>
    <w:rsid w:val="3E61A89D"/>
    <w:rsid w:val="3E63E802"/>
    <w:rsid w:val="3E644A21"/>
    <w:rsid w:val="3E67BA61"/>
    <w:rsid w:val="3E71EE28"/>
    <w:rsid w:val="3E86BFB7"/>
    <w:rsid w:val="3E8C1A0E"/>
    <w:rsid w:val="3EA2A127"/>
    <w:rsid w:val="3EA8B47C"/>
    <w:rsid w:val="3ECE3F83"/>
    <w:rsid w:val="3ED2020B"/>
    <w:rsid w:val="3ED8B847"/>
    <w:rsid w:val="3EEAE271"/>
    <w:rsid w:val="3EF5F64C"/>
    <w:rsid w:val="3F063B9C"/>
    <w:rsid w:val="3F10C940"/>
    <w:rsid w:val="3F36709C"/>
    <w:rsid w:val="3F3BF335"/>
    <w:rsid w:val="3F3FE985"/>
    <w:rsid w:val="3F4B71E0"/>
    <w:rsid w:val="3F50105A"/>
    <w:rsid w:val="3F542E45"/>
    <w:rsid w:val="3F61824D"/>
    <w:rsid w:val="3F69EC38"/>
    <w:rsid w:val="3F76F176"/>
    <w:rsid w:val="3F812DA9"/>
    <w:rsid w:val="3F863DF1"/>
    <w:rsid w:val="3F9E2FC0"/>
    <w:rsid w:val="3FA251F2"/>
    <w:rsid w:val="3FA417B2"/>
    <w:rsid w:val="3FAE3104"/>
    <w:rsid w:val="3FB38A67"/>
    <w:rsid w:val="3FB3B6B1"/>
    <w:rsid w:val="3FB57433"/>
    <w:rsid w:val="3FB5E9C7"/>
    <w:rsid w:val="3FB6FE95"/>
    <w:rsid w:val="3FBE78EE"/>
    <w:rsid w:val="3FC410A8"/>
    <w:rsid w:val="3FC5F38D"/>
    <w:rsid w:val="3FC9F6C0"/>
    <w:rsid w:val="3FCE0A75"/>
    <w:rsid w:val="3FE237E0"/>
    <w:rsid w:val="3FED1709"/>
    <w:rsid w:val="3FEE586B"/>
    <w:rsid w:val="3FF3780B"/>
    <w:rsid w:val="4011629A"/>
    <w:rsid w:val="4014F870"/>
    <w:rsid w:val="40151254"/>
    <w:rsid w:val="4017AF3B"/>
    <w:rsid w:val="401EEAA1"/>
    <w:rsid w:val="40209A33"/>
    <w:rsid w:val="40278816"/>
    <w:rsid w:val="402A1E45"/>
    <w:rsid w:val="404BB94C"/>
    <w:rsid w:val="404FA0D3"/>
    <w:rsid w:val="405D857B"/>
    <w:rsid w:val="4067B02D"/>
    <w:rsid w:val="407AAB32"/>
    <w:rsid w:val="407D0479"/>
    <w:rsid w:val="4081AD56"/>
    <w:rsid w:val="4088DFE9"/>
    <w:rsid w:val="408AA618"/>
    <w:rsid w:val="408F4DF3"/>
    <w:rsid w:val="408F7E9E"/>
    <w:rsid w:val="40A83ED5"/>
    <w:rsid w:val="40B59754"/>
    <w:rsid w:val="40B913E2"/>
    <w:rsid w:val="40C0B1BF"/>
    <w:rsid w:val="40D947EA"/>
    <w:rsid w:val="40DFC4DA"/>
    <w:rsid w:val="40E245F8"/>
    <w:rsid w:val="40E6358F"/>
    <w:rsid w:val="40EE7A57"/>
    <w:rsid w:val="40FB226F"/>
    <w:rsid w:val="4103CCFE"/>
    <w:rsid w:val="4104871C"/>
    <w:rsid w:val="410DB4FE"/>
    <w:rsid w:val="411F3407"/>
    <w:rsid w:val="4141D2BB"/>
    <w:rsid w:val="41464215"/>
    <w:rsid w:val="414A2C38"/>
    <w:rsid w:val="414E06E9"/>
    <w:rsid w:val="414E998C"/>
    <w:rsid w:val="414FEB60"/>
    <w:rsid w:val="4150474F"/>
    <w:rsid w:val="41516FAB"/>
    <w:rsid w:val="415B22CE"/>
    <w:rsid w:val="41612EC6"/>
    <w:rsid w:val="416FD6B8"/>
    <w:rsid w:val="417ED3F1"/>
    <w:rsid w:val="4180ED9E"/>
    <w:rsid w:val="418559A1"/>
    <w:rsid w:val="418F68A0"/>
    <w:rsid w:val="41915954"/>
    <w:rsid w:val="4197D200"/>
    <w:rsid w:val="41A0A38E"/>
    <w:rsid w:val="41A88225"/>
    <w:rsid w:val="41B08295"/>
    <w:rsid w:val="41B36440"/>
    <w:rsid w:val="41BECA51"/>
    <w:rsid w:val="41C9FF27"/>
    <w:rsid w:val="41CD9DB0"/>
    <w:rsid w:val="41D631D5"/>
    <w:rsid w:val="41DA1E11"/>
    <w:rsid w:val="41F287B6"/>
    <w:rsid w:val="41F94403"/>
    <w:rsid w:val="41FD8224"/>
    <w:rsid w:val="41FDCB57"/>
    <w:rsid w:val="42032250"/>
    <w:rsid w:val="4215555C"/>
    <w:rsid w:val="42226C94"/>
    <w:rsid w:val="4224B518"/>
    <w:rsid w:val="4228C8C3"/>
    <w:rsid w:val="423BF8EA"/>
    <w:rsid w:val="42462D62"/>
    <w:rsid w:val="4256770B"/>
    <w:rsid w:val="4261EA49"/>
    <w:rsid w:val="426AAE19"/>
    <w:rsid w:val="426FDC02"/>
    <w:rsid w:val="4270BE44"/>
    <w:rsid w:val="4271BB65"/>
    <w:rsid w:val="42893389"/>
    <w:rsid w:val="429AAD30"/>
    <w:rsid w:val="42AC70E9"/>
    <w:rsid w:val="42BC9972"/>
    <w:rsid w:val="42BEE953"/>
    <w:rsid w:val="42C7006B"/>
    <w:rsid w:val="42C99E1D"/>
    <w:rsid w:val="42D694E2"/>
    <w:rsid w:val="42D6D768"/>
    <w:rsid w:val="42E2AC56"/>
    <w:rsid w:val="42E82F8E"/>
    <w:rsid w:val="42EF3710"/>
    <w:rsid w:val="42F3C196"/>
    <w:rsid w:val="42F42833"/>
    <w:rsid w:val="42F7FBA4"/>
    <w:rsid w:val="42F90D7E"/>
    <w:rsid w:val="4303F460"/>
    <w:rsid w:val="430E8A63"/>
    <w:rsid w:val="43149DB8"/>
    <w:rsid w:val="43180526"/>
    <w:rsid w:val="431CA9E2"/>
    <w:rsid w:val="431F792D"/>
    <w:rsid w:val="431FD24D"/>
    <w:rsid w:val="43250AF5"/>
    <w:rsid w:val="4325368D"/>
    <w:rsid w:val="432BD028"/>
    <w:rsid w:val="432DEFD0"/>
    <w:rsid w:val="432EC984"/>
    <w:rsid w:val="433BD4E9"/>
    <w:rsid w:val="434C3C2C"/>
    <w:rsid w:val="434C891F"/>
    <w:rsid w:val="435F2A6D"/>
    <w:rsid w:val="437275D9"/>
    <w:rsid w:val="43768B79"/>
    <w:rsid w:val="4377C6A5"/>
    <w:rsid w:val="438893E1"/>
    <w:rsid w:val="439D155F"/>
    <w:rsid w:val="439E7360"/>
    <w:rsid w:val="43A37AC1"/>
    <w:rsid w:val="43A51E1D"/>
    <w:rsid w:val="43AC70C9"/>
    <w:rsid w:val="43BE4FF6"/>
    <w:rsid w:val="43BF4733"/>
    <w:rsid w:val="43DE2278"/>
    <w:rsid w:val="43ED6C64"/>
    <w:rsid w:val="43F05F2A"/>
    <w:rsid w:val="43F718AE"/>
    <w:rsid w:val="43FA1F39"/>
    <w:rsid w:val="4408DD0F"/>
    <w:rsid w:val="4409426D"/>
    <w:rsid w:val="4412AC3B"/>
    <w:rsid w:val="442D6CD6"/>
    <w:rsid w:val="442E2997"/>
    <w:rsid w:val="44321A30"/>
    <w:rsid w:val="44364895"/>
    <w:rsid w:val="4436DF37"/>
    <w:rsid w:val="444229B9"/>
    <w:rsid w:val="44561DD2"/>
    <w:rsid w:val="44575366"/>
    <w:rsid w:val="4457D6D0"/>
    <w:rsid w:val="445D73FA"/>
    <w:rsid w:val="4462DAEA"/>
    <w:rsid w:val="446A085B"/>
    <w:rsid w:val="44703CD4"/>
    <w:rsid w:val="4476431A"/>
    <w:rsid w:val="448CF615"/>
    <w:rsid w:val="44935A24"/>
    <w:rsid w:val="449B40D6"/>
    <w:rsid w:val="44ABE350"/>
    <w:rsid w:val="44AD1F69"/>
    <w:rsid w:val="44CF5911"/>
    <w:rsid w:val="44D7E918"/>
    <w:rsid w:val="44D8FE14"/>
    <w:rsid w:val="44DB3A6B"/>
    <w:rsid w:val="44DD66D8"/>
    <w:rsid w:val="44E897FB"/>
    <w:rsid w:val="44E90DAA"/>
    <w:rsid w:val="44F18526"/>
    <w:rsid w:val="44F5A964"/>
    <w:rsid w:val="44F9CAF8"/>
    <w:rsid w:val="451107E4"/>
    <w:rsid w:val="45111155"/>
    <w:rsid w:val="45330D2D"/>
    <w:rsid w:val="45339DA9"/>
    <w:rsid w:val="4534D260"/>
    <w:rsid w:val="4540924D"/>
    <w:rsid w:val="454278DE"/>
    <w:rsid w:val="45448A47"/>
    <w:rsid w:val="454FA931"/>
    <w:rsid w:val="4550A698"/>
    <w:rsid w:val="45518C64"/>
    <w:rsid w:val="45538A3F"/>
    <w:rsid w:val="4553D2ED"/>
    <w:rsid w:val="4554EDC4"/>
    <w:rsid w:val="455C5CD4"/>
    <w:rsid w:val="455FF0FC"/>
    <w:rsid w:val="45633B07"/>
    <w:rsid w:val="456FF5D8"/>
    <w:rsid w:val="457BAC75"/>
    <w:rsid w:val="4597AB61"/>
    <w:rsid w:val="459F45AF"/>
    <w:rsid w:val="45AE1E10"/>
    <w:rsid w:val="45BA9DC0"/>
    <w:rsid w:val="45BAC2C9"/>
    <w:rsid w:val="45BE7976"/>
    <w:rsid w:val="45C3D5B4"/>
    <w:rsid w:val="45D96843"/>
    <w:rsid w:val="45F7EFCD"/>
    <w:rsid w:val="4600EDD3"/>
    <w:rsid w:val="4606E402"/>
    <w:rsid w:val="4607C10A"/>
    <w:rsid w:val="461058CD"/>
    <w:rsid w:val="463620AB"/>
    <w:rsid w:val="463BDC5B"/>
    <w:rsid w:val="46453354"/>
    <w:rsid w:val="46461E3B"/>
    <w:rsid w:val="465C460D"/>
    <w:rsid w:val="465DCFF9"/>
    <w:rsid w:val="4672A976"/>
    <w:rsid w:val="46840631"/>
    <w:rsid w:val="4694E71F"/>
    <w:rsid w:val="46A2040C"/>
    <w:rsid w:val="46A77CEE"/>
    <w:rsid w:val="46A9CCE7"/>
    <w:rsid w:val="46A9CF73"/>
    <w:rsid w:val="46B0E4A5"/>
    <w:rsid w:val="46B2FFB1"/>
    <w:rsid w:val="46B48DA0"/>
    <w:rsid w:val="46B61293"/>
    <w:rsid w:val="46B88D60"/>
    <w:rsid w:val="46C0CC4C"/>
    <w:rsid w:val="46C194C1"/>
    <w:rsid w:val="46E21807"/>
    <w:rsid w:val="46E595C3"/>
    <w:rsid w:val="46F1785E"/>
    <w:rsid w:val="46F44736"/>
    <w:rsid w:val="46FD0F94"/>
    <w:rsid w:val="4702C2D3"/>
    <w:rsid w:val="47067B88"/>
    <w:rsid w:val="470B630C"/>
    <w:rsid w:val="47144E60"/>
    <w:rsid w:val="471A19B6"/>
    <w:rsid w:val="4720C156"/>
    <w:rsid w:val="47265A31"/>
    <w:rsid w:val="472B27E4"/>
    <w:rsid w:val="472E8A02"/>
    <w:rsid w:val="473CA593"/>
    <w:rsid w:val="475FB1BB"/>
    <w:rsid w:val="47628CF4"/>
    <w:rsid w:val="47636E76"/>
    <w:rsid w:val="476D2867"/>
    <w:rsid w:val="47749D97"/>
    <w:rsid w:val="47801C73"/>
    <w:rsid w:val="47953BF4"/>
    <w:rsid w:val="47AC57D8"/>
    <w:rsid w:val="47B5D40D"/>
    <w:rsid w:val="47BC2D1B"/>
    <w:rsid w:val="47BF5747"/>
    <w:rsid w:val="47CA2F93"/>
    <w:rsid w:val="47D4D26B"/>
    <w:rsid w:val="47D59EDE"/>
    <w:rsid w:val="47D5C245"/>
    <w:rsid w:val="47DBF82D"/>
    <w:rsid w:val="47F28946"/>
    <w:rsid w:val="4806160A"/>
    <w:rsid w:val="481A62E9"/>
    <w:rsid w:val="481BCC10"/>
    <w:rsid w:val="482C1B55"/>
    <w:rsid w:val="483FE39D"/>
    <w:rsid w:val="4845F9B2"/>
    <w:rsid w:val="48469F57"/>
    <w:rsid w:val="48514E98"/>
    <w:rsid w:val="485694FC"/>
    <w:rsid w:val="48589238"/>
    <w:rsid w:val="4862CE4C"/>
    <w:rsid w:val="486944D7"/>
    <w:rsid w:val="48786CDB"/>
    <w:rsid w:val="487A22B6"/>
    <w:rsid w:val="487DFAA7"/>
    <w:rsid w:val="487EC6D5"/>
    <w:rsid w:val="488962C4"/>
    <w:rsid w:val="488D9B5B"/>
    <w:rsid w:val="4890BFA5"/>
    <w:rsid w:val="4894CEA5"/>
    <w:rsid w:val="48A6025A"/>
    <w:rsid w:val="48AC3574"/>
    <w:rsid w:val="48B1435C"/>
    <w:rsid w:val="48C31741"/>
    <w:rsid w:val="48C495E1"/>
    <w:rsid w:val="48C83D89"/>
    <w:rsid w:val="48D1B7BA"/>
    <w:rsid w:val="48D8B032"/>
    <w:rsid w:val="48DDD9B2"/>
    <w:rsid w:val="48E5421F"/>
    <w:rsid w:val="48ED0F6F"/>
    <w:rsid w:val="48EFA147"/>
    <w:rsid w:val="48F0448D"/>
    <w:rsid w:val="49009168"/>
    <w:rsid w:val="4910F33D"/>
    <w:rsid w:val="491D6944"/>
    <w:rsid w:val="493CB6F2"/>
    <w:rsid w:val="493F4CA9"/>
    <w:rsid w:val="495EADE4"/>
    <w:rsid w:val="49626DD9"/>
    <w:rsid w:val="49784FBA"/>
    <w:rsid w:val="498DCABB"/>
    <w:rsid w:val="498F2B5A"/>
    <w:rsid w:val="499007CD"/>
    <w:rsid w:val="499D05DA"/>
    <w:rsid w:val="49A1F0C0"/>
    <w:rsid w:val="49A37C23"/>
    <w:rsid w:val="49B42615"/>
    <w:rsid w:val="49B45473"/>
    <w:rsid w:val="49C4B618"/>
    <w:rsid w:val="49C87E94"/>
    <w:rsid w:val="4A08897C"/>
    <w:rsid w:val="4A115CF3"/>
    <w:rsid w:val="4A1500A8"/>
    <w:rsid w:val="4A15A308"/>
    <w:rsid w:val="4A1EBF8E"/>
    <w:rsid w:val="4A2582B2"/>
    <w:rsid w:val="4A27379E"/>
    <w:rsid w:val="4A281281"/>
    <w:rsid w:val="4A40B4E0"/>
    <w:rsid w:val="4A41B0DA"/>
    <w:rsid w:val="4A43E429"/>
    <w:rsid w:val="4A456CBD"/>
    <w:rsid w:val="4A503FE2"/>
    <w:rsid w:val="4A547EE8"/>
    <w:rsid w:val="4A7B600B"/>
    <w:rsid w:val="4A80C9C4"/>
    <w:rsid w:val="4A87D2CD"/>
    <w:rsid w:val="4A972244"/>
    <w:rsid w:val="4A977E46"/>
    <w:rsid w:val="4AA31146"/>
    <w:rsid w:val="4AA9819C"/>
    <w:rsid w:val="4AAFE13F"/>
    <w:rsid w:val="4AB5C9C8"/>
    <w:rsid w:val="4ABC6073"/>
    <w:rsid w:val="4ABD957F"/>
    <w:rsid w:val="4AC2BE21"/>
    <w:rsid w:val="4AC51EC9"/>
    <w:rsid w:val="4AC9B465"/>
    <w:rsid w:val="4AE48250"/>
    <w:rsid w:val="4AE89866"/>
    <w:rsid w:val="4AEAF60A"/>
    <w:rsid w:val="4AFEB718"/>
    <w:rsid w:val="4B002F88"/>
    <w:rsid w:val="4B083D6C"/>
    <w:rsid w:val="4B08FE90"/>
    <w:rsid w:val="4B0C6259"/>
    <w:rsid w:val="4B15CD32"/>
    <w:rsid w:val="4B2639E2"/>
    <w:rsid w:val="4B26F31F"/>
    <w:rsid w:val="4B4FDE63"/>
    <w:rsid w:val="4B510CA5"/>
    <w:rsid w:val="4B5BA92A"/>
    <w:rsid w:val="4B5EB1FD"/>
    <w:rsid w:val="4B615014"/>
    <w:rsid w:val="4B6620FB"/>
    <w:rsid w:val="4B6A7ECF"/>
    <w:rsid w:val="4B6C6630"/>
    <w:rsid w:val="4B6F26D1"/>
    <w:rsid w:val="4B70724D"/>
    <w:rsid w:val="4B797E78"/>
    <w:rsid w:val="4B8063BC"/>
    <w:rsid w:val="4B863DD2"/>
    <w:rsid w:val="4B8E7C81"/>
    <w:rsid w:val="4B99F4B3"/>
    <w:rsid w:val="4BA2B693"/>
    <w:rsid w:val="4BA55A4B"/>
    <w:rsid w:val="4BA67893"/>
    <w:rsid w:val="4BA7D4A2"/>
    <w:rsid w:val="4BB0591A"/>
    <w:rsid w:val="4BB60909"/>
    <w:rsid w:val="4BB891D4"/>
    <w:rsid w:val="4BBE8265"/>
    <w:rsid w:val="4BC5A781"/>
    <w:rsid w:val="4BCA37C7"/>
    <w:rsid w:val="4BD13633"/>
    <w:rsid w:val="4BD45058"/>
    <w:rsid w:val="4BE7E930"/>
    <w:rsid w:val="4BEA901F"/>
    <w:rsid w:val="4BEEE907"/>
    <w:rsid w:val="4BF77600"/>
    <w:rsid w:val="4BFAA3D1"/>
    <w:rsid w:val="4C03713D"/>
    <w:rsid w:val="4C094544"/>
    <w:rsid w:val="4C125D07"/>
    <w:rsid w:val="4C1460D4"/>
    <w:rsid w:val="4C1699D7"/>
    <w:rsid w:val="4C192BA8"/>
    <w:rsid w:val="4C1E896B"/>
    <w:rsid w:val="4C203A93"/>
    <w:rsid w:val="4C21E277"/>
    <w:rsid w:val="4C2282E9"/>
    <w:rsid w:val="4C2604E7"/>
    <w:rsid w:val="4C262CFC"/>
    <w:rsid w:val="4C2DD872"/>
    <w:rsid w:val="4C2F6211"/>
    <w:rsid w:val="4C329CBF"/>
    <w:rsid w:val="4C332B70"/>
    <w:rsid w:val="4C3E9C43"/>
    <w:rsid w:val="4C429E58"/>
    <w:rsid w:val="4C440BD3"/>
    <w:rsid w:val="4C4D75DD"/>
    <w:rsid w:val="4C4E6F6A"/>
    <w:rsid w:val="4C56AB8F"/>
    <w:rsid w:val="4C60999B"/>
    <w:rsid w:val="4C611297"/>
    <w:rsid w:val="4C9A01F7"/>
    <w:rsid w:val="4C9B53DE"/>
    <w:rsid w:val="4C9BEFF3"/>
    <w:rsid w:val="4CAA5008"/>
    <w:rsid w:val="4CB16D38"/>
    <w:rsid w:val="4CB45959"/>
    <w:rsid w:val="4CB5CA3E"/>
    <w:rsid w:val="4CB862A7"/>
    <w:rsid w:val="4CC0A176"/>
    <w:rsid w:val="4CC399D3"/>
    <w:rsid w:val="4CCEA526"/>
    <w:rsid w:val="4CF53B75"/>
    <w:rsid w:val="4CFC655D"/>
    <w:rsid w:val="4CFEA090"/>
    <w:rsid w:val="4D0F8C13"/>
    <w:rsid w:val="4D11612C"/>
    <w:rsid w:val="4D14ECA3"/>
    <w:rsid w:val="4D212330"/>
    <w:rsid w:val="4D2C1274"/>
    <w:rsid w:val="4D2E99F7"/>
    <w:rsid w:val="4D3EC1B5"/>
    <w:rsid w:val="4D435374"/>
    <w:rsid w:val="4D5446D3"/>
    <w:rsid w:val="4D60F771"/>
    <w:rsid w:val="4D63A455"/>
    <w:rsid w:val="4D65CA89"/>
    <w:rsid w:val="4D699FEB"/>
    <w:rsid w:val="4D6D88F1"/>
    <w:rsid w:val="4D6F8357"/>
    <w:rsid w:val="4D724011"/>
    <w:rsid w:val="4D77145F"/>
    <w:rsid w:val="4D957C45"/>
    <w:rsid w:val="4D99AB05"/>
    <w:rsid w:val="4DA1FF0E"/>
    <w:rsid w:val="4DA5B62F"/>
    <w:rsid w:val="4DA663EC"/>
    <w:rsid w:val="4DBC1257"/>
    <w:rsid w:val="4DC11438"/>
    <w:rsid w:val="4DDEA803"/>
    <w:rsid w:val="4DFCD1FE"/>
    <w:rsid w:val="4DFDF743"/>
    <w:rsid w:val="4DFE0BB8"/>
    <w:rsid w:val="4E03E153"/>
    <w:rsid w:val="4E1BE7E9"/>
    <w:rsid w:val="4E237F22"/>
    <w:rsid w:val="4E2E81DB"/>
    <w:rsid w:val="4E32B2F0"/>
    <w:rsid w:val="4E432392"/>
    <w:rsid w:val="4E45884C"/>
    <w:rsid w:val="4E4D0040"/>
    <w:rsid w:val="4E4FF364"/>
    <w:rsid w:val="4E54725D"/>
    <w:rsid w:val="4E6BE7FD"/>
    <w:rsid w:val="4E6FC3A7"/>
    <w:rsid w:val="4E7789AE"/>
    <w:rsid w:val="4E80734B"/>
    <w:rsid w:val="4E820046"/>
    <w:rsid w:val="4E8AC48F"/>
    <w:rsid w:val="4E91A32B"/>
    <w:rsid w:val="4E92E837"/>
    <w:rsid w:val="4E96A985"/>
    <w:rsid w:val="4E9DAE7B"/>
    <w:rsid w:val="4EA46912"/>
    <w:rsid w:val="4EA83E4A"/>
    <w:rsid w:val="4EAC8FDC"/>
    <w:rsid w:val="4EB2888C"/>
    <w:rsid w:val="4EB85DED"/>
    <w:rsid w:val="4EC1D440"/>
    <w:rsid w:val="4EC207B5"/>
    <w:rsid w:val="4ECBF532"/>
    <w:rsid w:val="4ECDD68D"/>
    <w:rsid w:val="4ED774E2"/>
    <w:rsid w:val="4ED78338"/>
    <w:rsid w:val="4EE90188"/>
    <w:rsid w:val="4EF19D82"/>
    <w:rsid w:val="4EFDA57F"/>
    <w:rsid w:val="4F06E809"/>
    <w:rsid w:val="4F0821C5"/>
    <w:rsid w:val="4F0ABB53"/>
    <w:rsid w:val="4F164805"/>
    <w:rsid w:val="4F1D612C"/>
    <w:rsid w:val="4F24425A"/>
    <w:rsid w:val="4F3762C0"/>
    <w:rsid w:val="4F3EC4B6"/>
    <w:rsid w:val="4F53A94B"/>
    <w:rsid w:val="4F64E61D"/>
    <w:rsid w:val="4F66DEE6"/>
    <w:rsid w:val="4F682D1E"/>
    <w:rsid w:val="4F6A718F"/>
    <w:rsid w:val="4F6C6205"/>
    <w:rsid w:val="4F6D18A8"/>
    <w:rsid w:val="4F734618"/>
    <w:rsid w:val="4F878572"/>
    <w:rsid w:val="4F8B6283"/>
    <w:rsid w:val="4F8BEF74"/>
    <w:rsid w:val="4F8CC0E3"/>
    <w:rsid w:val="4F8E89AE"/>
    <w:rsid w:val="4F9121AD"/>
    <w:rsid w:val="4FA15D35"/>
    <w:rsid w:val="4FB31278"/>
    <w:rsid w:val="4FB9AB39"/>
    <w:rsid w:val="4FC5835D"/>
    <w:rsid w:val="4FC59B38"/>
    <w:rsid w:val="4FC7FAD3"/>
    <w:rsid w:val="4FCCE8FD"/>
    <w:rsid w:val="4FCEE673"/>
    <w:rsid w:val="4FD1B69F"/>
    <w:rsid w:val="4FD6DE9E"/>
    <w:rsid w:val="50005FA5"/>
    <w:rsid w:val="5008B29D"/>
    <w:rsid w:val="501A67E0"/>
    <w:rsid w:val="501B3EC5"/>
    <w:rsid w:val="501C83ED"/>
    <w:rsid w:val="5026B355"/>
    <w:rsid w:val="502B3F79"/>
    <w:rsid w:val="502B6155"/>
    <w:rsid w:val="50385ACE"/>
    <w:rsid w:val="50423FF6"/>
    <w:rsid w:val="50435C33"/>
    <w:rsid w:val="50457151"/>
    <w:rsid w:val="5055B6EE"/>
    <w:rsid w:val="5066C7DD"/>
    <w:rsid w:val="50670FC9"/>
    <w:rsid w:val="506A0743"/>
    <w:rsid w:val="5072FF4A"/>
    <w:rsid w:val="5075C2B2"/>
    <w:rsid w:val="50909524"/>
    <w:rsid w:val="50933E65"/>
    <w:rsid w:val="50938F3D"/>
    <w:rsid w:val="50953E1E"/>
    <w:rsid w:val="509D8B20"/>
    <w:rsid w:val="50A7354D"/>
    <w:rsid w:val="50AFB422"/>
    <w:rsid w:val="50B7332A"/>
    <w:rsid w:val="50B8AD3B"/>
    <w:rsid w:val="50B8D855"/>
    <w:rsid w:val="50D18AF7"/>
    <w:rsid w:val="50D5F753"/>
    <w:rsid w:val="50DEDDF1"/>
    <w:rsid w:val="511C1201"/>
    <w:rsid w:val="5121F9CF"/>
    <w:rsid w:val="51359652"/>
    <w:rsid w:val="5142C660"/>
    <w:rsid w:val="515BB530"/>
    <w:rsid w:val="515F32E0"/>
    <w:rsid w:val="515F762A"/>
    <w:rsid w:val="5160240A"/>
    <w:rsid w:val="516850CB"/>
    <w:rsid w:val="51857BA4"/>
    <w:rsid w:val="51909D71"/>
    <w:rsid w:val="5191B6AF"/>
    <w:rsid w:val="519785E5"/>
    <w:rsid w:val="519834B4"/>
    <w:rsid w:val="519F00C2"/>
    <w:rsid w:val="51A2C072"/>
    <w:rsid w:val="51B56929"/>
    <w:rsid w:val="51B65714"/>
    <w:rsid w:val="51B9C65D"/>
    <w:rsid w:val="51BCC8C9"/>
    <w:rsid w:val="51C244C5"/>
    <w:rsid w:val="51D8B096"/>
    <w:rsid w:val="51F41396"/>
    <w:rsid w:val="521BC13E"/>
    <w:rsid w:val="521F7FD9"/>
    <w:rsid w:val="522A37DA"/>
    <w:rsid w:val="522B14F6"/>
    <w:rsid w:val="523595AB"/>
    <w:rsid w:val="5238B4C3"/>
    <w:rsid w:val="523C56A3"/>
    <w:rsid w:val="524B4FF8"/>
    <w:rsid w:val="524DB9DD"/>
    <w:rsid w:val="52512F9A"/>
    <w:rsid w:val="525F5536"/>
    <w:rsid w:val="525F5769"/>
    <w:rsid w:val="526DF32A"/>
    <w:rsid w:val="52726C2F"/>
    <w:rsid w:val="527839F8"/>
    <w:rsid w:val="527BF4EA"/>
    <w:rsid w:val="528122BB"/>
    <w:rsid w:val="52849D67"/>
    <w:rsid w:val="528955F0"/>
    <w:rsid w:val="528B8829"/>
    <w:rsid w:val="528C557B"/>
    <w:rsid w:val="528EE529"/>
    <w:rsid w:val="52AAA1C4"/>
    <w:rsid w:val="52C0CD37"/>
    <w:rsid w:val="52CD9757"/>
    <w:rsid w:val="52DB6269"/>
    <w:rsid w:val="52E5DBEB"/>
    <w:rsid w:val="52E6C234"/>
    <w:rsid w:val="52EBFB37"/>
    <w:rsid w:val="52F6E46F"/>
    <w:rsid w:val="52F8A5B0"/>
    <w:rsid w:val="52FA374C"/>
    <w:rsid w:val="53105551"/>
    <w:rsid w:val="5315AC0C"/>
    <w:rsid w:val="531C4558"/>
    <w:rsid w:val="5322B3D5"/>
    <w:rsid w:val="532C5A14"/>
    <w:rsid w:val="5331C16F"/>
    <w:rsid w:val="5332DEC7"/>
    <w:rsid w:val="5337685B"/>
    <w:rsid w:val="534C4612"/>
    <w:rsid w:val="534E1A9B"/>
    <w:rsid w:val="535EE48B"/>
    <w:rsid w:val="536E9E16"/>
    <w:rsid w:val="5389DCC0"/>
    <w:rsid w:val="53941ED9"/>
    <w:rsid w:val="53993DDC"/>
    <w:rsid w:val="539D96CF"/>
    <w:rsid w:val="53A05C6A"/>
    <w:rsid w:val="53AD1FE8"/>
    <w:rsid w:val="53B9C08C"/>
    <w:rsid w:val="53BF1386"/>
    <w:rsid w:val="53C79350"/>
    <w:rsid w:val="53C7A37E"/>
    <w:rsid w:val="53D550DB"/>
    <w:rsid w:val="53DD33F0"/>
    <w:rsid w:val="53E6A6D5"/>
    <w:rsid w:val="53F4EFFD"/>
    <w:rsid w:val="53F61DBA"/>
    <w:rsid w:val="54043CE9"/>
    <w:rsid w:val="540534B9"/>
    <w:rsid w:val="540620A7"/>
    <w:rsid w:val="540765F5"/>
    <w:rsid w:val="541FF39A"/>
    <w:rsid w:val="5423E373"/>
    <w:rsid w:val="5428A75C"/>
    <w:rsid w:val="542AC73A"/>
    <w:rsid w:val="542DA7EF"/>
    <w:rsid w:val="543BCAE0"/>
    <w:rsid w:val="543DF4D8"/>
    <w:rsid w:val="54410FCE"/>
    <w:rsid w:val="5443BF64"/>
    <w:rsid w:val="544EC304"/>
    <w:rsid w:val="54508F90"/>
    <w:rsid w:val="54512084"/>
    <w:rsid w:val="5457E965"/>
    <w:rsid w:val="546AB1D7"/>
    <w:rsid w:val="54781DE6"/>
    <w:rsid w:val="54862AA5"/>
    <w:rsid w:val="54889394"/>
    <w:rsid w:val="54910485"/>
    <w:rsid w:val="549370B0"/>
    <w:rsid w:val="54971070"/>
    <w:rsid w:val="549B378B"/>
    <w:rsid w:val="549B854D"/>
    <w:rsid w:val="54A78D37"/>
    <w:rsid w:val="54AC859D"/>
    <w:rsid w:val="54B3DDC5"/>
    <w:rsid w:val="54B504DB"/>
    <w:rsid w:val="54C14F81"/>
    <w:rsid w:val="54C88B9A"/>
    <w:rsid w:val="54CA9092"/>
    <w:rsid w:val="54CB40D7"/>
    <w:rsid w:val="54CD350D"/>
    <w:rsid w:val="54D6E74E"/>
    <w:rsid w:val="54DECC11"/>
    <w:rsid w:val="54E4AD2B"/>
    <w:rsid w:val="54E75649"/>
    <w:rsid w:val="54ECC84C"/>
    <w:rsid w:val="54EFCD0B"/>
    <w:rsid w:val="54FAF9E4"/>
    <w:rsid w:val="54FD9BD2"/>
    <w:rsid w:val="5502D9A3"/>
    <w:rsid w:val="55087FDC"/>
    <w:rsid w:val="550CB394"/>
    <w:rsid w:val="551E66F9"/>
    <w:rsid w:val="5538B758"/>
    <w:rsid w:val="553FE678"/>
    <w:rsid w:val="55545D8C"/>
    <w:rsid w:val="5556E83C"/>
    <w:rsid w:val="55642B90"/>
    <w:rsid w:val="556F347F"/>
    <w:rsid w:val="5587A58B"/>
    <w:rsid w:val="55A54538"/>
    <w:rsid w:val="55AA21BD"/>
    <w:rsid w:val="55B6BD07"/>
    <w:rsid w:val="55C81489"/>
    <w:rsid w:val="55D268B6"/>
    <w:rsid w:val="55D872BB"/>
    <w:rsid w:val="55DA108A"/>
    <w:rsid w:val="55EB871E"/>
    <w:rsid w:val="55F0F7F9"/>
    <w:rsid w:val="55F7C3FC"/>
    <w:rsid w:val="55FBE9F7"/>
    <w:rsid w:val="5602E490"/>
    <w:rsid w:val="56040946"/>
    <w:rsid w:val="560CBA99"/>
    <w:rsid w:val="56174A57"/>
    <w:rsid w:val="562E07D4"/>
    <w:rsid w:val="563435CB"/>
    <w:rsid w:val="56379AAF"/>
    <w:rsid w:val="56526C18"/>
    <w:rsid w:val="5657AB63"/>
    <w:rsid w:val="565CADCC"/>
    <w:rsid w:val="565CDECF"/>
    <w:rsid w:val="565ECD93"/>
    <w:rsid w:val="565FBFD8"/>
    <w:rsid w:val="566ADAE5"/>
    <w:rsid w:val="567CB7D8"/>
    <w:rsid w:val="567D9671"/>
    <w:rsid w:val="56839443"/>
    <w:rsid w:val="568F9806"/>
    <w:rsid w:val="56A54EE1"/>
    <w:rsid w:val="56AE4059"/>
    <w:rsid w:val="56B30298"/>
    <w:rsid w:val="56B59F0D"/>
    <w:rsid w:val="56B990D4"/>
    <w:rsid w:val="56BDD4DB"/>
    <w:rsid w:val="56BDEC30"/>
    <w:rsid w:val="56D3C34A"/>
    <w:rsid w:val="56E18262"/>
    <w:rsid w:val="56EC88B9"/>
    <w:rsid w:val="56F96395"/>
    <w:rsid w:val="57131C90"/>
    <w:rsid w:val="5713F4D7"/>
    <w:rsid w:val="57275779"/>
    <w:rsid w:val="5732CACA"/>
    <w:rsid w:val="573A8BE3"/>
    <w:rsid w:val="57431118"/>
    <w:rsid w:val="5753295B"/>
    <w:rsid w:val="575B564E"/>
    <w:rsid w:val="576161E5"/>
    <w:rsid w:val="576B52EA"/>
    <w:rsid w:val="5770DD02"/>
    <w:rsid w:val="5779EFA5"/>
    <w:rsid w:val="578382C3"/>
    <w:rsid w:val="578D19CE"/>
    <w:rsid w:val="579D60F6"/>
    <w:rsid w:val="57A43DE9"/>
    <w:rsid w:val="57A51CA3"/>
    <w:rsid w:val="57A9445F"/>
    <w:rsid w:val="57B6769F"/>
    <w:rsid w:val="57C10A6C"/>
    <w:rsid w:val="57CDAA4A"/>
    <w:rsid w:val="57D13D25"/>
    <w:rsid w:val="57D3C138"/>
    <w:rsid w:val="57D8439F"/>
    <w:rsid w:val="57E32D62"/>
    <w:rsid w:val="57E56654"/>
    <w:rsid w:val="57EE277E"/>
    <w:rsid w:val="57F02A48"/>
    <w:rsid w:val="57F18E4A"/>
    <w:rsid w:val="57F385D5"/>
    <w:rsid w:val="57FA6CB7"/>
    <w:rsid w:val="58011452"/>
    <w:rsid w:val="58026049"/>
    <w:rsid w:val="580A7ED0"/>
    <w:rsid w:val="580F35B3"/>
    <w:rsid w:val="581437DC"/>
    <w:rsid w:val="58163E52"/>
    <w:rsid w:val="58177FA4"/>
    <w:rsid w:val="5818900B"/>
    <w:rsid w:val="5823254F"/>
    <w:rsid w:val="583275FE"/>
    <w:rsid w:val="5842B08B"/>
    <w:rsid w:val="58449FFD"/>
    <w:rsid w:val="584D2908"/>
    <w:rsid w:val="5857B475"/>
    <w:rsid w:val="58590747"/>
    <w:rsid w:val="585A69D3"/>
    <w:rsid w:val="5877FC05"/>
    <w:rsid w:val="5899D21A"/>
    <w:rsid w:val="589BAA9A"/>
    <w:rsid w:val="589D0FE5"/>
    <w:rsid w:val="589D8220"/>
    <w:rsid w:val="58ABD117"/>
    <w:rsid w:val="58AC4EF3"/>
    <w:rsid w:val="58ADE4C2"/>
    <w:rsid w:val="58B05C26"/>
    <w:rsid w:val="58B1DAD2"/>
    <w:rsid w:val="58BA1405"/>
    <w:rsid w:val="58BC13F9"/>
    <w:rsid w:val="58BD9748"/>
    <w:rsid w:val="58C6AECF"/>
    <w:rsid w:val="58C7664B"/>
    <w:rsid w:val="58E9D0F9"/>
    <w:rsid w:val="59007EE2"/>
    <w:rsid w:val="59111D8A"/>
    <w:rsid w:val="5913224E"/>
    <w:rsid w:val="591F41CA"/>
    <w:rsid w:val="591F5270"/>
    <w:rsid w:val="5928B3D6"/>
    <w:rsid w:val="592E96F4"/>
    <w:rsid w:val="593CBEE2"/>
    <w:rsid w:val="59417A83"/>
    <w:rsid w:val="594F0A1C"/>
    <w:rsid w:val="594FC709"/>
    <w:rsid w:val="5950890E"/>
    <w:rsid w:val="59513620"/>
    <w:rsid w:val="59547EC9"/>
    <w:rsid w:val="5959CC2E"/>
    <w:rsid w:val="595EA91D"/>
    <w:rsid w:val="596A2F96"/>
    <w:rsid w:val="5971A00A"/>
    <w:rsid w:val="597E5D49"/>
    <w:rsid w:val="5991612F"/>
    <w:rsid w:val="5994B0A9"/>
    <w:rsid w:val="5994BB4F"/>
    <w:rsid w:val="59B683D7"/>
    <w:rsid w:val="59BF81C8"/>
    <w:rsid w:val="59EEC79E"/>
    <w:rsid w:val="5A05AFA9"/>
    <w:rsid w:val="5A09EB3C"/>
    <w:rsid w:val="5A0E70FD"/>
    <w:rsid w:val="5A22B2E4"/>
    <w:rsid w:val="5A2F6276"/>
    <w:rsid w:val="5A380B71"/>
    <w:rsid w:val="5A3DCEAB"/>
    <w:rsid w:val="5A533F98"/>
    <w:rsid w:val="5A56EE69"/>
    <w:rsid w:val="5A5CD450"/>
    <w:rsid w:val="5A5D0F8A"/>
    <w:rsid w:val="5A5E57A6"/>
    <w:rsid w:val="5A66EDAE"/>
    <w:rsid w:val="5A686252"/>
    <w:rsid w:val="5A7522BE"/>
    <w:rsid w:val="5A7F9B50"/>
    <w:rsid w:val="5A8134C3"/>
    <w:rsid w:val="5A8779FB"/>
    <w:rsid w:val="5A88E575"/>
    <w:rsid w:val="5A9C8AFC"/>
    <w:rsid w:val="5A9E54C5"/>
    <w:rsid w:val="5AA67F1B"/>
    <w:rsid w:val="5AA8D294"/>
    <w:rsid w:val="5AA90CEE"/>
    <w:rsid w:val="5ACADFA8"/>
    <w:rsid w:val="5AD29B2E"/>
    <w:rsid w:val="5AD605E4"/>
    <w:rsid w:val="5AD98484"/>
    <w:rsid w:val="5ADBFADC"/>
    <w:rsid w:val="5AE2ABD6"/>
    <w:rsid w:val="5AE8583D"/>
    <w:rsid w:val="5AFE8865"/>
    <w:rsid w:val="5AFFFE2C"/>
    <w:rsid w:val="5B111CF1"/>
    <w:rsid w:val="5B219B8A"/>
    <w:rsid w:val="5B2281AB"/>
    <w:rsid w:val="5B366950"/>
    <w:rsid w:val="5B3C36C5"/>
    <w:rsid w:val="5B3D9464"/>
    <w:rsid w:val="5B488BE3"/>
    <w:rsid w:val="5B4B5299"/>
    <w:rsid w:val="5B577B83"/>
    <w:rsid w:val="5B58895B"/>
    <w:rsid w:val="5B69B4CE"/>
    <w:rsid w:val="5B7E8567"/>
    <w:rsid w:val="5B7F892C"/>
    <w:rsid w:val="5B86B4C2"/>
    <w:rsid w:val="5B87FDB3"/>
    <w:rsid w:val="5B91EAEC"/>
    <w:rsid w:val="5B963972"/>
    <w:rsid w:val="5BA1A858"/>
    <w:rsid w:val="5BA77247"/>
    <w:rsid w:val="5BB0D0C0"/>
    <w:rsid w:val="5BB3A8E3"/>
    <w:rsid w:val="5BB4479C"/>
    <w:rsid w:val="5BC506F2"/>
    <w:rsid w:val="5BCC0ACF"/>
    <w:rsid w:val="5BCDF225"/>
    <w:rsid w:val="5BD91E92"/>
    <w:rsid w:val="5BDC4908"/>
    <w:rsid w:val="5BDE0475"/>
    <w:rsid w:val="5BE12C7B"/>
    <w:rsid w:val="5BE38E50"/>
    <w:rsid w:val="5BEAC166"/>
    <w:rsid w:val="5BEF7D52"/>
    <w:rsid w:val="5C00540F"/>
    <w:rsid w:val="5C0D4D78"/>
    <w:rsid w:val="5C17F4DD"/>
    <w:rsid w:val="5C2AA8D6"/>
    <w:rsid w:val="5C4920F7"/>
    <w:rsid w:val="5C4DA037"/>
    <w:rsid w:val="5C55DB7A"/>
    <w:rsid w:val="5C60D979"/>
    <w:rsid w:val="5C73EEB1"/>
    <w:rsid w:val="5C75E4DF"/>
    <w:rsid w:val="5C75EBC8"/>
    <w:rsid w:val="5C78242C"/>
    <w:rsid w:val="5C832304"/>
    <w:rsid w:val="5C88B79D"/>
    <w:rsid w:val="5C99FEFF"/>
    <w:rsid w:val="5CC2BB21"/>
    <w:rsid w:val="5CD43C52"/>
    <w:rsid w:val="5CD5E34C"/>
    <w:rsid w:val="5CF36917"/>
    <w:rsid w:val="5CF65474"/>
    <w:rsid w:val="5CF82BDD"/>
    <w:rsid w:val="5CFA2F2F"/>
    <w:rsid w:val="5CFE0CDC"/>
    <w:rsid w:val="5D248066"/>
    <w:rsid w:val="5D26AF8D"/>
    <w:rsid w:val="5D3556AD"/>
    <w:rsid w:val="5D4958B9"/>
    <w:rsid w:val="5D5154A2"/>
    <w:rsid w:val="5D5AA8C7"/>
    <w:rsid w:val="5D5DB3C5"/>
    <w:rsid w:val="5D649B4D"/>
    <w:rsid w:val="5D6B77BC"/>
    <w:rsid w:val="5D6C2EB3"/>
    <w:rsid w:val="5D8377B7"/>
    <w:rsid w:val="5D93D9C2"/>
    <w:rsid w:val="5D96EF00"/>
    <w:rsid w:val="5D97A7F3"/>
    <w:rsid w:val="5D97DDB5"/>
    <w:rsid w:val="5DB568B7"/>
    <w:rsid w:val="5DC039E1"/>
    <w:rsid w:val="5DC457FE"/>
    <w:rsid w:val="5DC467C6"/>
    <w:rsid w:val="5DC4CE9E"/>
    <w:rsid w:val="5DD058C1"/>
    <w:rsid w:val="5DE03BCB"/>
    <w:rsid w:val="5DF44905"/>
    <w:rsid w:val="5DFCD542"/>
    <w:rsid w:val="5E055E5E"/>
    <w:rsid w:val="5E0657FD"/>
    <w:rsid w:val="5E0ACDE4"/>
    <w:rsid w:val="5E1375BA"/>
    <w:rsid w:val="5E2C907F"/>
    <w:rsid w:val="5E3EF413"/>
    <w:rsid w:val="5E40A0EE"/>
    <w:rsid w:val="5E41814D"/>
    <w:rsid w:val="5E4C6AF6"/>
    <w:rsid w:val="5E5784F0"/>
    <w:rsid w:val="5E5ECB5F"/>
    <w:rsid w:val="5E631CCA"/>
    <w:rsid w:val="5E7F4E7B"/>
    <w:rsid w:val="5E81FF32"/>
    <w:rsid w:val="5E82991B"/>
    <w:rsid w:val="5E86625A"/>
    <w:rsid w:val="5E866D66"/>
    <w:rsid w:val="5E87B705"/>
    <w:rsid w:val="5E88AD5B"/>
    <w:rsid w:val="5E8AF016"/>
    <w:rsid w:val="5E8BB7E2"/>
    <w:rsid w:val="5E921B66"/>
    <w:rsid w:val="5E927681"/>
    <w:rsid w:val="5EABB0C5"/>
    <w:rsid w:val="5EBE8977"/>
    <w:rsid w:val="5EC3C40F"/>
    <w:rsid w:val="5EC98CD1"/>
    <w:rsid w:val="5ECC405B"/>
    <w:rsid w:val="5ECD4EAB"/>
    <w:rsid w:val="5EE14DC9"/>
    <w:rsid w:val="5EEB3D2F"/>
    <w:rsid w:val="5EF06BCD"/>
    <w:rsid w:val="5F00573F"/>
    <w:rsid w:val="5F0DB2D7"/>
    <w:rsid w:val="5F15F383"/>
    <w:rsid w:val="5F1DD5FD"/>
    <w:rsid w:val="5F32B9B1"/>
    <w:rsid w:val="5F341C47"/>
    <w:rsid w:val="5F435597"/>
    <w:rsid w:val="5F4D3E89"/>
    <w:rsid w:val="5F50EBC8"/>
    <w:rsid w:val="5F5238CC"/>
    <w:rsid w:val="5F552995"/>
    <w:rsid w:val="5F59F0DA"/>
    <w:rsid w:val="5F79C4CA"/>
    <w:rsid w:val="5F89F81A"/>
    <w:rsid w:val="5F8C6D29"/>
    <w:rsid w:val="5F9C2D40"/>
    <w:rsid w:val="5F9FE201"/>
    <w:rsid w:val="5FAD210E"/>
    <w:rsid w:val="5FADF549"/>
    <w:rsid w:val="5FB083E4"/>
    <w:rsid w:val="5FB3BED0"/>
    <w:rsid w:val="5FD7AD6B"/>
    <w:rsid w:val="5FD7F1E7"/>
    <w:rsid w:val="5FDECABC"/>
    <w:rsid w:val="6006434D"/>
    <w:rsid w:val="600E5AA3"/>
    <w:rsid w:val="60192DD1"/>
    <w:rsid w:val="602616F3"/>
    <w:rsid w:val="60383E1D"/>
    <w:rsid w:val="603E7E46"/>
    <w:rsid w:val="604413EE"/>
    <w:rsid w:val="604A4EBB"/>
    <w:rsid w:val="604C4548"/>
    <w:rsid w:val="605DC400"/>
    <w:rsid w:val="6064E502"/>
    <w:rsid w:val="606A0852"/>
    <w:rsid w:val="6071E778"/>
    <w:rsid w:val="60803607"/>
    <w:rsid w:val="6082FD02"/>
    <w:rsid w:val="6095D5FB"/>
    <w:rsid w:val="6098C43B"/>
    <w:rsid w:val="60995B74"/>
    <w:rsid w:val="609B47C8"/>
    <w:rsid w:val="60BBD085"/>
    <w:rsid w:val="60C5F004"/>
    <w:rsid w:val="60E9624F"/>
    <w:rsid w:val="60F1C939"/>
    <w:rsid w:val="60F8B1D8"/>
    <w:rsid w:val="60FA67A9"/>
    <w:rsid w:val="60FBFD30"/>
    <w:rsid w:val="6103C986"/>
    <w:rsid w:val="6105F0A4"/>
    <w:rsid w:val="611EBA31"/>
    <w:rsid w:val="61245C0B"/>
    <w:rsid w:val="61250E20"/>
    <w:rsid w:val="61340752"/>
    <w:rsid w:val="6142E998"/>
    <w:rsid w:val="6147ACDE"/>
    <w:rsid w:val="614D82AE"/>
    <w:rsid w:val="61686A0C"/>
    <w:rsid w:val="6170977E"/>
    <w:rsid w:val="6170F944"/>
    <w:rsid w:val="61887509"/>
    <w:rsid w:val="619AD83A"/>
    <w:rsid w:val="619FE51D"/>
    <w:rsid w:val="61B6AE9E"/>
    <w:rsid w:val="61B6B703"/>
    <w:rsid w:val="61C7D3D8"/>
    <w:rsid w:val="61D9CCD5"/>
    <w:rsid w:val="61EFC2AA"/>
    <w:rsid w:val="61F9DBE1"/>
    <w:rsid w:val="6206FB64"/>
    <w:rsid w:val="620BDBB3"/>
    <w:rsid w:val="6217CF6F"/>
    <w:rsid w:val="6222DC9E"/>
    <w:rsid w:val="624149BA"/>
    <w:rsid w:val="625A9E75"/>
    <w:rsid w:val="625AA922"/>
    <w:rsid w:val="625B48DF"/>
    <w:rsid w:val="62630E87"/>
    <w:rsid w:val="627338A4"/>
    <w:rsid w:val="6275875C"/>
    <w:rsid w:val="627941F9"/>
    <w:rsid w:val="628643E8"/>
    <w:rsid w:val="62917E71"/>
    <w:rsid w:val="6293DE33"/>
    <w:rsid w:val="6294E68B"/>
    <w:rsid w:val="62965700"/>
    <w:rsid w:val="62AF0224"/>
    <w:rsid w:val="62B8F635"/>
    <w:rsid w:val="62BC41D2"/>
    <w:rsid w:val="62D7ABCB"/>
    <w:rsid w:val="62E1463C"/>
    <w:rsid w:val="62E7A281"/>
    <w:rsid w:val="62E7FAB7"/>
    <w:rsid w:val="62F837BE"/>
    <w:rsid w:val="63017899"/>
    <w:rsid w:val="63130D97"/>
    <w:rsid w:val="63160D1F"/>
    <w:rsid w:val="6317F03B"/>
    <w:rsid w:val="631F3E66"/>
    <w:rsid w:val="631F7BFB"/>
    <w:rsid w:val="63252612"/>
    <w:rsid w:val="63258028"/>
    <w:rsid w:val="632D3B34"/>
    <w:rsid w:val="63405381"/>
    <w:rsid w:val="63432617"/>
    <w:rsid w:val="6349BAC7"/>
    <w:rsid w:val="6369873F"/>
    <w:rsid w:val="63820539"/>
    <w:rsid w:val="6383E6EF"/>
    <w:rsid w:val="638DED4C"/>
    <w:rsid w:val="6390BCE3"/>
    <w:rsid w:val="6393BA05"/>
    <w:rsid w:val="6398D5DF"/>
    <w:rsid w:val="63A7D600"/>
    <w:rsid w:val="63AD514F"/>
    <w:rsid w:val="63AE4E62"/>
    <w:rsid w:val="63B73D91"/>
    <w:rsid w:val="63BD52F8"/>
    <w:rsid w:val="63C0A878"/>
    <w:rsid w:val="63C2E3CA"/>
    <w:rsid w:val="63D9864E"/>
    <w:rsid w:val="6403CF1B"/>
    <w:rsid w:val="641F5B15"/>
    <w:rsid w:val="642CBE65"/>
    <w:rsid w:val="6434EC06"/>
    <w:rsid w:val="64353933"/>
    <w:rsid w:val="6438AFEF"/>
    <w:rsid w:val="643FDAD1"/>
    <w:rsid w:val="644C821D"/>
    <w:rsid w:val="644F50CA"/>
    <w:rsid w:val="64500F46"/>
    <w:rsid w:val="645274A3"/>
    <w:rsid w:val="64679686"/>
    <w:rsid w:val="646A4815"/>
    <w:rsid w:val="6475F79E"/>
    <w:rsid w:val="64783139"/>
    <w:rsid w:val="647D4703"/>
    <w:rsid w:val="648703F7"/>
    <w:rsid w:val="648CCCCF"/>
    <w:rsid w:val="6491115C"/>
    <w:rsid w:val="64937374"/>
    <w:rsid w:val="649AD23A"/>
    <w:rsid w:val="64A4835B"/>
    <w:rsid w:val="64AF3270"/>
    <w:rsid w:val="64B054BB"/>
    <w:rsid w:val="64B82904"/>
    <w:rsid w:val="64C1FE72"/>
    <w:rsid w:val="64DAD706"/>
    <w:rsid w:val="64DDC482"/>
    <w:rsid w:val="64E1A081"/>
    <w:rsid w:val="64E44E8B"/>
    <w:rsid w:val="64EDA45D"/>
    <w:rsid w:val="64F2C38C"/>
    <w:rsid w:val="64FCECC9"/>
    <w:rsid w:val="64FE6CEA"/>
    <w:rsid w:val="6500C73C"/>
    <w:rsid w:val="65097083"/>
    <w:rsid w:val="65261679"/>
    <w:rsid w:val="652C0F32"/>
    <w:rsid w:val="6532256D"/>
    <w:rsid w:val="6532FCFC"/>
    <w:rsid w:val="653AF323"/>
    <w:rsid w:val="6548957A"/>
    <w:rsid w:val="654E9697"/>
    <w:rsid w:val="654F8103"/>
    <w:rsid w:val="655D66D6"/>
    <w:rsid w:val="65633D9A"/>
    <w:rsid w:val="6565B5F6"/>
    <w:rsid w:val="656A3291"/>
    <w:rsid w:val="656C7975"/>
    <w:rsid w:val="657FF3F5"/>
    <w:rsid w:val="658F4E48"/>
    <w:rsid w:val="6595ABD5"/>
    <w:rsid w:val="65A4D722"/>
    <w:rsid w:val="65B18FAA"/>
    <w:rsid w:val="65B53D02"/>
    <w:rsid w:val="65B8A91B"/>
    <w:rsid w:val="65BC5281"/>
    <w:rsid w:val="65BF5284"/>
    <w:rsid w:val="65BFCBE2"/>
    <w:rsid w:val="65C88533"/>
    <w:rsid w:val="65CA05A2"/>
    <w:rsid w:val="65DD2277"/>
    <w:rsid w:val="65E6AF00"/>
    <w:rsid w:val="65F1766F"/>
    <w:rsid w:val="66038CBD"/>
    <w:rsid w:val="66061DFD"/>
    <w:rsid w:val="660670ED"/>
    <w:rsid w:val="66159FF7"/>
    <w:rsid w:val="6619563A"/>
    <w:rsid w:val="661B6242"/>
    <w:rsid w:val="662DDDB8"/>
    <w:rsid w:val="66386D09"/>
    <w:rsid w:val="6647ED15"/>
    <w:rsid w:val="664C2CDD"/>
    <w:rsid w:val="66522F9A"/>
    <w:rsid w:val="66548B15"/>
    <w:rsid w:val="66586BF9"/>
    <w:rsid w:val="665C4CB7"/>
    <w:rsid w:val="6660DD5A"/>
    <w:rsid w:val="666AE06A"/>
    <w:rsid w:val="666F0580"/>
    <w:rsid w:val="6672260F"/>
    <w:rsid w:val="667A1368"/>
    <w:rsid w:val="667D4561"/>
    <w:rsid w:val="6681DC80"/>
    <w:rsid w:val="66882C93"/>
    <w:rsid w:val="668CEB94"/>
    <w:rsid w:val="668D8A70"/>
    <w:rsid w:val="6691ACF3"/>
    <w:rsid w:val="6692B9A6"/>
    <w:rsid w:val="66936791"/>
    <w:rsid w:val="66963767"/>
    <w:rsid w:val="669E50C9"/>
    <w:rsid w:val="66A833CA"/>
    <w:rsid w:val="66B7C3A6"/>
    <w:rsid w:val="66D6746E"/>
    <w:rsid w:val="66E1BFA4"/>
    <w:rsid w:val="66F6DD64"/>
    <w:rsid w:val="66F91AD7"/>
    <w:rsid w:val="66FA5192"/>
    <w:rsid w:val="670792D5"/>
    <w:rsid w:val="671145C4"/>
    <w:rsid w:val="67195ACD"/>
    <w:rsid w:val="671C6A7E"/>
    <w:rsid w:val="672BAFAD"/>
    <w:rsid w:val="672DF4DA"/>
    <w:rsid w:val="674C108C"/>
    <w:rsid w:val="6756BCD8"/>
    <w:rsid w:val="675A24A1"/>
    <w:rsid w:val="676217ED"/>
    <w:rsid w:val="67634D41"/>
    <w:rsid w:val="6768E431"/>
    <w:rsid w:val="676954CD"/>
    <w:rsid w:val="676CA42A"/>
    <w:rsid w:val="676E4A9E"/>
    <w:rsid w:val="6785E3E9"/>
    <w:rsid w:val="6791D27E"/>
    <w:rsid w:val="67990479"/>
    <w:rsid w:val="67AD376B"/>
    <w:rsid w:val="67BA9DB7"/>
    <w:rsid w:val="67C6129A"/>
    <w:rsid w:val="67D19596"/>
    <w:rsid w:val="67DC070C"/>
    <w:rsid w:val="67F75B2D"/>
    <w:rsid w:val="67F80CE4"/>
    <w:rsid w:val="67F82809"/>
    <w:rsid w:val="67FDDB1B"/>
    <w:rsid w:val="680D5397"/>
    <w:rsid w:val="680F5767"/>
    <w:rsid w:val="680F7813"/>
    <w:rsid w:val="680F9D45"/>
    <w:rsid w:val="68146F85"/>
    <w:rsid w:val="681540FC"/>
    <w:rsid w:val="68181574"/>
    <w:rsid w:val="682F41D2"/>
    <w:rsid w:val="683772A6"/>
    <w:rsid w:val="6838D838"/>
    <w:rsid w:val="684185A6"/>
    <w:rsid w:val="68470463"/>
    <w:rsid w:val="684A99CC"/>
    <w:rsid w:val="684BD836"/>
    <w:rsid w:val="6855A208"/>
    <w:rsid w:val="685CD2F7"/>
    <w:rsid w:val="6870B77B"/>
    <w:rsid w:val="68784BB3"/>
    <w:rsid w:val="68789D6F"/>
    <w:rsid w:val="687DA757"/>
    <w:rsid w:val="6885C611"/>
    <w:rsid w:val="68902017"/>
    <w:rsid w:val="6898807C"/>
    <w:rsid w:val="68A19BE5"/>
    <w:rsid w:val="68A4A110"/>
    <w:rsid w:val="68A6484F"/>
    <w:rsid w:val="68AE86B9"/>
    <w:rsid w:val="68B242A2"/>
    <w:rsid w:val="68B94B8E"/>
    <w:rsid w:val="68BFBCB4"/>
    <w:rsid w:val="68C273CF"/>
    <w:rsid w:val="68E7FED6"/>
    <w:rsid w:val="68E842CA"/>
    <w:rsid w:val="68F78939"/>
    <w:rsid w:val="690D3876"/>
    <w:rsid w:val="690E6927"/>
    <w:rsid w:val="69158AEC"/>
    <w:rsid w:val="691B0A17"/>
    <w:rsid w:val="691FF501"/>
    <w:rsid w:val="692DF34D"/>
    <w:rsid w:val="69324D46"/>
    <w:rsid w:val="6939565F"/>
    <w:rsid w:val="6949E807"/>
    <w:rsid w:val="694A75E4"/>
    <w:rsid w:val="694AC31A"/>
    <w:rsid w:val="694BCA61"/>
    <w:rsid w:val="6961B2C2"/>
    <w:rsid w:val="696DF9E4"/>
    <w:rsid w:val="6973D71C"/>
    <w:rsid w:val="6981C80A"/>
    <w:rsid w:val="6993607B"/>
    <w:rsid w:val="6997521B"/>
    <w:rsid w:val="699822B5"/>
    <w:rsid w:val="699AD42D"/>
    <w:rsid w:val="69A099DD"/>
    <w:rsid w:val="69B037B4"/>
    <w:rsid w:val="69B7E32C"/>
    <w:rsid w:val="69BE2185"/>
    <w:rsid w:val="69CC7A07"/>
    <w:rsid w:val="69CF5C0C"/>
    <w:rsid w:val="69D8A04C"/>
    <w:rsid w:val="69DD1632"/>
    <w:rsid w:val="69DDE4B8"/>
    <w:rsid w:val="69E32A69"/>
    <w:rsid w:val="69F0354D"/>
    <w:rsid w:val="6A05C9E9"/>
    <w:rsid w:val="6A104199"/>
    <w:rsid w:val="6A11DA89"/>
    <w:rsid w:val="6A1C00F8"/>
    <w:rsid w:val="6A22BEE4"/>
    <w:rsid w:val="6A34C918"/>
    <w:rsid w:val="6A44F7AB"/>
    <w:rsid w:val="6A45A308"/>
    <w:rsid w:val="6A571834"/>
    <w:rsid w:val="6A69DDAC"/>
    <w:rsid w:val="6A727819"/>
    <w:rsid w:val="6A823A3B"/>
    <w:rsid w:val="6A8A5EC0"/>
    <w:rsid w:val="6A93BE80"/>
    <w:rsid w:val="6A95E059"/>
    <w:rsid w:val="6AA4F7D8"/>
    <w:rsid w:val="6AAE396F"/>
    <w:rsid w:val="6AB1EA1C"/>
    <w:rsid w:val="6AB2B028"/>
    <w:rsid w:val="6AB51E92"/>
    <w:rsid w:val="6ABE6E32"/>
    <w:rsid w:val="6ABFD877"/>
    <w:rsid w:val="6AC97416"/>
    <w:rsid w:val="6ACE16C6"/>
    <w:rsid w:val="6ADC243D"/>
    <w:rsid w:val="6ADC28DE"/>
    <w:rsid w:val="6ADF76DC"/>
    <w:rsid w:val="6AE71294"/>
    <w:rsid w:val="6AFC73B4"/>
    <w:rsid w:val="6AFE78A8"/>
    <w:rsid w:val="6B06F923"/>
    <w:rsid w:val="6B092470"/>
    <w:rsid w:val="6B0E0260"/>
    <w:rsid w:val="6B0E18B7"/>
    <w:rsid w:val="6B0EE90F"/>
    <w:rsid w:val="6B1DF3B9"/>
    <w:rsid w:val="6B204F6E"/>
    <w:rsid w:val="6B209BAC"/>
    <w:rsid w:val="6B22C2DA"/>
    <w:rsid w:val="6B257E54"/>
    <w:rsid w:val="6B258337"/>
    <w:rsid w:val="6B29DE2F"/>
    <w:rsid w:val="6B2D4F6A"/>
    <w:rsid w:val="6B35BB9F"/>
    <w:rsid w:val="6B366FC7"/>
    <w:rsid w:val="6B39227E"/>
    <w:rsid w:val="6B3A5B20"/>
    <w:rsid w:val="6B3C0A1C"/>
    <w:rsid w:val="6B3F77A2"/>
    <w:rsid w:val="6B5209E9"/>
    <w:rsid w:val="6B64FA3D"/>
    <w:rsid w:val="6B6B2A21"/>
    <w:rsid w:val="6B7033A7"/>
    <w:rsid w:val="6B74EF74"/>
    <w:rsid w:val="6B79615B"/>
    <w:rsid w:val="6B7A59BA"/>
    <w:rsid w:val="6B8097E0"/>
    <w:rsid w:val="6B83A304"/>
    <w:rsid w:val="6B8A5F77"/>
    <w:rsid w:val="6BBD6EC2"/>
    <w:rsid w:val="6BC5E2AC"/>
    <w:rsid w:val="6BCF6F1C"/>
    <w:rsid w:val="6BD407C1"/>
    <w:rsid w:val="6BD90479"/>
    <w:rsid w:val="6BDFAB6F"/>
    <w:rsid w:val="6C093F7F"/>
    <w:rsid w:val="6C0C21D4"/>
    <w:rsid w:val="6C0EBE78"/>
    <w:rsid w:val="6C171F28"/>
    <w:rsid w:val="6C2535FF"/>
    <w:rsid w:val="6C2B8236"/>
    <w:rsid w:val="6C358C76"/>
    <w:rsid w:val="6C4D5F6F"/>
    <w:rsid w:val="6C50E9E2"/>
    <w:rsid w:val="6C5660E1"/>
    <w:rsid w:val="6C5E2CC0"/>
    <w:rsid w:val="6C620A8C"/>
    <w:rsid w:val="6C7278C4"/>
    <w:rsid w:val="6C727BC7"/>
    <w:rsid w:val="6C7ACBD9"/>
    <w:rsid w:val="6C7B3B91"/>
    <w:rsid w:val="6C807721"/>
    <w:rsid w:val="6C8ECEED"/>
    <w:rsid w:val="6C927BE8"/>
    <w:rsid w:val="6C956F9C"/>
    <w:rsid w:val="6C98928E"/>
    <w:rsid w:val="6CA58938"/>
    <w:rsid w:val="6CAA595D"/>
    <w:rsid w:val="6CBD2245"/>
    <w:rsid w:val="6CC6C6B5"/>
    <w:rsid w:val="6CC7CF90"/>
    <w:rsid w:val="6CD6E9BA"/>
    <w:rsid w:val="6CD934BC"/>
    <w:rsid w:val="6CE2E1C2"/>
    <w:rsid w:val="6CE78FB5"/>
    <w:rsid w:val="6CF0BB3E"/>
    <w:rsid w:val="6CF4A27B"/>
    <w:rsid w:val="6D026483"/>
    <w:rsid w:val="6D0EA363"/>
    <w:rsid w:val="6D106132"/>
    <w:rsid w:val="6D189EDF"/>
    <w:rsid w:val="6D19021E"/>
    <w:rsid w:val="6D19B841"/>
    <w:rsid w:val="6D293578"/>
    <w:rsid w:val="6D2DDEB0"/>
    <w:rsid w:val="6D344C71"/>
    <w:rsid w:val="6D393F78"/>
    <w:rsid w:val="6D51CCD8"/>
    <w:rsid w:val="6D58EB00"/>
    <w:rsid w:val="6D597014"/>
    <w:rsid w:val="6D696AAA"/>
    <w:rsid w:val="6D8205C7"/>
    <w:rsid w:val="6D87BFE0"/>
    <w:rsid w:val="6D95AC4B"/>
    <w:rsid w:val="6D970D5C"/>
    <w:rsid w:val="6DA9C4A0"/>
    <w:rsid w:val="6DAEF861"/>
    <w:rsid w:val="6DAF46FC"/>
    <w:rsid w:val="6DD1D209"/>
    <w:rsid w:val="6DD23609"/>
    <w:rsid w:val="6DD38F78"/>
    <w:rsid w:val="6DD6B33B"/>
    <w:rsid w:val="6DD7739F"/>
    <w:rsid w:val="6DE7DFDB"/>
    <w:rsid w:val="6DEDF7D5"/>
    <w:rsid w:val="6DEF7EEC"/>
    <w:rsid w:val="6DF60B01"/>
    <w:rsid w:val="6DFA1302"/>
    <w:rsid w:val="6DFFE1E3"/>
    <w:rsid w:val="6E151235"/>
    <w:rsid w:val="6E1AE152"/>
    <w:rsid w:val="6E1BD3F5"/>
    <w:rsid w:val="6E3161E1"/>
    <w:rsid w:val="6E400F73"/>
    <w:rsid w:val="6E4A663C"/>
    <w:rsid w:val="6E4A72A8"/>
    <w:rsid w:val="6E5D05C4"/>
    <w:rsid w:val="6E609F83"/>
    <w:rsid w:val="6E67741C"/>
    <w:rsid w:val="6E6BEEAB"/>
    <w:rsid w:val="6E784F31"/>
    <w:rsid w:val="6E786E5A"/>
    <w:rsid w:val="6E81F2C6"/>
    <w:rsid w:val="6E926A72"/>
    <w:rsid w:val="6EA5BED0"/>
    <w:rsid w:val="6EAA012C"/>
    <w:rsid w:val="6EB45434"/>
    <w:rsid w:val="6EB972FA"/>
    <w:rsid w:val="6EE67556"/>
    <w:rsid w:val="6EE7885F"/>
    <w:rsid w:val="6EF8C949"/>
    <w:rsid w:val="6F011E8F"/>
    <w:rsid w:val="6F0148F8"/>
    <w:rsid w:val="6F0B2AAF"/>
    <w:rsid w:val="6F16DC47"/>
    <w:rsid w:val="6F19DB30"/>
    <w:rsid w:val="6F1ACCBF"/>
    <w:rsid w:val="6F1ACEA5"/>
    <w:rsid w:val="6F2814CB"/>
    <w:rsid w:val="6F304385"/>
    <w:rsid w:val="6F31123B"/>
    <w:rsid w:val="6F37352C"/>
    <w:rsid w:val="6F39B68E"/>
    <w:rsid w:val="6F3EF4BA"/>
    <w:rsid w:val="6F4167FF"/>
    <w:rsid w:val="6F431039"/>
    <w:rsid w:val="6F488E3C"/>
    <w:rsid w:val="6F5290C2"/>
    <w:rsid w:val="6F536128"/>
    <w:rsid w:val="6F69813F"/>
    <w:rsid w:val="6F69AA75"/>
    <w:rsid w:val="6F7EB990"/>
    <w:rsid w:val="6F88566A"/>
    <w:rsid w:val="6F93C3E8"/>
    <w:rsid w:val="6F9425EC"/>
    <w:rsid w:val="6F958ECE"/>
    <w:rsid w:val="6F99445A"/>
    <w:rsid w:val="6F9E58C1"/>
    <w:rsid w:val="6FA3B3C2"/>
    <w:rsid w:val="6FAD1AA0"/>
    <w:rsid w:val="6FAE1EB1"/>
    <w:rsid w:val="6FB66591"/>
    <w:rsid w:val="6FC142EC"/>
    <w:rsid w:val="6FC32E8A"/>
    <w:rsid w:val="6FC7190D"/>
    <w:rsid w:val="6FDDAD2E"/>
    <w:rsid w:val="6FF6C2D7"/>
    <w:rsid w:val="6FFA949A"/>
    <w:rsid w:val="6FFF9051"/>
    <w:rsid w:val="7004CEAD"/>
    <w:rsid w:val="70077D03"/>
    <w:rsid w:val="70108476"/>
    <w:rsid w:val="7012F569"/>
    <w:rsid w:val="702A6822"/>
    <w:rsid w:val="70482370"/>
    <w:rsid w:val="704C4611"/>
    <w:rsid w:val="70533BA1"/>
    <w:rsid w:val="705909F3"/>
    <w:rsid w:val="705A0BD6"/>
    <w:rsid w:val="7061F050"/>
    <w:rsid w:val="70628B6E"/>
    <w:rsid w:val="7070361B"/>
    <w:rsid w:val="70726BF5"/>
    <w:rsid w:val="708F1AF8"/>
    <w:rsid w:val="709A2F2C"/>
    <w:rsid w:val="70A25810"/>
    <w:rsid w:val="70AE3F69"/>
    <w:rsid w:val="70C40A5B"/>
    <w:rsid w:val="70C77AB0"/>
    <w:rsid w:val="70CA0600"/>
    <w:rsid w:val="70D2D33D"/>
    <w:rsid w:val="70D3C8B9"/>
    <w:rsid w:val="70DBF6D7"/>
    <w:rsid w:val="70E53191"/>
    <w:rsid w:val="70E61719"/>
    <w:rsid w:val="70F267E2"/>
    <w:rsid w:val="70F3D43B"/>
    <w:rsid w:val="70F723E7"/>
    <w:rsid w:val="71048DF0"/>
    <w:rsid w:val="710524CC"/>
    <w:rsid w:val="7109ADB2"/>
    <w:rsid w:val="710D5247"/>
    <w:rsid w:val="71162598"/>
    <w:rsid w:val="711EB7A8"/>
    <w:rsid w:val="71245A22"/>
    <w:rsid w:val="712AC1B3"/>
    <w:rsid w:val="713294A9"/>
    <w:rsid w:val="713F3A7A"/>
    <w:rsid w:val="71401A11"/>
    <w:rsid w:val="7147B967"/>
    <w:rsid w:val="714FB0EA"/>
    <w:rsid w:val="71540548"/>
    <w:rsid w:val="7156B00C"/>
    <w:rsid w:val="715A921D"/>
    <w:rsid w:val="7163EF22"/>
    <w:rsid w:val="716C07C5"/>
    <w:rsid w:val="716F3F4B"/>
    <w:rsid w:val="7179CCAD"/>
    <w:rsid w:val="71878036"/>
    <w:rsid w:val="7187E441"/>
    <w:rsid w:val="71888712"/>
    <w:rsid w:val="718CB22A"/>
    <w:rsid w:val="718FFF54"/>
    <w:rsid w:val="71A4F725"/>
    <w:rsid w:val="71A70C1F"/>
    <w:rsid w:val="71A852C9"/>
    <w:rsid w:val="71B3BE3C"/>
    <w:rsid w:val="71C83A63"/>
    <w:rsid w:val="71C972A2"/>
    <w:rsid w:val="71DA17CC"/>
    <w:rsid w:val="71DAE2E1"/>
    <w:rsid w:val="71DD5FC9"/>
    <w:rsid w:val="71E829DC"/>
    <w:rsid w:val="71EE5301"/>
    <w:rsid w:val="71F4B0C9"/>
    <w:rsid w:val="71F7641A"/>
    <w:rsid w:val="71F7A461"/>
    <w:rsid w:val="71FE2C00"/>
    <w:rsid w:val="71FF4E8F"/>
    <w:rsid w:val="72024187"/>
    <w:rsid w:val="720499D1"/>
    <w:rsid w:val="7212578C"/>
    <w:rsid w:val="7216017C"/>
    <w:rsid w:val="72175348"/>
    <w:rsid w:val="721CB136"/>
    <w:rsid w:val="7230620A"/>
    <w:rsid w:val="72339DF3"/>
    <w:rsid w:val="723EEC7D"/>
    <w:rsid w:val="724563CF"/>
    <w:rsid w:val="724A4BF9"/>
    <w:rsid w:val="724F5126"/>
    <w:rsid w:val="727CD3D5"/>
    <w:rsid w:val="72892F74"/>
    <w:rsid w:val="728B8B98"/>
    <w:rsid w:val="7291559D"/>
    <w:rsid w:val="72A39830"/>
    <w:rsid w:val="72B6EA96"/>
    <w:rsid w:val="72B9353C"/>
    <w:rsid w:val="72BA44C1"/>
    <w:rsid w:val="72C4CB29"/>
    <w:rsid w:val="72D54229"/>
    <w:rsid w:val="72DDD208"/>
    <w:rsid w:val="72E31915"/>
    <w:rsid w:val="72E71421"/>
    <w:rsid w:val="72EB7A7C"/>
    <w:rsid w:val="72FF891F"/>
    <w:rsid w:val="72FFB82D"/>
    <w:rsid w:val="73047B35"/>
    <w:rsid w:val="730DC930"/>
    <w:rsid w:val="730EE6F9"/>
    <w:rsid w:val="73128D8D"/>
    <w:rsid w:val="73129561"/>
    <w:rsid w:val="73155AEB"/>
    <w:rsid w:val="7326B464"/>
    <w:rsid w:val="732B7FFB"/>
    <w:rsid w:val="734C04AE"/>
    <w:rsid w:val="735F62D8"/>
    <w:rsid w:val="7363ED79"/>
    <w:rsid w:val="7366EEF1"/>
    <w:rsid w:val="73867376"/>
    <w:rsid w:val="7393616E"/>
    <w:rsid w:val="7398B9CC"/>
    <w:rsid w:val="73A2E9C0"/>
    <w:rsid w:val="73AA7609"/>
    <w:rsid w:val="73B46D47"/>
    <w:rsid w:val="73BA69F2"/>
    <w:rsid w:val="73BF98E8"/>
    <w:rsid w:val="73C1CE5D"/>
    <w:rsid w:val="73C434D2"/>
    <w:rsid w:val="73CDC028"/>
    <w:rsid w:val="73DE1C5C"/>
    <w:rsid w:val="73DE3A41"/>
    <w:rsid w:val="73E416A9"/>
    <w:rsid w:val="73E63419"/>
    <w:rsid w:val="73E9ADBF"/>
    <w:rsid w:val="73EBAF74"/>
    <w:rsid w:val="73EEA8B6"/>
    <w:rsid w:val="73EFD494"/>
    <w:rsid w:val="73EFDA8E"/>
    <w:rsid w:val="73F70796"/>
    <w:rsid w:val="740D4543"/>
    <w:rsid w:val="740DC5A4"/>
    <w:rsid w:val="74267566"/>
    <w:rsid w:val="74317B96"/>
    <w:rsid w:val="7431AE03"/>
    <w:rsid w:val="74377370"/>
    <w:rsid w:val="743D604D"/>
    <w:rsid w:val="744D909D"/>
    <w:rsid w:val="744EE390"/>
    <w:rsid w:val="74528148"/>
    <w:rsid w:val="7453C6D2"/>
    <w:rsid w:val="7485B623"/>
    <w:rsid w:val="749E4437"/>
    <w:rsid w:val="74A25B02"/>
    <w:rsid w:val="74A804F3"/>
    <w:rsid w:val="74A940F4"/>
    <w:rsid w:val="74B41CCF"/>
    <w:rsid w:val="74C894AD"/>
    <w:rsid w:val="74D24F09"/>
    <w:rsid w:val="74E0CA55"/>
    <w:rsid w:val="7503ABBC"/>
    <w:rsid w:val="7506381F"/>
    <w:rsid w:val="75080B1E"/>
    <w:rsid w:val="750DF7F2"/>
    <w:rsid w:val="7511405F"/>
    <w:rsid w:val="752205CA"/>
    <w:rsid w:val="752EE782"/>
    <w:rsid w:val="753740D6"/>
    <w:rsid w:val="753B134F"/>
    <w:rsid w:val="753B3A4B"/>
    <w:rsid w:val="7542504A"/>
    <w:rsid w:val="7550CF43"/>
    <w:rsid w:val="75582DAE"/>
    <w:rsid w:val="755DC36C"/>
    <w:rsid w:val="75615F72"/>
    <w:rsid w:val="75710AF3"/>
    <w:rsid w:val="7577D090"/>
    <w:rsid w:val="75798FA2"/>
    <w:rsid w:val="7582D070"/>
    <w:rsid w:val="7587C285"/>
    <w:rsid w:val="758BAEFE"/>
    <w:rsid w:val="75976BE2"/>
    <w:rsid w:val="75A377C3"/>
    <w:rsid w:val="75ADF100"/>
    <w:rsid w:val="75C81C92"/>
    <w:rsid w:val="75D51084"/>
    <w:rsid w:val="75E1ACF5"/>
    <w:rsid w:val="75E93F3F"/>
    <w:rsid w:val="75EEDEF8"/>
    <w:rsid w:val="75F2FE4C"/>
    <w:rsid w:val="75FD9632"/>
    <w:rsid w:val="7606F1C1"/>
    <w:rsid w:val="76106D1D"/>
    <w:rsid w:val="761074C8"/>
    <w:rsid w:val="7611F0BF"/>
    <w:rsid w:val="761974F6"/>
    <w:rsid w:val="762A4B99"/>
    <w:rsid w:val="762F42F4"/>
    <w:rsid w:val="76308822"/>
    <w:rsid w:val="76366D5F"/>
    <w:rsid w:val="763B0A2C"/>
    <w:rsid w:val="7648D941"/>
    <w:rsid w:val="76632B15"/>
    <w:rsid w:val="76914D2A"/>
    <w:rsid w:val="7695CC89"/>
    <w:rsid w:val="769F41BF"/>
    <w:rsid w:val="76A706B7"/>
    <w:rsid w:val="76AD472E"/>
    <w:rsid w:val="76B04849"/>
    <w:rsid w:val="76B217B6"/>
    <w:rsid w:val="76BEFDF0"/>
    <w:rsid w:val="76C8E54A"/>
    <w:rsid w:val="76D0E2CC"/>
    <w:rsid w:val="76D7F1A6"/>
    <w:rsid w:val="76DBC524"/>
    <w:rsid w:val="76DD0F73"/>
    <w:rsid w:val="76E5DA34"/>
    <w:rsid w:val="76E9A12A"/>
    <w:rsid w:val="76EE77A0"/>
    <w:rsid w:val="770179B9"/>
    <w:rsid w:val="7712F15A"/>
    <w:rsid w:val="77136816"/>
    <w:rsid w:val="77136CFF"/>
    <w:rsid w:val="7714C8B8"/>
    <w:rsid w:val="771CE441"/>
    <w:rsid w:val="7726C529"/>
    <w:rsid w:val="773D3F94"/>
    <w:rsid w:val="77415942"/>
    <w:rsid w:val="774D5AAD"/>
    <w:rsid w:val="775182D0"/>
    <w:rsid w:val="7766F947"/>
    <w:rsid w:val="7776586A"/>
    <w:rsid w:val="7779DD04"/>
    <w:rsid w:val="777D06A0"/>
    <w:rsid w:val="777E93C9"/>
    <w:rsid w:val="77809EF2"/>
    <w:rsid w:val="77890C81"/>
    <w:rsid w:val="7789B854"/>
    <w:rsid w:val="778EE727"/>
    <w:rsid w:val="779DAE79"/>
    <w:rsid w:val="77A089DB"/>
    <w:rsid w:val="77A230C2"/>
    <w:rsid w:val="77A2F699"/>
    <w:rsid w:val="77A79D3E"/>
    <w:rsid w:val="77ACCD07"/>
    <w:rsid w:val="77AD1DD7"/>
    <w:rsid w:val="77B7ADFA"/>
    <w:rsid w:val="77BB5B79"/>
    <w:rsid w:val="77C6FD10"/>
    <w:rsid w:val="77CE3D37"/>
    <w:rsid w:val="77D6A87D"/>
    <w:rsid w:val="77D8C770"/>
    <w:rsid w:val="77DCEEE6"/>
    <w:rsid w:val="77E6E0A8"/>
    <w:rsid w:val="77EDF0B6"/>
    <w:rsid w:val="77F0EAF0"/>
    <w:rsid w:val="78022C2F"/>
    <w:rsid w:val="78114D8E"/>
    <w:rsid w:val="78134563"/>
    <w:rsid w:val="781C2DB7"/>
    <w:rsid w:val="78221DC3"/>
    <w:rsid w:val="78247DA2"/>
    <w:rsid w:val="782616C6"/>
    <w:rsid w:val="7827C0EB"/>
    <w:rsid w:val="783ED595"/>
    <w:rsid w:val="7843F572"/>
    <w:rsid w:val="78479464"/>
    <w:rsid w:val="785252F3"/>
    <w:rsid w:val="7858145C"/>
    <w:rsid w:val="785B48F5"/>
    <w:rsid w:val="78710F20"/>
    <w:rsid w:val="7871C211"/>
    <w:rsid w:val="78895588"/>
    <w:rsid w:val="788B0E29"/>
    <w:rsid w:val="78937FCF"/>
    <w:rsid w:val="78BC7BAF"/>
    <w:rsid w:val="78C5F372"/>
    <w:rsid w:val="78D140E5"/>
    <w:rsid w:val="78D29D81"/>
    <w:rsid w:val="78DB93D0"/>
    <w:rsid w:val="78DD0BCC"/>
    <w:rsid w:val="78E71929"/>
    <w:rsid w:val="78EAA5FA"/>
    <w:rsid w:val="78EC1FED"/>
    <w:rsid w:val="78ED80D8"/>
    <w:rsid w:val="78FA4176"/>
    <w:rsid w:val="78FB832C"/>
    <w:rsid w:val="79005BE7"/>
    <w:rsid w:val="79016453"/>
    <w:rsid w:val="79077DAC"/>
    <w:rsid w:val="790AA310"/>
    <w:rsid w:val="79196DAF"/>
    <w:rsid w:val="791B96EB"/>
    <w:rsid w:val="791D11A7"/>
    <w:rsid w:val="7924CC19"/>
    <w:rsid w:val="7932760E"/>
    <w:rsid w:val="79327679"/>
    <w:rsid w:val="793DCD03"/>
    <w:rsid w:val="7946C568"/>
    <w:rsid w:val="794F7D6E"/>
    <w:rsid w:val="79518F82"/>
    <w:rsid w:val="7954C81A"/>
    <w:rsid w:val="795D5A50"/>
    <w:rsid w:val="796AD0AA"/>
    <w:rsid w:val="7979F2E7"/>
    <w:rsid w:val="797E2BCC"/>
    <w:rsid w:val="798B7FBB"/>
    <w:rsid w:val="7990450D"/>
    <w:rsid w:val="7994B5D9"/>
    <w:rsid w:val="799A5DB6"/>
    <w:rsid w:val="799FE32D"/>
    <w:rsid w:val="79A3D7FC"/>
    <w:rsid w:val="79A6D697"/>
    <w:rsid w:val="79A8FA2D"/>
    <w:rsid w:val="79C8EEE3"/>
    <w:rsid w:val="79C99EDB"/>
    <w:rsid w:val="79D1CE0F"/>
    <w:rsid w:val="79D2FB8A"/>
    <w:rsid w:val="79DAD90D"/>
    <w:rsid w:val="79E28439"/>
    <w:rsid w:val="79E8E4A9"/>
    <w:rsid w:val="79EAD2FB"/>
    <w:rsid w:val="79F6864D"/>
    <w:rsid w:val="79F884E1"/>
    <w:rsid w:val="79FE1956"/>
    <w:rsid w:val="79FE4D92"/>
    <w:rsid w:val="7A15740B"/>
    <w:rsid w:val="7A3CD9A0"/>
    <w:rsid w:val="7A471719"/>
    <w:rsid w:val="7A47E7F5"/>
    <w:rsid w:val="7A49552D"/>
    <w:rsid w:val="7A50542B"/>
    <w:rsid w:val="7A515E60"/>
    <w:rsid w:val="7A591913"/>
    <w:rsid w:val="7A5C2886"/>
    <w:rsid w:val="7A63634E"/>
    <w:rsid w:val="7A743877"/>
    <w:rsid w:val="7A7CB15B"/>
    <w:rsid w:val="7A80F93E"/>
    <w:rsid w:val="7A865150"/>
    <w:rsid w:val="7A8A6DC1"/>
    <w:rsid w:val="7A90F407"/>
    <w:rsid w:val="7A93F6FE"/>
    <w:rsid w:val="7AB79F8B"/>
    <w:rsid w:val="7ABAF8D6"/>
    <w:rsid w:val="7AC45EB4"/>
    <w:rsid w:val="7AC8473E"/>
    <w:rsid w:val="7AD9847C"/>
    <w:rsid w:val="7B0299C5"/>
    <w:rsid w:val="7B0AC40E"/>
    <w:rsid w:val="7B186E08"/>
    <w:rsid w:val="7B2B95F1"/>
    <w:rsid w:val="7B305E45"/>
    <w:rsid w:val="7B378DA5"/>
    <w:rsid w:val="7B4E54AB"/>
    <w:rsid w:val="7B5171BE"/>
    <w:rsid w:val="7B536377"/>
    <w:rsid w:val="7B5D874C"/>
    <w:rsid w:val="7B5DF49D"/>
    <w:rsid w:val="7B783F9C"/>
    <w:rsid w:val="7B7F0B46"/>
    <w:rsid w:val="7B811D0D"/>
    <w:rsid w:val="7B83B71A"/>
    <w:rsid w:val="7B84B8CF"/>
    <w:rsid w:val="7B86797B"/>
    <w:rsid w:val="7B90905B"/>
    <w:rsid w:val="7B92D3D2"/>
    <w:rsid w:val="7B9C528A"/>
    <w:rsid w:val="7BAF1EE2"/>
    <w:rsid w:val="7BB09740"/>
    <w:rsid w:val="7BBB852B"/>
    <w:rsid w:val="7BBEB18C"/>
    <w:rsid w:val="7BC4DA64"/>
    <w:rsid w:val="7BD04ABE"/>
    <w:rsid w:val="7BD270B5"/>
    <w:rsid w:val="7BDE2726"/>
    <w:rsid w:val="7BE40E95"/>
    <w:rsid w:val="7BE710D5"/>
    <w:rsid w:val="7BE8469E"/>
    <w:rsid w:val="7BEAB0E2"/>
    <w:rsid w:val="7BF83634"/>
    <w:rsid w:val="7BF9ADD9"/>
    <w:rsid w:val="7BFCAB7F"/>
    <w:rsid w:val="7BFD7F96"/>
    <w:rsid w:val="7C347CE7"/>
    <w:rsid w:val="7C3651F0"/>
    <w:rsid w:val="7C43A83F"/>
    <w:rsid w:val="7C52A870"/>
    <w:rsid w:val="7C5F14C6"/>
    <w:rsid w:val="7C8AB3F3"/>
    <w:rsid w:val="7C91C52C"/>
    <w:rsid w:val="7C990CD5"/>
    <w:rsid w:val="7CAC5EC2"/>
    <w:rsid w:val="7CB3599F"/>
    <w:rsid w:val="7CB55F3B"/>
    <w:rsid w:val="7CBDA1C8"/>
    <w:rsid w:val="7CC6676A"/>
    <w:rsid w:val="7CD524D0"/>
    <w:rsid w:val="7CE151D2"/>
    <w:rsid w:val="7CF1D8CA"/>
    <w:rsid w:val="7CF37FBD"/>
    <w:rsid w:val="7D180BE9"/>
    <w:rsid w:val="7D1F8603"/>
    <w:rsid w:val="7D2610C9"/>
    <w:rsid w:val="7D2BA70E"/>
    <w:rsid w:val="7D34D9E2"/>
    <w:rsid w:val="7D58A92D"/>
    <w:rsid w:val="7D5B7BCF"/>
    <w:rsid w:val="7D5B8D9A"/>
    <w:rsid w:val="7D71BA5A"/>
    <w:rsid w:val="7D71D0FF"/>
    <w:rsid w:val="7D883B92"/>
    <w:rsid w:val="7D9C06D1"/>
    <w:rsid w:val="7DA3460D"/>
    <w:rsid w:val="7DB20916"/>
    <w:rsid w:val="7DB54FDD"/>
    <w:rsid w:val="7DB85731"/>
    <w:rsid w:val="7DE7B789"/>
    <w:rsid w:val="7DE9D029"/>
    <w:rsid w:val="7DEAE1BD"/>
    <w:rsid w:val="7DEAEDA6"/>
    <w:rsid w:val="7DEBCB12"/>
    <w:rsid w:val="7DF3EB68"/>
    <w:rsid w:val="7DF60967"/>
    <w:rsid w:val="7E08C848"/>
    <w:rsid w:val="7E0A172A"/>
    <w:rsid w:val="7E1ED45C"/>
    <w:rsid w:val="7E270EEF"/>
    <w:rsid w:val="7E2A735F"/>
    <w:rsid w:val="7E2EE576"/>
    <w:rsid w:val="7E32100A"/>
    <w:rsid w:val="7E329933"/>
    <w:rsid w:val="7E358FC3"/>
    <w:rsid w:val="7E3C822A"/>
    <w:rsid w:val="7E40E5FE"/>
    <w:rsid w:val="7E44AD81"/>
    <w:rsid w:val="7E490BD4"/>
    <w:rsid w:val="7E506F8A"/>
    <w:rsid w:val="7E57B1DC"/>
    <w:rsid w:val="7E6024FA"/>
    <w:rsid w:val="7E675A2E"/>
    <w:rsid w:val="7E6DCB29"/>
    <w:rsid w:val="7E779AD1"/>
    <w:rsid w:val="7E7A3F62"/>
    <w:rsid w:val="7E7DDA3A"/>
    <w:rsid w:val="7E7E7092"/>
    <w:rsid w:val="7E7F2DF8"/>
    <w:rsid w:val="7E83BA2B"/>
    <w:rsid w:val="7E851409"/>
    <w:rsid w:val="7E9456B2"/>
    <w:rsid w:val="7E974901"/>
    <w:rsid w:val="7E97A1E1"/>
    <w:rsid w:val="7E97C088"/>
    <w:rsid w:val="7E9F0BFA"/>
    <w:rsid w:val="7EB4BA42"/>
    <w:rsid w:val="7EB761F0"/>
    <w:rsid w:val="7EB9DDDE"/>
    <w:rsid w:val="7EC5885E"/>
    <w:rsid w:val="7EC591DF"/>
    <w:rsid w:val="7EC93C49"/>
    <w:rsid w:val="7EDC25EE"/>
    <w:rsid w:val="7EE1C285"/>
    <w:rsid w:val="7EEC1515"/>
    <w:rsid w:val="7EEE4CB2"/>
    <w:rsid w:val="7EEE6E6D"/>
    <w:rsid w:val="7EF5ED0C"/>
    <w:rsid w:val="7EFAFBCC"/>
    <w:rsid w:val="7F048003"/>
    <w:rsid w:val="7F0F52F7"/>
    <w:rsid w:val="7F1D4C9B"/>
    <w:rsid w:val="7F233EDB"/>
    <w:rsid w:val="7F244F41"/>
    <w:rsid w:val="7F24C18D"/>
    <w:rsid w:val="7F3AF286"/>
    <w:rsid w:val="7F41E807"/>
    <w:rsid w:val="7F4811EC"/>
    <w:rsid w:val="7F5AFDA9"/>
    <w:rsid w:val="7F5CD1DC"/>
    <w:rsid w:val="7F6644FF"/>
    <w:rsid w:val="7F77E173"/>
    <w:rsid w:val="7FA01BCD"/>
    <w:rsid w:val="7FA72DEB"/>
    <w:rsid w:val="7FB12D6D"/>
    <w:rsid w:val="7FC98269"/>
    <w:rsid w:val="7FF1450C"/>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1FFD2"/>
  <w15:chartTrackingRefBased/>
  <w15:docId w15:val="{448BE54C-9970-4D4F-8526-4A16BE43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_tradnl"/>
    </w:rPr>
  </w:style>
  <w:style w:type="paragraph" w:styleId="Ttulo1">
    <w:name w:val="heading 1"/>
    <w:basedOn w:val="Normal"/>
    <w:next w:val="Normal"/>
    <w:link w:val="Ttulo1Car"/>
    <w:uiPriority w:val="9"/>
    <w:qFormat/>
    <w:rsid w:val="006B28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870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870D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870D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870D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870D1"/>
    <w:pPr>
      <w:keepNext/>
      <w:keepLines/>
      <w:spacing w:before="40"/>
      <w:outlineLvl w:val="5"/>
    </w:pPr>
    <w:rPr>
      <w:rFonts w:eastAsiaTheme="majorEastAsia" w:cstheme="majorBidi"/>
      <w:i/>
      <w:iCs/>
      <w:color w:val="595959" w:themeColor="text1" w:themeTint="A6"/>
    </w:rPr>
  </w:style>
  <w:style w:type="paragraph" w:styleId="Ttulo7">
    <w:name w:val="heading 7"/>
    <w:aliases w:val="gtrttt"/>
    <w:basedOn w:val="Ttulo1"/>
    <w:next w:val="Ttulo"/>
    <w:link w:val="Ttulo7Car"/>
    <w:autoRedefine/>
    <w:uiPriority w:val="9"/>
    <w:unhideWhenUsed/>
    <w:qFormat/>
    <w:rsid w:val="006B289E"/>
    <w:pPr>
      <w:pBdr>
        <w:top w:val="nil"/>
        <w:left w:val="nil"/>
        <w:bottom w:val="nil"/>
        <w:right w:val="nil"/>
        <w:between w:val="nil"/>
      </w:pBdr>
      <w:spacing w:before="40" w:after="0"/>
      <w:outlineLvl w:val="6"/>
    </w:pPr>
    <w:rPr>
      <w:i/>
      <w:iCs/>
      <w:color w:val="0A2F40" w:themeColor="accent1" w:themeShade="7F"/>
      <w:sz w:val="32"/>
      <w:szCs w:val="32"/>
      <w:lang w:val="es-MX"/>
    </w:rPr>
  </w:style>
  <w:style w:type="paragraph" w:styleId="Ttulo8">
    <w:name w:val="heading 8"/>
    <w:basedOn w:val="Normal"/>
    <w:next w:val="Normal"/>
    <w:link w:val="Ttulo8Car"/>
    <w:uiPriority w:val="9"/>
    <w:semiHidden/>
    <w:unhideWhenUsed/>
    <w:qFormat/>
    <w:rsid w:val="004870D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870D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aliases w:val="gtrttt Car"/>
    <w:basedOn w:val="Fuentedeprrafopredeter"/>
    <w:link w:val="Ttulo7"/>
    <w:uiPriority w:val="9"/>
    <w:rsid w:val="006B289E"/>
    <w:rPr>
      <w:rFonts w:asciiTheme="majorHAnsi" w:eastAsiaTheme="majorEastAsia" w:hAnsiTheme="majorHAnsi" w:cstheme="majorBidi"/>
      <w:i/>
      <w:iCs/>
      <w:color w:val="0A2F40" w:themeColor="accent1" w:themeShade="7F"/>
      <w:sz w:val="32"/>
      <w:szCs w:val="32"/>
    </w:rPr>
  </w:style>
  <w:style w:type="character" w:customStyle="1" w:styleId="Ttulo1Car">
    <w:name w:val="Título 1 Car"/>
    <w:basedOn w:val="Fuentedeprrafopredeter"/>
    <w:link w:val="Ttulo1"/>
    <w:uiPriority w:val="9"/>
    <w:rsid w:val="006B289E"/>
    <w:rPr>
      <w:rFonts w:asciiTheme="majorHAnsi" w:eastAsiaTheme="majorEastAsia" w:hAnsiTheme="majorHAnsi" w:cstheme="majorBidi"/>
      <w:color w:val="0F4761" w:themeColor="accent1" w:themeShade="BF"/>
      <w:sz w:val="40"/>
      <w:szCs w:val="40"/>
      <w:lang w:val="es-ES_tradnl"/>
    </w:rPr>
  </w:style>
  <w:style w:type="paragraph" w:styleId="Ttulo">
    <w:name w:val="Title"/>
    <w:basedOn w:val="Normal"/>
    <w:next w:val="Normal"/>
    <w:link w:val="TtuloCar"/>
    <w:uiPriority w:val="10"/>
    <w:qFormat/>
    <w:rsid w:val="006B289E"/>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289E"/>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semiHidden/>
    <w:rsid w:val="004870D1"/>
    <w:rPr>
      <w:rFonts w:asciiTheme="majorHAnsi" w:eastAsiaTheme="majorEastAsia" w:hAnsiTheme="majorHAnsi" w:cstheme="majorBidi"/>
      <w:color w:val="0F4761" w:themeColor="accent1" w:themeShade="BF"/>
      <w:sz w:val="32"/>
      <w:szCs w:val="32"/>
      <w:lang w:val="es-ES_tradnl"/>
    </w:rPr>
  </w:style>
  <w:style w:type="character" w:customStyle="1" w:styleId="Ttulo3Car">
    <w:name w:val="Título 3 Car"/>
    <w:basedOn w:val="Fuentedeprrafopredeter"/>
    <w:link w:val="Ttulo3"/>
    <w:uiPriority w:val="9"/>
    <w:rsid w:val="004870D1"/>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4870D1"/>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4870D1"/>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4870D1"/>
    <w:rPr>
      <w:rFonts w:eastAsiaTheme="majorEastAsia" w:cstheme="majorBidi"/>
      <w:i/>
      <w:iCs/>
      <w:color w:val="595959" w:themeColor="text1" w:themeTint="A6"/>
      <w:lang w:val="es-ES_tradnl"/>
    </w:rPr>
  </w:style>
  <w:style w:type="character" w:customStyle="1" w:styleId="Ttulo8Car">
    <w:name w:val="Título 8 Car"/>
    <w:basedOn w:val="Fuentedeprrafopredeter"/>
    <w:link w:val="Ttulo8"/>
    <w:uiPriority w:val="9"/>
    <w:semiHidden/>
    <w:rsid w:val="004870D1"/>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4870D1"/>
    <w:rPr>
      <w:rFonts w:eastAsiaTheme="majorEastAsia" w:cstheme="majorBidi"/>
      <w:color w:val="272727" w:themeColor="text1" w:themeTint="D8"/>
      <w:lang w:val="es-ES_tradnl"/>
    </w:rPr>
  </w:style>
  <w:style w:type="paragraph" w:styleId="Subttulo">
    <w:name w:val="Subtitle"/>
    <w:basedOn w:val="Normal"/>
    <w:next w:val="Normal"/>
    <w:link w:val="SubttuloCar"/>
    <w:uiPriority w:val="11"/>
    <w:qFormat/>
    <w:rsid w:val="004870D1"/>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870D1"/>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4870D1"/>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4870D1"/>
    <w:rPr>
      <w:i/>
      <w:iCs/>
      <w:color w:val="404040" w:themeColor="text1" w:themeTint="BF"/>
      <w:lang w:val="es-ES_tradnl"/>
    </w:rPr>
  </w:style>
  <w:style w:type="paragraph" w:styleId="Prrafodelista">
    <w:name w:val="List Paragraph"/>
    <w:basedOn w:val="Normal"/>
    <w:uiPriority w:val="34"/>
    <w:qFormat/>
    <w:rsid w:val="004870D1"/>
    <w:pPr>
      <w:ind w:left="720"/>
      <w:contextualSpacing/>
    </w:pPr>
  </w:style>
  <w:style w:type="character" w:styleId="nfasisintenso">
    <w:name w:val="Intense Emphasis"/>
    <w:basedOn w:val="Fuentedeprrafopredeter"/>
    <w:uiPriority w:val="21"/>
    <w:qFormat/>
    <w:rsid w:val="004870D1"/>
    <w:rPr>
      <w:i/>
      <w:iCs/>
      <w:color w:val="0F4761" w:themeColor="accent1" w:themeShade="BF"/>
    </w:rPr>
  </w:style>
  <w:style w:type="paragraph" w:styleId="Citadestacada">
    <w:name w:val="Intense Quote"/>
    <w:basedOn w:val="Normal"/>
    <w:next w:val="Normal"/>
    <w:link w:val="CitadestacadaCar"/>
    <w:uiPriority w:val="30"/>
    <w:qFormat/>
    <w:rsid w:val="004870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870D1"/>
    <w:rPr>
      <w:i/>
      <w:iCs/>
      <w:color w:val="0F4761" w:themeColor="accent1" w:themeShade="BF"/>
      <w:lang w:val="es-ES_tradnl"/>
    </w:rPr>
  </w:style>
  <w:style w:type="character" w:styleId="Referenciaintensa">
    <w:name w:val="Intense Reference"/>
    <w:basedOn w:val="Fuentedeprrafopredeter"/>
    <w:uiPriority w:val="32"/>
    <w:qFormat/>
    <w:rsid w:val="004870D1"/>
    <w:rPr>
      <w:b/>
      <w:bCs/>
      <w:smallCaps/>
      <w:color w:val="0F4761" w:themeColor="accent1" w:themeShade="BF"/>
      <w:spacing w:val="5"/>
    </w:rPr>
  </w:style>
  <w:style w:type="paragraph" w:styleId="NormalWeb">
    <w:name w:val="Normal (Web)"/>
    <w:basedOn w:val="Normal"/>
    <w:uiPriority w:val="99"/>
    <w:semiHidden/>
    <w:unhideWhenUsed/>
    <w:rsid w:val="004870D1"/>
    <w:rPr>
      <w:rFonts w:ascii="Times New Roman" w:hAnsi="Times New Roman" w:cs="Times New Roman"/>
    </w:rPr>
  </w:style>
  <w:style w:type="character" w:styleId="Hipervnculo">
    <w:name w:val="Hyperlink"/>
    <w:basedOn w:val="Fuentedeprrafopredeter"/>
    <w:uiPriority w:val="99"/>
    <w:unhideWhenUsed/>
    <w:rsid w:val="00B547E5"/>
    <w:rPr>
      <w:color w:val="467886" w:themeColor="hyperlink"/>
      <w:u w:val="single"/>
    </w:rPr>
  </w:style>
  <w:style w:type="character" w:styleId="Mencinsinresolver">
    <w:name w:val="Unresolved Mention"/>
    <w:basedOn w:val="Fuentedeprrafopredeter"/>
    <w:uiPriority w:val="99"/>
    <w:semiHidden/>
    <w:unhideWhenUsed/>
    <w:rsid w:val="00B547E5"/>
    <w:rPr>
      <w:color w:val="605E5C"/>
      <w:shd w:val="clear" w:color="auto" w:fill="E1DFDD"/>
    </w:rPr>
  </w:style>
  <w:style w:type="character" w:styleId="Refdecomentario">
    <w:name w:val="annotation reference"/>
    <w:basedOn w:val="Fuentedeprrafopredeter"/>
    <w:uiPriority w:val="99"/>
    <w:semiHidden/>
    <w:unhideWhenUsed/>
    <w:rsid w:val="00A6540E"/>
    <w:rPr>
      <w:sz w:val="16"/>
      <w:szCs w:val="16"/>
    </w:rPr>
  </w:style>
  <w:style w:type="paragraph" w:styleId="Textocomentario">
    <w:name w:val="annotation text"/>
    <w:basedOn w:val="Normal"/>
    <w:link w:val="TextocomentarioCar"/>
    <w:uiPriority w:val="99"/>
    <w:unhideWhenUsed/>
    <w:rsid w:val="00A6540E"/>
    <w:rPr>
      <w:sz w:val="20"/>
      <w:szCs w:val="20"/>
    </w:rPr>
  </w:style>
  <w:style w:type="character" w:customStyle="1" w:styleId="TextocomentarioCar">
    <w:name w:val="Texto comentario Car"/>
    <w:basedOn w:val="Fuentedeprrafopredeter"/>
    <w:link w:val="Textocomentario"/>
    <w:uiPriority w:val="99"/>
    <w:rsid w:val="00A6540E"/>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A6540E"/>
    <w:rPr>
      <w:b/>
      <w:bCs/>
    </w:rPr>
  </w:style>
  <w:style w:type="character" w:customStyle="1" w:styleId="AsuntodelcomentarioCar">
    <w:name w:val="Asunto del comentario Car"/>
    <w:basedOn w:val="TextocomentarioCar"/>
    <w:link w:val="Asuntodelcomentario"/>
    <w:uiPriority w:val="99"/>
    <w:semiHidden/>
    <w:rsid w:val="00A6540E"/>
    <w:rPr>
      <w:b/>
      <w:bCs/>
      <w:sz w:val="20"/>
      <w:szCs w:val="20"/>
      <w:lang w:val="es-ES_tradnl"/>
    </w:rPr>
  </w:style>
  <w:style w:type="character" w:styleId="Hipervnculovisitado">
    <w:name w:val="FollowedHyperlink"/>
    <w:basedOn w:val="Fuentedeprrafopredeter"/>
    <w:uiPriority w:val="99"/>
    <w:semiHidden/>
    <w:unhideWhenUsed/>
    <w:rsid w:val="00674F4F"/>
    <w:rPr>
      <w:color w:val="96607D" w:themeColor="followedHyperlink"/>
      <w:u w:val="single"/>
    </w:rPr>
  </w:style>
  <w:style w:type="paragraph" w:styleId="Revisin">
    <w:name w:val="Revision"/>
    <w:hidden/>
    <w:uiPriority w:val="99"/>
    <w:semiHidden/>
    <w:rsid w:val="008D3CFA"/>
    <w:rPr>
      <w:lang w:val="es-ES_tradnl"/>
    </w:rPr>
  </w:style>
  <w:style w:type="paragraph" w:styleId="Sinespaciado">
    <w:name w:val="No Spacing"/>
    <w:uiPriority w:val="1"/>
    <w:qFormat/>
  </w:style>
  <w:style w:type="table" w:styleId="Tablaconcuadrcula">
    <w:name w:val="Table Grid"/>
    <w:basedOn w:val="Tabla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onar">
    <w:name w:val="Mention"/>
    <w:basedOn w:val="Fuentedeprrafopredeter"/>
    <w:uiPriority w:val="99"/>
    <w:unhideWhenUsed/>
    <w:rsid w:val="009070C5"/>
    <w:rPr>
      <w:color w:val="2B579A"/>
      <w:shd w:val="clear" w:color="auto" w:fill="E1DFDD"/>
    </w:rPr>
  </w:style>
  <w:style w:type="character" w:styleId="nfasis">
    <w:name w:val="Emphasis"/>
    <w:basedOn w:val="Fuentedeprrafopredeter"/>
    <w:uiPriority w:val="20"/>
    <w:qFormat/>
    <w:rsid w:val="00716CF7"/>
    <w:rPr>
      <w:i/>
      <w:iCs/>
    </w:rPr>
  </w:style>
  <w:style w:type="character" w:customStyle="1" w:styleId="normaltextrun">
    <w:name w:val="normaltextrun"/>
    <w:basedOn w:val="Fuentedeprrafopredeter"/>
    <w:uiPriority w:val="1"/>
    <w:rsid w:val="5ECD4EAB"/>
    <w:rPr>
      <w:rFonts w:ascii="Calibri" w:eastAsia="Calibri" w:hAnsi="Calibri" w:cs="Calibri"/>
      <w:sz w:val="22"/>
      <w:szCs w:val="22"/>
    </w:rPr>
  </w:style>
  <w:style w:type="character" w:customStyle="1" w:styleId="eop">
    <w:name w:val="eop"/>
    <w:basedOn w:val="Fuentedeprrafopredeter"/>
    <w:uiPriority w:val="1"/>
    <w:rsid w:val="5ECD4EAB"/>
    <w:rPr>
      <w:rFonts w:ascii="Calibri" w:eastAsia="Calibri" w:hAnsi="Calibri" w:cs="Calibri"/>
      <w:sz w:val="22"/>
      <w:szCs w:val="22"/>
    </w:rPr>
  </w:style>
  <w:style w:type="character" w:customStyle="1" w:styleId="scxw79504035">
    <w:name w:val="scxw79504035"/>
    <w:basedOn w:val="Fuentedeprrafopredeter"/>
    <w:uiPriority w:val="1"/>
    <w:rsid w:val="5ECD4EAB"/>
    <w:rPr>
      <w:rFonts w:ascii="Calibri" w:eastAsia="Calibri" w:hAnsi="Calibri" w:cs="Calibri"/>
      <w:sz w:val="22"/>
      <w:szCs w:val="22"/>
    </w:rPr>
  </w:style>
  <w:style w:type="paragraph" w:customStyle="1" w:styleId="paragraph">
    <w:name w:val="paragraph"/>
    <w:basedOn w:val="Normal"/>
    <w:uiPriority w:val="1"/>
    <w:rsid w:val="69324D46"/>
    <w:pPr>
      <w:spacing w:beforeAutospacing="1" w:afterAutospacing="1"/>
    </w:pPr>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765">
      <w:bodyDiv w:val="1"/>
      <w:marLeft w:val="0"/>
      <w:marRight w:val="0"/>
      <w:marTop w:val="0"/>
      <w:marBottom w:val="0"/>
      <w:divBdr>
        <w:top w:val="none" w:sz="0" w:space="0" w:color="auto"/>
        <w:left w:val="none" w:sz="0" w:space="0" w:color="auto"/>
        <w:bottom w:val="none" w:sz="0" w:space="0" w:color="auto"/>
        <w:right w:val="none" w:sz="0" w:space="0" w:color="auto"/>
      </w:divBdr>
    </w:div>
    <w:div w:id="3827274">
      <w:bodyDiv w:val="1"/>
      <w:marLeft w:val="0"/>
      <w:marRight w:val="0"/>
      <w:marTop w:val="0"/>
      <w:marBottom w:val="0"/>
      <w:divBdr>
        <w:top w:val="none" w:sz="0" w:space="0" w:color="auto"/>
        <w:left w:val="none" w:sz="0" w:space="0" w:color="auto"/>
        <w:bottom w:val="none" w:sz="0" w:space="0" w:color="auto"/>
        <w:right w:val="none" w:sz="0" w:space="0" w:color="auto"/>
      </w:divBdr>
    </w:div>
    <w:div w:id="12339654">
      <w:bodyDiv w:val="1"/>
      <w:marLeft w:val="0"/>
      <w:marRight w:val="0"/>
      <w:marTop w:val="0"/>
      <w:marBottom w:val="0"/>
      <w:divBdr>
        <w:top w:val="none" w:sz="0" w:space="0" w:color="auto"/>
        <w:left w:val="none" w:sz="0" w:space="0" w:color="auto"/>
        <w:bottom w:val="none" w:sz="0" w:space="0" w:color="auto"/>
        <w:right w:val="none" w:sz="0" w:space="0" w:color="auto"/>
      </w:divBdr>
      <w:divsChild>
        <w:div w:id="393814549">
          <w:marLeft w:val="0"/>
          <w:marRight w:val="0"/>
          <w:marTop w:val="0"/>
          <w:marBottom w:val="0"/>
          <w:divBdr>
            <w:top w:val="none" w:sz="0" w:space="0" w:color="auto"/>
            <w:left w:val="none" w:sz="0" w:space="0" w:color="auto"/>
            <w:bottom w:val="none" w:sz="0" w:space="0" w:color="auto"/>
            <w:right w:val="none" w:sz="0" w:space="0" w:color="auto"/>
          </w:divBdr>
          <w:divsChild>
            <w:div w:id="1073816792">
              <w:marLeft w:val="0"/>
              <w:marRight w:val="0"/>
              <w:marTop w:val="0"/>
              <w:marBottom w:val="0"/>
              <w:divBdr>
                <w:top w:val="none" w:sz="0" w:space="0" w:color="auto"/>
                <w:left w:val="none" w:sz="0" w:space="0" w:color="auto"/>
                <w:bottom w:val="none" w:sz="0" w:space="0" w:color="auto"/>
                <w:right w:val="none" w:sz="0" w:space="0" w:color="auto"/>
              </w:divBdr>
              <w:divsChild>
                <w:div w:id="849107325">
                  <w:marLeft w:val="0"/>
                  <w:marRight w:val="0"/>
                  <w:marTop w:val="0"/>
                  <w:marBottom w:val="0"/>
                  <w:divBdr>
                    <w:top w:val="none" w:sz="0" w:space="0" w:color="auto"/>
                    <w:left w:val="none" w:sz="0" w:space="0" w:color="auto"/>
                    <w:bottom w:val="none" w:sz="0" w:space="0" w:color="auto"/>
                    <w:right w:val="none" w:sz="0" w:space="0" w:color="auto"/>
                  </w:divBdr>
                  <w:divsChild>
                    <w:div w:id="1791977497">
                      <w:marLeft w:val="0"/>
                      <w:marRight w:val="0"/>
                      <w:marTop w:val="0"/>
                      <w:marBottom w:val="0"/>
                      <w:divBdr>
                        <w:top w:val="none" w:sz="0" w:space="0" w:color="auto"/>
                        <w:left w:val="none" w:sz="0" w:space="0" w:color="auto"/>
                        <w:bottom w:val="none" w:sz="0" w:space="0" w:color="auto"/>
                        <w:right w:val="none" w:sz="0" w:space="0" w:color="auto"/>
                      </w:divBdr>
                      <w:divsChild>
                        <w:div w:id="1742603470">
                          <w:marLeft w:val="0"/>
                          <w:marRight w:val="0"/>
                          <w:marTop w:val="0"/>
                          <w:marBottom w:val="0"/>
                          <w:divBdr>
                            <w:top w:val="none" w:sz="0" w:space="0" w:color="auto"/>
                            <w:left w:val="none" w:sz="0" w:space="0" w:color="auto"/>
                            <w:bottom w:val="none" w:sz="0" w:space="0" w:color="auto"/>
                            <w:right w:val="none" w:sz="0" w:space="0" w:color="auto"/>
                          </w:divBdr>
                          <w:divsChild>
                            <w:div w:id="6062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91092">
      <w:bodyDiv w:val="1"/>
      <w:marLeft w:val="0"/>
      <w:marRight w:val="0"/>
      <w:marTop w:val="0"/>
      <w:marBottom w:val="0"/>
      <w:divBdr>
        <w:top w:val="none" w:sz="0" w:space="0" w:color="auto"/>
        <w:left w:val="none" w:sz="0" w:space="0" w:color="auto"/>
        <w:bottom w:val="none" w:sz="0" w:space="0" w:color="auto"/>
        <w:right w:val="none" w:sz="0" w:space="0" w:color="auto"/>
      </w:divBdr>
    </w:div>
    <w:div w:id="30424170">
      <w:bodyDiv w:val="1"/>
      <w:marLeft w:val="0"/>
      <w:marRight w:val="0"/>
      <w:marTop w:val="0"/>
      <w:marBottom w:val="0"/>
      <w:divBdr>
        <w:top w:val="none" w:sz="0" w:space="0" w:color="auto"/>
        <w:left w:val="none" w:sz="0" w:space="0" w:color="auto"/>
        <w:bottom w:val="none" w:sz="0" w:space="0" w:color="auto"/>
        <w:right w:val="none" w:sz="0" w:space="0" w:color="auto"/>
      </w:divBdr>
    </w:div>
    <w:div w:id="33822059">
      <w:bodyDiv w:val="1"/>
      <w:marLeft w:val="0"/>
      <w:marRight w:val="0"/>
      <w:marTop w:val="0"/>
      <w:marBottom w:val="0"/>
      <w:divBdr>
        <w:top w:val="none" w:sz="0" w:space="0" w:color="auto"/>
        <w:left w:val="none" w:sz="0" w:space="0" w:color="auto"/>
        <w:bottom w:val="none" w:sz="0" w:space="0" w:color="auto"/>
        <w:right w:val="none" w:sz="0" w:space="0" w:color="auto"/>
      </w:divBdr>
    </w:div>
    <w:div w:id="43137631">
      <w:bodyDiv w:val="1"/>
      <w:marLeft w:val="0"/>
      <w:marRight w:val="0"/>
      <w:marTop w:val="0"/>
      <w:marBottom w:val="0"/>
      <w:divBdr>
        <w:top w:val="none" w:sz="0" w:space="0" w:color="auto"/>
        <w:left w:val="none" w:sz="0" w:space="0" w:color="auto"/>
        <w:bottom w:val="none" w:sz="0" w:space="0" w:color="auto"/>
        <w:right w:val="none" w:sz="0" w:space="0" w:color="auto"/>
      </w:divBdr>
    </w:div>
    <w:div w:id="46684652">
      <w:bodyDiv w:val="1"/>
      <w:marLeft w:val="0"/>
      <w:marRight w:val="0"/>
      <w:marTop w:val="0"/>
      <w:marBottom w:val="0"/>
      <w:divBdr>
        <w:top w:val="none" w:sz="0" w:space="0" w:color="auto"/>
        <w:left w:val="none" w:sz="0" w:space="0" w:color="auto"/>
        <w:bottom w:val="none" w:sz="0" w:space="0" w:color="auto"/>
        <w:right w:val="none" w:sz="0" w:space="0" w:color="auto"/>
      </w:divBdr>
    </w:div>
    <w:div w:id="74404473">
      <w:bodyDiv w:val="1"/>
      <w:marLeft w:val="0"/>
      <w:marRight w:val="0"/>
      <w:marTop w:val="0"/>
      <w:marBottom w:val="0"/>
      <w:divBdr>
        <w:top w:val="none" w:sz="0" w:space="0" w:color="auto"/>
        <w:left w:val="none" w:sz="0" w:space="0" w:color="auto"/>
        <w:bottom w:val="none" w:sz="0" w:space="0" w:color="auto"/>
        <w:right w:val="none" w:sz="0" w:space="0" w:color="auto"/>
      </w:divBdr>
    </w:div>
    <w:div w:id="78525413">
      <w:bodyDiv w:val="1"/>
      <w:marLeft w:val="0"/>
      <w:marRight w:val="0"/>
      <w:marTop w:val="0"/>
      <w:marBottom w:val="0"/>
      <w:divBdr>
        <w:top w:val="none" w:sz="0" w:space="0" w:color="auto"/>
        <w:left w:val="none" w:sz="0" w:space="0" w:color="auto"/>
        <w:bottom w:val="none" w:sz="0" w:space="0" w:color="auto"/>
        <w:right w:val="none" w:sz="0" w:space="0" w:color="auto"/>
      </w:divBdr>
    </w:div>
    <w:div w:id="80101912">
      <w:bodyDiv w:val="1"/>
      <w:marLeft w:val="0"/>
      <w:marRight w:val="0"/>
      <w:marTop w:val="0"/>
      <w:marBottom w:val="0"/>
      <w:divBdr>
        <w:top w:val="none" w:sz="0" w:space="0" w:color="auto"/>
        <w:left w:val="none" w:sz="0" w:space="0" w:color="auto"/>
        <w:bottom w:val="none" w:sz="0" w:space="0" w:color="auto"/>
        <w:right w:val="none" w:sz="0" w:space="0" w:color="auto"/>
      </w:divBdr>
    </w:div>
    <w:div w:id="81030031">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22164186">
      <w:bodyDiv w:val="1"/>
      <w:marLeft w:val="0"/>
      <w:marRight w:val="0"/>
      <w:marTop w:val="0"/>
      <w:marBottom w:val="0"/>
      <w:divBdr>
        <w:top w:val="none" w:sz="0" w:space="0" w:color="auto"/>
        <w:left w:val="none" w:sz="0" w:space="0" w:color="auto"/>
        <w:bottom w:val="none" w:sz="0" w:space="0" w:color="auto"/>
        <w:right w:val="none" w:sz="0" w:space="0" w:color="auto"/>
      </w:divBdr>
    </w:div>
    <w:div w:id="128329892">
      <w:bodyDiv w:val="1"/>
      <w:marLeft w:val="0"/>
      <w:marRight w:val="0"/>
      <w:marTop w:val="0"/>
      <w:marBottom w:val="0"/>
      <w:divBdr>
        <w:top w:val="none" w:sz="0" w:space="0" w:color="auto"/>
        <w:left w:val="none" w:sz="0" w:space="0" w:color="auto"/>
        <w:bottom w:val="none" w:sz="0" w:space="0" w:color="auto"/>
        <w:right w:val="none" w:sz="0" w:space="0" w:color="auto"/>
      </w:divBdr>
    </w:div>
    <w:div w:id="135031298">
      <w:bodyDiv w:val="1"/>
      <w:marLeft w:val="0"/>
      <w:marRight w:val="0"/>
      <w:marTop w:val="0"/>
      <w:marBottom w:val="0"/>
      <w:divBdr>
        <w:top w:val="none" w:sz="0" w:space="0" w:color="auto"/>
        <w:left w:val="none" w:sz="0" w:space="0" w:color="auto"/>
        <w:bottom w:val="none" w:sz="0" w:space="0" w:color="auto"/>
        <w:right w:val="none" w:sz="0" w:space="0" w:color="auto"/>
      </w:divBdr>
    </w:div>
    <w:div w:id="138232147">
      <w:bodyDiv w:val="1"/>
      <w:marLeft w:val="0"/>
      <w:marRight w:val="0"/>
      <w:marTop w:val="0"/>
      <w:marBottom w:val="0"/>
      <w:divBdr>
        <w:top w:val="none" w:sz="0" w:space="0" w:color="auto"/>
        <w:left w:val="none" w:sz="0" w:space="0" w:color="auto"/>
        <w:bottom w:val="none" w:sz="0" w:space="0" w:color="auto"/>
        <w:right w:val="none" w:sz="0" w:space="0" w:color="auto"/>
      </w:divBdr>
    </w:div>
    <w:div w:id="142235194">
      <w:bodyDiv w:val="1"/>
      <w:marLeft w:val="0"/>
      <w:marRight w:val="0"/>
      <w:marTop w:val="0"/>
      <w:marBottom w:val="0"/>
      <w:divBdr>
        <w:top w:val="none" w:sz="0" w:space="0" w:color="auto"/>
        <w:left w:val="none" w:sz="0" w:space="0" w:color="auto"/>
        <w:bottom w:val="none" w:sz="0" w:space="0" w:color="auto"/>
        <w:right w:val="none" w:sz="0" w:space="0" w:color="auto"/>
      </w:divBdr>
    </w:div>
    <w:div w:id="158623873">
      <w:bodyDiv w:val="1"/>
      <w:marLeft w:val="0"/>
      <w:marRight w:val="0"/>
      <w:marTop w:val="0"/>
      <w:marBottom w:val="0"/>
      <w:divBdr>
        <w:top w:val="none" w:sz="0" w:space="0" w:color="auto"/>
        <w:left w:val="none" w:sz="0" w:space="0" w:color="auto"/>
        <w:bottom w:val="none" w:sz="0" w:space="0" w:color="auto"/>
        <w:right w:val="none" w:sz="0" w:space="0" w:color="auto"/>
      </w:divBdr>
    </w:div>
    <w:div w:id="158934930">
      <w:bodyDiv w:val="1"/>
      <w:marLeft w:val="0"/>
      <w:marRight w:val="0"/>
      <w:marTop w:val="0"/>
      <w:marBottom w:val="0"/>
      <w:divBdr>
        <w:top w:val="none" w:sz="0" w:space="0" w:color="auto"/>
        <w:left w:val="none" w:sz="0" w:space="0" w:color="auto"/>
        <w:bottom w:val="none" w:sz="0" w:space="0" w:color="auto"/>
        <w:right w:val="none" w:sz="0" w:space="0" w:color="auto"/>
      </w:divBdr>
    </w:div>
    <w:div w:id="162861203">
      <w:bodyDiv w:val="1"/>
      <w:marLeft w:val="0"/>
      <w:marRight w:val="0"/>
      <w:marTop w:val="0"/>
      <w:marBottom w:val="0"/>
      <w:divBdr>
        <w:top w:val="none" w:sz="0" w:space="0" w:color="auto"/>
        <w:left w:val="none" w:sz="0" w:space="0" w:color="auto"/>
        <w:bottom w:val="none" w:sz="0" w:space="0" w:color="auto"/>
        <w:right w:val="none" w:sz="0" w:space="0" w:color="auto"/>
      </w:divBdr>
    </w:div>
    <w:div w:id="171529460">
      <w:bodyDiv w:val="1"/>
      <w:marLeft w:val="0"/>
      <w:marRight w:val="0"/>
      <w:marTop w:val="0"/>
      <w:marBottom w:val="0"/>
      <w:divBdr>
        <w:top w:val="none" w:sz="0" w:space="0" w:color="auto"/>
        <w:left w:val="none" w:sz="0" w:space="0" w:color="auto"/>
        <w:bottom w:val="none" w:sz="0" w:space="0" w:color="auto"/>
        <w:right w:val="none" w:sz="0" w:space="0" w:color="auto"/>
      </w:divBdr>
    </w:div>
    <w:div w:id="183134003">
      <w:bodyDiv w:val="1"/>
      <w:marLeft w:val="0"/>
      <w:marRight w:val="0"/>
      <w:marTop w:val="0"/>
      <w:marBottom w:val="0"/>
      <w:divBdr>
        <w:top w:val="none" w:sz="0" w:space="0" w:color="auto"/>
        <w:left w:val="none" w:sz="0" w:space="0" w:color="auto"/>
        <w:bottom w:val="none" w:sz="0" w:space="0" w:color="auto"/>
        <w:right w:val="none" w:sz="0" w:space="0" w:color="auto"/>
      </w:divBdr>
    </w:div>
    <w:div w:id="194589035">
      <w:bodyDiv w:val="1"/>
      <w:marLeft w:val="0"/>
      <w:marRight w:val="0"/>
      <w:marTop w:val="0"/>
      <w:marBottom w:val="0"/>
      <w:divBdr>
        <w:top w:val="none" w:sz="0" w:space="0" w:color="auto"/>
        <w:left w:val="none" w:sz="0" w:space="0" w:color="auto"/>
        <w:bottom w:val="none" w:sz="0" w:space="0" w:color="auto"/>
        <w:right w:val="none" w:sz="0" w:space="0" w:color="auto"/>
      </w:divBdr>
    </w:div>
    <w:div w:id="196355526">
      <w:bodyDiv w:val="1"/>
      <w:marLeft w:val="0"/>
      <w:marRight w:val="0"/>
      <w:marTop w:val="0"/>
      <w:marBottom w:val="0"/>
      <w:divBdr>
        <w:top w:val="none" w:sz="0" w:space="0" w:color="auto"/>
        <w:left w:val="none" w:sz="0" w:space="0" w:color="auto"/>
        <w:bottom w:val="none" w:sz="0" w:space="0" w:color="auto"/>
        <w:right w:val="none" w:sz="0" w:space="0" w:color="auto"/>
      </w:divBdr>
    </w:div>
    <w:div w:id="200897641">
      <w:bodyDiv w:val="1"/>
      <w:marLeft w:val="0"/>
      <w:marRight w:val="0"/>
      <w:marTop w:val="0"/>
      <w:marBottom w:val="0"/>
      <w:divBdr>
        <w:top w:val="none" w:sz="0" w:space="0" w:color="auto"/>
        <w:left w:val="none" w:sz="0" w:space="0" w:color="auto"/>
        <w:bottom w:val="none" w:sz="0" w:space="0" w:color="auto"/>
        <w:right w:val="none" w:sz="0" w:space="0" w:color="auto"/>
      </w:divBdr>
    </w:div>
    <w:div w:id="202448501">
      <w:bodyDiv w:val="1"/>
      <w:marLeft w:val="0"/>
      <w:marRight w:val="0"/>
      <w:marTop w:val="0"/>
      <w:marBottom w:val="0"/>
      <w:divBdr>
        <w:top w:val="none" w:sz="0" w:space="0" w:color="auto"/>
        <w:left w:val="none" w:sz="0" w:space="0" w:color="auto"/>
        <w:bottom w:val="none" w:sz="0" w:space="0" w:color="auto"/>
        <w:right w:val="none" w:sz="0" w:space="0" w:color="auto"/>
      </w:divBdr>
    </w:div>
    <w:div w:id="209533761">
      <w:bodyDiv w:val="1"/>
      <w:marLeft w:val="0"/>
      <w:marRight w:val="0"/>
      <w:marTop w:val="0"/>
      <w:marBottom w:val="0"/>
      <w:divBdr>
        <w:top w:val="none" w:sz="0" w:space="0" w:color="auto"/>
        <w:left w:val="none" w:sz="0" w:space="0" w:color="auto"/>
        <w:bottom w:val="none" w:sz="0" w:space="0" w:color="auto"/>
        <w:right w:val="none" w:sz="0" w:space="0" w:color="auto"/>
      </w:divBdr>
    </w:div>
    <w:div w:id="215243975">
      <w:bodyDiv w:val="1"/>
      <w:marLeft w:val="0"/>
      <w:marRight w:val="0"/>
      <w:marTop w:val="0"/>
      <w:marBottom w:val="0"/>
      <w:divBdr>
        <w:top w:val="none" w:sz="0" w:space="0" w:color="auto"/>
        <w:left w:val="none" w:sz="0" w:space="0" w:color="auto"/>
        <w:bottom w:val="none" w:sz="0" w:space="0" w:color="auto"/>
        <w:right w:val="none" w:sz="0" w:space="0" w:color="auto"/>
      </w:divBdr>
      <w:divsChild>
        <w:div w:id="75179232">
          <w:marLeft w:val="0"/>
          <w:marRight w:val="0"/>
          <w:marTop w:val="0"/>
          <w:marBottom w:val="0"/>
          <w:divBdr>
            <w:top w:val="none" w:sz="0" w:space="0" w:color="auto"/>
            <w:left w:val="none" w:sz="0" w:space="0" w:color="auto"/>
            <w:bottom w:val="none" w:sz="0" w:space="0" w:color="auto"/>
            <w:right w:val="none" w:sz="0" w:space="0" w:color="auto"/>
          </w:divBdr>
          <w:divsChild>
            <w:div w:id="340817231">
              <w:marLeft w:val="0"/>
              <w:marRight w:val="0"/>
              <w:marTop w:val="0"/>
              <w:marBottom w:val="0"/>
              <w:divBdr>
                <w:top w:val="none" w:sz="0" w:space="0" w:color="auto"/>
                <w:left w:val="none" w:sz="0" w:space="0" w:color="auto"/>
                <w:bottom w:val="none" w:sz="0" w:space="0" w:color="auto"/>
                <w:right w:val="none" w:sz="0" w:space="0" w:color="auto"/>
              </w:divBdr>
              <w:divsChild>
                <w:div w:id="623004474">
                  <w:marLeft w:val="0"/>
                  <w:marRight w:val="0"/>
                  <w:marTop w:val="0"/>
                  <w:marBottom w:val="0"/>
                  <w:divBdr>
                    <w:top w:val="none" w:sz="0" w:space="0" w:color="auto"/>
                    <w:left w:val="none" w:sz="0" w:space="0" w:color="auto"/>
                    <w:bottom w:val="none" w:sz="0" w:space="0" w:color="auto"/>
                    <w:right w:val="none" w:sz="0" w:space="0" w:color="auto"/>
                  </w:divBdr>
                </w:div>
              </w:divsChild>
            </w:div>
            <w:div w:id="998925617">
              <w:marLeft w:val="0"/>
              <w:marRight w:val="0"/>
              <w:marTop w:val="0"/>
              <w:marBottom w:val="0"/>
              <w:divBdr>
                <w:top w:val="none" w:sz="0" w:space="0" w:color="auto"/>
                <w:left w:val="none" w:sz="0" w:space="0" w:color="auto"/>
                <w:bottom w:val="none" w:sz="0" w:space="0" w:color="auto"/>
                <w:right w:val="none" w:sz="0" w:space="0" w:color="auto"/>
              </w:divBdr>
              <w:divsChild>
                <w:div w:id="90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648">
          <w:marLeft w:val="0"/>
          <w:marRight w:val="0"/>
          <w:marTop w:val="0"/>
          <w:marBottom w:val="0"/>
          <w:divBdr>
            <w:top w:val="none" w:sz="0" w:space="0" w:color="auto"/>
            <w:left w:val="none" w:sz="0" w:space="0" w:color="auto"/>
            <w:bottom w:val="none" w:sz="0" w:space="0" w:color="auto"/>
            <w:right w:val="none" w:sz="0" w:space="0" w:color="auto"/>
          </w:divBdr>
          <w:divsChild>
            <w:div w:id="381027127">
              <w:marLeft w:val="0"/>
              <w:marRight w:val="0"/>
              <w:marTop w:val="0"/>
              <w:marBottom w:val="0"/>
              <w:divBdr>
                <w:top w:val="none" w:sz="0" w:space="0" w:color="auto"/>
                <w:left w:val="none" w:sz="0" w:space="0" w:color="auto"/>
                <w:bottom w:val="none" w:sz="0" w:space="0" w:color="auto"/>
                <w:right w:val="none" w:sz="0" w:space="0" w:color="auto"/>
              </w:divBdr>
              <w:divsChild>
                <w:div w:id="797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8196">
      <w:bodyDiv w:val="1"/>
      <w:marLeft w:val="0"/>
      <w:marRight w:val="0"/>
      <w:marTop w:val="0"/>
      <w:marBottom w:val="0"/>
      <w:divBdr>
        <w:top w:val="none" w:sz="0" w:space="0" w:color="auto"/>
        <w:left w:val="none" w:sz="0" w:space="0" w:color="auto"/>
        <w:bottom w:val="none" w:sz="0" w:space="0" w:color="auto"/>
        <w:right w:val="none" w:sz="0" w:space="0" w:color="auto"/>
      </w:divBdr>
    </w:div>
    <w:div w:id="221645096">
      <w:bodyDiv w:val="1"/>
      <w:marLeft w:val="0"/>
      <w:marRight w:val="0"/>
      <w:marTop w:val="0"/>
      <w:marBottom w:val="0"/>
      <w:divBdr>
        <w:top w:val="none" w:sz="0" w:space="0" w:color="auto"/>
        <w:left w:val="none" w:sz="0" w:space="0" w:color="auto"/>
        <w:bottom w:val="none" w:sz="0" w:space="0" w:color="auto"/>
        <w:right w:val="none" w:sz="0" w:space="0" w:color="auto"/>
      </w:divBdr>
    </w:div>
    <w:div w:id="226964198">
      <w:bodyDiv w:val="1"/>
      <w:marLeft w:val="0"/>
      <w:marRight w:val="0"/>
      <w:marTop w:val="0"/>
      <w:marBottom w:val="0"/>
      <w:divBdr>
        <w:top w:val="none" w:sz="0" w:space="0" w:color="auto"/>
        <w:left w:val="none" w:sz="0" w:space="0" w:color="auto"/>
        <w:bottom w:val="none" w:sz="0" w:space="0" w:color="auto"/>
        <w:right w:val="none" w:sz="0" w:space="0" w:color="auto"/>
      </w:divBdr>
    </w:div>
    <w:div w:id="232274944">
      <w:bodyDiv w:val="1"/>
      <w:marLeft w:val="0"/>
      <w:marRight w:val="0"/>
      <w:marTop w:val="0"/>
      <w:marBottom w:val="0"/>
      <w:divBdr>
        <w:top w:val="none" w:sz="0" w:space="0" w:color="auto"/>
        <w:left w:val="none" w:sz="0" w:space="0" w:color="auto"/>
        <w:bottom w:val="none" w:sz="0" w:space="0" w:color="auto"/>
        <w:right w:val="none" w:sz="0" w:space="0" w:color="auto"/>
      </w:divBdr>
    </w:div>
    <w:div w:id="232814903">
      <w:bodyDiv w:val="1"/>
      <w:marLeft w:val="0"/>
      <w:marRight w:val="0"/>
      <w:marTop w:val="0"/>
      <w:marBottom w:val="0"/>
      <w:divBdr>
        <w:top w:val="none" w:sz="0" w:space="0" w:color="auto"/>
        <w:left w:val="none" w:sz="0" w:space="0" w:color="auto"/>
        <w:bottom w:val="none" w:sz="0" w:space="0" w:color="auto"/>
        <w:right w:val="none" w:sz="0" w:space="0" w:color="auto"/>
      </w:divBdr>
    </w:div>
    <w:div w:id="236091315">
      <w:bodyDiv w:val="1"/>
      <w:marLeft w:val="0"/>
      <w:marRight w:val="0"/>
      <w:marTop w:val="0"/>
      <w:marBottom w:val="0"/>
      <w:divBdr>
        <w:top w:val="none" w:sz="0" w:space="0" w:color="auto"/>
        <w:left w:val="none" w:sz="0" w:space="0" w:color="auto"/>
        <w:bottom w:val="none" w:sz="0" w:space="0" w:color="auto"/>
        <w:right w:val="none" w:sz="0" w:space="0" w:color="auto"/>
      </w:divBdr>
      <w:divsChild>
        <w:div w:id="1676766596">
          <w:marLeft w:val="0"/>
          <w:marRight w:val="0"/>
          <w:marTop w:val="0"/>
          <w:marBottom w:val="0"/>
          <w:divBdr>
            <w:top w:val="none" w:sz="0" w:space="0" w:color="auto"/>
            <w:left w:val="none" w:sz="0" w:space="0" w:color="auto"/>
            <w:bottom w:val="none" w:sz="0" w:space="0" w:color="auto"/>
            <w:right w:val="none" w:sz="0" w:space="0" w:color="auto"/>
          </w:divBdr>
          <w:divsChild>
            <w:div w:id="126825515">
              <w:marLeft w:val="0"/>
              <w:marRight w:val="0"/>
              <w:marTop w:val="0"/>
              <w:marBottom w:val="0"/>
              <w:divBdr>
                <w:top w:val="none" w:sz="0" w:space="0" w:color="auto"/>
                <w:left w:val="none" w:sz="0" w:space="0" w:color="auto"/>
                <w:bottom w:val="none" w:sz="0" w:space="0" w:color="auto"/>
                <w:right w:val="none" w:sz="0" w:space="0" w:color="auto"/>
              </w:divBdr>
              <w:divsChild>
                <w:div w:id="5092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2911">
      <w:bodyDiv w:val="1"/>
      <w:marLeft w:val="0"/>
      <w:marRight w:val="0"/>
      <w:marTop w:val="0"/>
      <w:marBottom w:val="0"/>
      <w:divBdr>
        <w:top w:val="none" w:sz="0" w:space="0" w:color="auto"/>
        <w:left w:val="none" w:sz="0" w:space="0" w:color="auto"/>
        <w:bottom w:val="none" w:sz="0" w:space="0" w:color="auto"/>
        <w:right w:val="none" w:sz="0" w:space="0" w:color="auto"/>
      </w:divBdr>
    </w:div>
    <w:div w:id="255407304">
      <w:bodyDiv w:val="1"/>
      <w:marLeft w:val="0"/>
      <w:marRight w:val="0"/>
      <w:marTop w:val="0"/>
      <w:marBottom w:val="0"/>
      <w:divBdr>
        <w:top w:val="none" w:sz="0" w:space="0" w:color="auto"/>
        <w:left w:val="none" w:sz="0" w:space="0" w:color="auto"/>
        <w:bottom w:val="none" w:sz="0" w:space="0" w:color="auto"/>
        <w:right w:val="none" w:sz="0" w:space="0" w:color="auto"/>
      </w:divBdr>
    </w:div>
    <w:div w:id="268860154">
      <w:bodyDiv w:val="1"/>
      <w:marLeft w:val="0"/>
      <w:marRight w:val="0"/>
      <w:marTop w:val="0"/>
      <w:marBottom w:val="0"/>
      <w:divBdr>
        <w:top w:val="none" w:sz="0" w:space="0" w:color="auto"/>
        <w:left w:val="none" w:sz="0" w:space="0" w:color="auto"/>
        <w:bottom w:val="none" w:sz="0" w:space="0" w:color="auto"/>
        <w:right w:val="none" w:sz="0" w:space="0" w:color="auto"/>
      </w:divBdr>
    </w:div>
    <w:div w:id="277763883">
      <w:bodyDiv w:val="1"/>
      <w:marLeft w:val="0"/>
      <w:marRight w:val="0"/>
      <w:marTop w:val="0"/>
      <w:marBottom w:val="0"/>
      <w:divBdr>
        <w:top w:val="none" w:sz="0" w:space="0" w:color="auto"/>
        <w:left w:val="none" w:sz="0" w:space="0" w:color="auto"/>
        <w:bottom w:val="none" w:sz="0" w:space="0" w:color="auto"/>
        <w:right w:val="none" w:sz="0" w:space="0" w:color="auto"/>
      </w:divBdr>
    </w:div>
    <w:div w:id="292831687">
      <w:bodyDiv w:val="1"/>
      <w:marLeft w:val="0"/>
      <w:marRight w:val="0"/>
      <w:marTop w:val="0"/>
      <w:marBottom w:val="0"/>
      <w:divBdr>
        <w:top w:val="none" w:sz="0" w:space="0" w:color="auto"/>
        <w:left w:val="none" w:sz="0" w:space="0" w:color="auto"/>
        <w:bottom w:val="none" w:sz="0" w:space="0" w:color="auto"/>
        <w:right w:val="none" w:sz="0" w:space="0" w:color="auto"/>
      </w:divBdr>
    </w:div>
    <w:div w:id="293682571">
      <w:bodyDiv w:val="1"/>
      <w:marLeft w:val="0"/>
      <w:marRight w:val="0"/>
      <w:marTop w:val="0"/>
      <w:marBottom w:val="0"/>
      <w:divBdr>
        <w:top w:val="none" w:sz="0" w:space="0" w:color="auto"/>
        <w:left w:val="none" w:sz="0" w:space="0" w:color="auto"/>
        <w:bottom w:val="none" w:sz="0" w:space="0" w:color="auto"/>
        <w:right w:val="none" w:sz="0" w:space="0" w:color="auto"/>
      </w:divBdr>
    </w:div>
    <w:div w:id="297881669">
      <w:bodyDiv w:val="1"/>
      <w:marLeft w:val="0"/>
      <w:marRight w:val="0"/>
      <w:marTop w:val="0"/>
      <w:marBottom w:val="0"/>
      <w:divBdr>
        <w:top w:val="none" w:sz="0" w:space="0" w:color="auto"/>
        <w:left w:val="none" w:sz="0" w:space="0" w:color="auto"/>
        <w:bottom w:val="none" w:sz="0" w:space="0" w:color="auto"/>
        <w:right w:val="none" w:sz="0" w:space="0" w:color="auto"/>
      </w:divBdr>
    </w:div>
    <w:div w:id="298844857">
      <w:bodyDiv w:val="1"/>
      <w:marLeft w:val="0"/>
      <w:marRight w:val="0"/>
      <w:marTop w:val="0"/>
      <w:marBottom w:val="0"/>
      <w:divBdr>
        <w:top w:val="none" w:sz="0" w:space="0" w:color="auto"/>
        <w:left w:val="none" w:sz="0" w:space="0" w:color="auto"/>
        <w:bottom w:val="none" w:sz="0" w:space="0" w:color="auto"/>
        <w:right w:val="none" w:sz="0" w:space="0" w:color="auto"/>
      </w:divBdr>
    </w:div>
    <w:div w:id="308637113">
      <w:bodyDiv w:val="1"/>
      <w:marLeft w:val="0"/>
      <w:marRight w:val="0"/>
      <w:marTop w:val="0"/>
      <w:marBottom w:val="0"/>
      <w:divBdr>
        <w:top w:val="none" w:sz="0" w:space="0" w:color="auto"/>
        <w:left w:val="none" w:sz="0" w:space="0" w:color="auto"/>
        <w:bottom w:val="none" w:sz="0" w:space="0" w:color="auto"/>
        <w:right w:val="none" w:sz="0" w:space="0" w:color="auto"/>
      </w:divBdr>
    </w:div>
    <w:div w:id="311716635">
      <w:bodyDiv w:val="1"/>
      <w:marLeft w:val="0"/>
      <w:marRight w:val="0"/>
      <w:marTop w:val="0"/>
      <w:marBottom w:val="0"/>
      <w:divBdr>
        <w:top w:val="none" w:sz="0" w:space="0" w:color="auto"/>
        <w:left w:val="none" w:sz="0" w:space="0" w:color="auto"/>
        <w:bottom w:val="none" w:sz="0" w:space="0" w:color="auto"/>
        <w:right w:val="none" w:sz="0" w:space="0" w:color="auto"/>
      </w:divBdr>
      <w:divsChild>
        <w:div w:id="1249657471">
          <w:marLeft w:val="0"/>
          <w:marRight w:val="0"/>
          <w:marTop w:val="0"/>
          <w:marBottom w:val="0"/>
          <w:divBdr>
            <w:top w:val="none" w:sz="0" w:space="0" w:color="auto"/>
            <w:left w:val="none" w:sz="0" w:space="0" w:color="auto"/>
            <w:bottom w:val="none" w:sz="0" w:space="0" w:color="auto"/>
            <w:right w:val="none" w:sz="0" w:space="0" w:color="auto"/>
          </w:divBdr>
          <w:divsChild>
            <w:div w:id="19359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1328">
      <w:bodyDiv w:val="1"/>
      <w:marLeft w:val="0"/>
      <w:marRight w:val="0"/>
      <w:marTop w:val="0"/>
      <w:marBottom w:val="0"/>
      <w:divBdr>
        <w:top w:val="none" w:sz="0" w:space="0" w:color="auto"/>
        <w:left w:val="none" w:sz="0" w:space="0" w:color="auto"/>
        <w:bottom w:val="none" w:sz="0" w:space="0" w:color="auto"/>
        <w:right w:val="none" w:sz="0" w:space="0" w:color="auto"/>
      </w:divBdr>
    </w:div>
    <w:div w:id="315035631">
      <w:bodyDiv w:val="1"/>
      <w:marLeft w:val="0"/>
      <w:marRight w:val="0"/>
      <w:marTop w:val="0"/>
      <w:marBottom w:val="0"/>
      <w:divBdr>
        <w:top w:val="none" w:sz="0" w:space="0" w:color="auto"/>
        <w:left w:val="none" w:sz="0" w:space="0" w:color="auto"/>
        <w:bottom w:val="none" w:sz="0" w:space="0" w:color="auto"/>
        <w:right w:val="none" w:sz="0" w:space="0" w:color="auto"/>
      </w:divBdr>
    </w:div>
    <w:div w:id="325010808">
      <w:bodyDiv w:val="1"/>
      <w:marLeft w:val="0"/>
      <w:marRight w:val="0"/>
      <w:marTop w:val="0"/>
      <w:marBottom w:val="0"/>
      <w:divBdr>
        <w:top w:val="none" w:sz="0" w:space="0" w:color="auto"/>
        <w:left w:val="none" w:sz="0" w:space="0" w:color="auto"/>
        <w:bottom w:val="none" w:sz="0" w:space="0" w:color="auto"/>
        <w:right w:val="none" w:sz="0" w:space="0" w:color="auto"/>
      </w:divBdr>
    </w:div>
    <w:div w:id="327102809">
      <w:bodyDiv w:val="1"/>
      <w:marLeft w:val="0"/>
      <w:marRight w:val="0"/>
      <w:marTop w:val="0"/>
      <w:marBottom w:val="0"/>
      <w:divBdr>
        <w:top w:val="none" w:sz="0" w:space="0" w:color="auto"/>
        <w:left w:val="none" w:sz="0" w:space="0" w:color="auto"/>
        <w:bottom w:val="none" w:sz="0" w:space="0" w:color="auto"/>
        <w:right w:val="none" w:sz="0" w:space="0" w:color="auto"/>
      </w:divBdr>
      <w:divsChild>
        <w:div w:id="1540514513">
          <w:marLeft w:val="0"/>
          <w:marRight w:val="0"/>
          <w:marTop w:val="0"/>
          <w:marBottom w:val="0"/>
          <w:divBdr>
            <w:top w:val="none" w:sz="0" w:space="0" w:color="auto"/>
            <w:left w:val="none" w:sz="0" w:space="0" w:color="auto"/>
            <w:bottom w:val="none" w:sz="0" w:space="0" w:color="auto"/>
            <w:right w:val="none" w:sz="0" w:space="0" w:color="auto"/>
          </w:divBdr>
          <w:divsChild>
            <w:div w:id="529730289">
              <w:marLeft w:val="0"/>
              <w:marRight w:val="0"/>
              <w:marTop w:val="0"/>
              <w:marBottom w:val="0"/>
              <w:divBdr>
                <w:top w:val="none" w:sz="0" w:space="0" w:color="auto"/>
                <w:left w:val="none" w:sz="0" w:space="0" w:color="auto"/>
                <w:bottom w:val="none" w:sz="0" w:space="0" w:color="auto"/>
                <w:right w:val="none" w:sz="0" w:space="0" w:color="auto"/>
              </w:divBdr>
              <w:divsChild>
                <w:div w:id="14813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6111">
      <w:bodyDiv w:val="1"/>
      <w:marLeft w:val="0"/>
      <w:marRight w:val="0"/>
      <w:marTop w:val="0"/>
      <w:marBottom w:val="0"/>
      <w:divBdr>
        <w:top w:val="none" w:sz="0" w:space="0" w:color="auto"/>
        <w:left w:val="none" w:sz="0" w:space="0" w:color="auto"/>
        <w:bottom w:val="none" w:sz="0" w:space="0" w:color="auto"/>
        <w:right w:val="none" w:sz="0" w:space="0" w:color="auto"/>
      </w:divBdr>
    </w:div>
    <w:div w:id="352919722">
      <w:bodyDiv w:val="1"/>
      <w:marLeft w:val="0"/>
      <w:marRight w:val="0"/>
      <w:marTop w:val="0"/>
      <w:marBottom w:val="0"/>
      <w:divBdr>
        <w:top w:val="none" w:sz="0" w:space="0" w:color="auto"/>
        <w:left w:val="none" w:sz="0" w:space="0" w:color="auto"/>
        <w:bottom w:val="none" w:sz="0" w:space="0" w:color="auto"/>
        <w:right w:val="none" w:sz="0" w:space="0" w:color="auto"/>
      </w:divBdr>
    </w:div>
    <w:div w:id="371157230">
      <w:bodyDiv w:val="1"/>
      <w:marLeft w:val="0"/>
      <w:marRight w:val="0"/>
      <w:marTop w:val="0"/>
      <w:marBottom w:val="0"/>
      <w:divBdr>
        <w:top w:val="none" w:sz="0" w:space="0" w:color="auto"/>
        <w:left w:val="none" w:sz="0" w:space="0" w:color="auto"/>
        <w:bottom w:val="none" w:sz="0" w:space="0" w:color="auto"/>
        <w:right w:val="none" w:sz="0" w:space="0" w:color="auto"/>
      </w:divBdr>
    </w:div>
    <w:div w:id="375398031">
      <w:bodyDiv w:val="1"/>
      <w:marLeft w:val="0"/>
      <w:marRight w:val="0"/>
      <w:marTop w:val="0"/>
      <w:marBottom w:val="0"/>
      <w:divBdr>
        <w:top w:val="none" w:sz="0" w:space="0" w:color="auto"/>
        <w:left w:val="none" w:sz="0" w:space="0" w:color="auto"/>
        <w:bottom w:val="none" w:sz="0" w:space="0" w:color="auto"/>
        <w:right w:val="none" w:sz="0" w:space="0" w:color="auto"/>
      </w:divBdr>
      <w:divsChild>
        <w:div w:id="688069800">
          <w:marLeft w:val="0"/>
          <w:marRight w:val="0"/>
          <w:marTop w:val="0"/>
          <w:marBottom w:val="0"/>
          <w:divBdr>
            <w:top w:val="none" w:sz="0" w:space="0" w:color="auto"/>
            <w:left w:val="none" w:sz="0" w:space="0" w:color="auto"/>
            <w:bottom w:val="none" w:sz="0" w:space="0" w:color="auto"/>
            <w:right w:val="none" w:sz="0" w:space="0" w:color="auto"/>
          </w:divBdr>
        </w:div>
        <w:div w:id="1843474289">
          <w:marLeft w:val="0"/>
          <w:marRight w:val="0"/>
          <w:marTop w:val="0"/>
          <w:marBottom w:val="0"/>
          <w:divBdr>
            <w:top w:val="none" w:sz="0" w:space="0" w:color="auto"/>
            <w:left w:val="none" w:sz="0" w:space="0" w:color="auto"/>
            <w:bottom w:val="none" w:sz="0" w:space="0" w:color="auto"/>
            <w:right w:val="none" w:sz="0" w:space="0" w:color="auto"/>
          </w:divBdr>
        </w:div>
      </w:divsChild>
    </w:div>
    <w:div w:id="378021778">
      <w:bodyDiv w:val="1"/>
      <w:marLeft w:val="0"/>
      <w:marRight w:val="0"/>
      <w:marTop w:val="0"/>
      <w:marBottom w:val="0"/>
      <w:divBdr>
        <w:top w:val="none" w:sz="0" w:space="0" w:color="auto"/>
        <w:left w:val="none" w:sz="0" w:space="0" w:color="auto"/>
        <w:bottom w:val="none" w:sz="0" w:space="0" w:color="auto"/>
        <w:right w:val="none" w:sz="0" w:space="0" w:color="auto"/>
      </w:divBdr>
    </w:div>
    <w:div w:id="388921376">
      <w:bodyDiv w:val="1"/>
      <w:marLeft w:val="0"/>
      <w:marRight w:val="0"/>
      <w:marTop w:val="0"/>
      <w:marBottom w:val="0"/>
      <w:divBdr>
        <w:top w:val="none" w:sz="0" w:space="0" w:color="auto"/>
        <w:left w:val="none" w:sz="0" w:space="0" w:color="auto"/>
        <w:bottom w:val="none" w:sz="0" w:space="0" w:color="auto"/>
        <w:right w:val="none" w:sz="0" w:space="0" w:color="auto"/>
      </w:divBdr>
    </w:div>
    <w:div w:id="395200965">
      <w:bodyDiv w:val="1"/>
      <w:marLeft w:val="0"/>
      <w:marRight w:val="0"/>
      <w:marTop w:val="0"/>
      <w:marBottom w:val="0"/>
      <w:divBdr>
        <w:top w:val="none" w:sz="0" w:space="0" w:color="auto"/>
        <w:left w:val="none" w:sz="0" w:space="0" w:color="auto"/>
        <w:bottom w:val="none" w:sz="0" w:space="0" w:color="auto"/>
        <w:right w:val="none" w:sz="0" w:space="0" w:color="auto"/>
      </w:divBdr>
    </w:div>
    <w:div w:id="397366065">
      <w:bodyDiv w:val="1"/>
      <w:marLeft w:val="0"/>
      <w:marRight w:val="0"/>
      <w:marTop w:val="0"/>
      <w:marBottom w:val="0"/>
      <w:divBdr>
        <w:top w:val="none" w:sz="0" w:space="0" w:color="auto"/>
        <w:left w:val="none" w:sz="0" w:space="0" w:color="auto"/>
        <w:bottom w:val="none" w:sz="0" w:space="0" w:color="auto"/>
        <w:right w:val="none" w:sz="0" w:space="0" w:color="auto"/>
      </w:divBdr>
    </w:div>
    <w:div w:id="408231834">
      <w:bodyDiv w:val="1"/>
      <w:marLeft w:val="0"/>
      <w:marRight w:val="0"/>
      <w:marTop w:val="0"/>
      <w:marBottom w:val="0"/>
      <w:divBdr>
        <w:top w:val="none" w:sz="0" w:space="0" w:color="auto"/>
        <w:left w:val="none" w:sz="0" w:space="0" w:color="auto"/>
        <w:bottom w:val="none" w:sz="0" w:space="0" w:color="auto"/>
        <w:right w:val="none" w:sz="0" w:space="0" w:color="auto"/>
      </w:divBdr>
    </w:div>
    <w:div w:id="408768383">
      <w:bodyDiv w:val="1"/>
      <w:marLeft w:val="0"/>
      <w:marRight w:val="0"/>
      <w:marTop w:val="0"/>
      <w:marBottom w:val="0"/>
      <w:divBdr>
        <w:top w:val="none" w:sz="0" w:space="0" w:color="auto"/>
        <w:left w:val="none" w:sz="0" w:space="0" w:color="auto"/>
        <w:bottom w:val="none" w:sz="0" w:space="0" w:color="auto"/>
        <w:right w:val="none" w:sz="0" w:space="0" w:color="auto"/>
      </w:divBdr>
    </w:div>
    <w:div w:id="416900581">
      <w:bodyDiv w:val="1"/>
      <w:marLeft w:val="0"/>
      <w:marRight w:val="0"/>
      <w:marTop w:val="0"/>
      <w:marBottom w:val="0"/>
      <w:divBdr>
        <w:top w:val="none" w:sz="0" w:space="0" w:color="auto"/>
        <w:left w:val="none" w:sz="0" w:space="0" w:color="auto"/>
        <w:bottom w:val="none" w:sz="0" w:space="0" w:color="auto"/>
        <w:right w:val="none" w:sz="0" w:space="0" w:color="auto"/>
      </w:divBdr>
    </w:div>
    <w:div w:id="427043624">
      <w:bodyDiv w:val="1"/>
      <w:marLeft w:val="0"/>
      <w:marRight w:val="0"/>
      <w:marTop w:val="0"/>
      <w:marBottom w:val="0"/>
      <w:divBdr>
        <w:top w:val="none" w:sz="0" w:space="0" w:color="auto"/>
        <w:left w:val="none" w:sz="0" w:space="0" w:color="auto"/>
        <w:bottom w:val="none" w:sz="0" w:space="0" w:color="auto"/>
        <w:right w:val="none" w:sz="0" w:space="0" w:color="auto"/>
      </w:divBdr>
    </w:div>
    <w:div w:id="435906561">
      <w:bodyDiv w:val="1"/>
      <w:marLeft w:val="0"/>
      <w:marRight w:val="0"/>
      <w:marTop w:val="0"/>
      <w:marBottom w:val="0"/>
      <w:divBdr>
        <w:top w:val="none" w:sz="0" w:space="0" w:color="auto"/>
        <w:left w:val="none" w:sz="0" w:space="0" w:color="auto"/>
        <w:bottom w:val="none" w:sz="0" w:space="0" w:color="auto"/>
        <w:right w:val="none" w:sz="0" w:space="0" w:color="auto"/>
      </w:divBdr>
    </w:div>
    <w:div w:id="445193449">
      <w:bodyDiv w:val="1"/>
      <w:marLeft w:val="0"/>
      <w:marRight w:val="0"/>
      <w:marTop w:val="0"/>
      <w:marBottom w:val="0"/>
      <w:divBdr>
        <w:top w:val="none" w:sz="0" w:space="0" w:color="auto"/>
        <w:left w:val="none" w:sz="0" w:space="0" w:color="auto"/>
        <w:bottom w:val="none" w:sz="0" w:space="0" w:color="auto"/>
        <w:right w:val="none" w:sz="0" w:space="0" w:color="auto"/>
      </w:divBdr>
    </w:div>
    <w:div w:id="450711096">
      <w:bodyDiv w:val="1"/>
      <w:marLeft w:val="0"/>
      <w:marRight w:val="0"/>
      <w:marTop w:val="0"/>
      <w:marBottom w:val="0"/>
      <w:divBdr>
        <w:top w:val="none" w:sz="0" w:space="0" w:color="auto"/>
        <w:left w:val="none" w:sz="0" w:space="0" w:color="auto"/>
        <w:bottom w:val="none" w:sz="0" w:space="0" w:color="auto"/>
        <w:right w:val="none" w:sz="0" w:space="0" w:color="auto"/>
      </w:divBdr>
    </w:div>
    <w:div w:id="461926809">
      <w:bodyDiv w:val="1"/>
      <w:marLeft w:val="0"/>
      <w:marRight w:val="0"/>
      <w:marTop w:val="0"/>
      <w:marBottom w:val="0"/>
      <w:divBdr>
        <w:top w:val="none" w:sz="0" w:space="0" w:color="auto"/>
        <w:left w:val="none" w:sz="0" w:space="0" w:color="auto"/>
        <w:bottom w:val="none" w:sz="0" w:space="0" w:color="auto"/>
        <w:right w:val="none" w:sz="0" w:space="0" w:color="auto"/>
      </w:divBdr>
      <w:divsChild>
        <w:div w:id="1262491290">
          <w:marLeft w:val="0"/>
          <w:marRight w:val="0"/>
          <w:marTop w:val="0"/>
          <w:marBottom w:val="0"/>
          <w:divBdr>
            <w:top w:val="none" w:sz="0" w:space="0" w:color="auto"/>
            <w:left w:val="none" w:sz="0" w:space="0" w:color="auto"/>
            <w:bottom w:val="none" w:sz="0" w:space="0" w:color="auto"/>
            <w:right w:val="none" w:sz="0" w:space="0" w:color="auto"/>
          </w:divBdr>
          <w:divsChild>
            <w:div w:id="1834107463">
              <w:marLeft w:val="0"/>
              <w:marRight w:val="0"/>
              <w:marTop w:val="0"/>
              <w:marBottom w:val="0"/>
              <w:divBdr>
                <w:top w:val="none" w:sz="0" w:space="0" w:color="auto"/>
                <w:left w:val="none" w:sz="0" w:space="0" w:color="auto"/>
                <w:bottom w:val="none" w:sz="0" w:space="0" w:color="auto"/>
                <w:right w:val="none" w:sz="0" w:space="0" w:color="auto"/>
              </w:divBdr>
              <w:divsChild>
                <w:div w:id="18284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99490">
      <w:bodyDiv w:val="1"/>
      <w:marLeft w:val="0"/>
      <w:marRight w:val="0"/>
      <w:marTop w:val="0"/>
      <w:marBottom w:val="0"/>
      <w:divBdr>
        <w:top w:val="none" w:sz="0" w:space="0" w:color="auto"/>
        <w:left w:val="none" w:sz="0" w:space="0" w:color="auto"/>
        <w:bottom w:val="none" w:sz="0" w:space="0" w:color="auto"/>
        <w:right w:val="none" w:sz="0" w:space="0" w:color="auto"/>
      </w:divBdr>
    </w:div>
    <w:div w:id="478812511">
      <w:bodyDiv w:val="1"/>
      <w:marLeft w:val="0"/>
      <w:marRight w:val="0"/>
      <w:marTop w:val="0"/>
      <w:marBottom w:val="0"/>
      <w:divBdr>
        <w:top w:val="none" w:sz="0" w:space="0" w:color="auto"/>
        <w:left w:val="none" w:sz="0" w:space="0" w:color="auto"/>
        <w:bottom w:val="none" w:sz="0" w:space="0" w:color="auto"/>
        <w:right w:val="none" w:sz="0" w:space="0" w:color="auto"/>
      </w:divBdr>
    </w:div>
    <w:div w:id="489715784">
      <w:bodyDiv w:val="1"/>
      <w:marLeft w:val="0"/>
      <w:marRight w:val="0"/>
      <w:marTop w:val="0"/>
      <w:marBottom w:val="0"/>
      <w:divBdr>
        <w:top w:val="none" w:sz="0" w:space="0" w:color="auto"/>
        <w:left w:val="none" w:sz="0" w:space="0" w:color="auto"/>
        <w:bottom w:val="none" w:sz="0" w:space="0" w:color="auto"/>
        <w:right w:val="none" w:sz="0" w:space="0" w:color="auto"/>
      </w:divBdr>
    </w:div>
    <w:div w:id="497505578">
      <w:bodyDiv w:val="1"/>
      <w:marLeft w:val="0"/>
      <w:marRight w:val="0"/>
      <w:marTop w:val="0"/>
      <w:marBottom w:val="0"/>
      <w:divBdr>
        <w:top w:val="none" w:sz="0" w:space="0" w:color="auto"/>
        <w:left w:val="none" w:sz="0" w:space="0" w:color="auto"/>
        <w:bottom w:val="none" w:sz="0" w:space="0" w:color="auto"/>
        <w:right w:val="none" w:sz="0" w:space="0" w:color="auto"/>
      </w:divBdr>
    </w:div>
    <w:div w:id="510067204">
      <w:bodyDiv w:val="1"/>
      <w:marLeft w:val="0"/>
      <w:marRight w:val="0"/>
      <w:marTop w:val="0"/>
      <w:marBottom w:val="0"/>
      <w:divBdr>
        <w:top w:val="none" w:sz="0" w:space="0" w:color="auto"/>
        <w:left w:val="none" w:sz="0" w:space="0" w:color="auto"/>
        <w:bottom w:val="none" w:sz="0" w:space="0" w:color="auto"/>
        <w:right w:val="none" w:sz="0" w:space="0" w:color="auto"/>
      </w:divBdr>
    </w:div>
    <w:div w:id="512499315">
      <w:bodyDiv w:val="1"/>
      <w:marLeft w:val="0"/>
      <w:marRight w:val="0"/>
      <w:marTop w:val="0"/>
      <w:marBottom w:val="0"/>
      <w:divBdr>
        <w:top w:val="none" w:sz="0" w:space="0" w:color="auto"/>
        <w:left w:val="none" w:sz="0" w:space="0" w:color="auto"/>
        <w:bottom w:val="none" w:sz="0" w:space="0" w:color="auto"/>
        <w:right w:val="none" w:sz="0" w:space="0" w:color="auto"/>
      </w:divBdr>
    </w:div>
    <w:div w:id="521212591">
      <w:bodyDiv w:val="1"/>
      <w:marLeft w:val="0"/>
      <w:marRight w:val="0"/>
      <w:marTop w:val="0"/>
      <w:marBottom w:val="0"/>
      <w:divBdr>
        <w:top w:val="none" w:sz="0" w:space="0" w:color="auto"/>
        <w:left w:val="none" w:sz="0" w:space="0" w:color="auto"/>
        <w:bottom w:val="none" w:sz="0" w:space="0" w:color="auto"/>
        <w:right w:val="none" w:sz="0" w:space="0" w:color="auto"/>
      </w:divBdr>
    </w:div>
    <w:div w:id="522212739">
      <w:bodyDiv w:val="1"/>
      <w:marLeft w:val="0"/>
      <w:marRight w:val="0"/>
      <w:marTop w:val="0"/>
      <w:marBottom w:val="0"/>
      <w:divBdr>
        <w:top w:val="none" w:sz="0" w:space="0" w:color="auto"/>
        <w:left w:val="none" w:sz="0" w:space="0" w:color="auto"/>
        <w:bottom w:val="none" w:sz="0" w:space="0" w:color="auto"/>
        <w:right w:val="none" w:sz="0" w:space="0" w:color="auto"/>
      </w:divBdr>
    </w:div>
    <w:div w:id="526530456">
      <w:bodyDiv w:val="1"/>
      <w:marLeft w:val="0"/>
      <w:marRight w:val="0"/>
      <w:marTop w:val="0"/>
      <w:marBottom w:val="0"/>
      <w:divBdr>
        <w:top w:val="none" w:sz="0" w:space="0" w:color="auto"/>
        <w:left w:val="none" w:sz="0" w:space="0" w:color="auto"/>
        <w:bottom w:val="none" w:sz="0" w:space="0" w:color="auto"/>
        <w:right w:val="none" w:sz="0" w:space="0" w:color="auto"/>
      </w:divBdr>
    </w:div>
    <w:div w:id="542056535">
      <w:bodyDiv w:val="1"/>
      <w:marLeft w:val="0"/>
      <w:marRight w:val="0"/>
      <w:marTop w:val="0"/>
      <w:marBottom w:val="0"/>
      <w:divBdr>
        <w:top w:val="none" w:sz="0" w:space="0" w:color="auto"/>
        <w:left w:val="none" w:sz="0" w:space="0" w:color="auto"/>
        <w:bottom w:val="none" w:sz="0" w:space="0" w:color="auto"/>
        <w:right w:val="none" w:sz="0" w:space="0" w:color="auto"/>
      </w:divBdr>
    </w:div>
    <w:div w:id="542983847">
      <w:bodyDiv w:val="1"/>
      <w:marLeft w:val="0"/>
      <w:marRight w:val="0"/>
      <w:marTop w:val="0"/>
      <w:marBottom w:val="0"/>
      <w:divBdr>
        <w:top w:val="none" w:sz="0" w:space="0" w:color="auto"/>
        <w:left w:val="none" w:sz="0" w:space="0" w:color="auto"/>
        <w:bottom w:val="none" w:sz="0" w:space="0" w:color="auto"/>
        <w:right w:val="none" w:sz="0" w:space="0" w:color="auto"/>
      </w:divBdr>
    </w:div>
    <w:div w:id="546720809">
      <w:bodyDiv w:val="1"/>
      <w:marLeft w:val="0"/>
      <w:marRight w:val="0"/>
      <w:marTop w:val="0"/>
      <w:marBottom w:val="0"/>
      <w:divBdr>
        <w:top w:val="none" w:sz="0" w:space="0" w:color="auto"/>
        <w:left w:val="none" w:sz="0" w:space="0" w:color="auto"/>
        <w:bottom w:val="none" w:sz="0" w:space="0" w:color="auto"/>
        <w:right w:val="none" w:sz="0" w:space="0" w:color="auto"/>
      </w:divBdr>
    </w:div>
    <w:div w:id="547227594">
      <w:bodyDiv w:val="1"/>
      <w:marLeft w:val="0"/>
      <w:marRight w:val="0"/>
      <w:marTop w:val="0"/>
      <w:marBottom w:val="0"/>
      <w:divBdr>
        <w:top w:val="none" w:sz="0" w:space="0" w:color="auto"/>
        <w:left w:val="none" w:sz="0" w:space="0" w:color="auto"/>
        <w:bottom w:val="none" w:sz="0" w:space="0" w:color="auto"/>
        <w:right w:val="none" w:sz="0" w:space="0" w:color="auto"/>
      </w:divBdr>
    </w:div>
    <w:div w:id="565803507">
      <w:bodyDiv w:val="1"/>
      <w:marLeft w:val="0"/>
      <w:marRight w:val="0"/>
      <w:marTop w:val="0"/>
      <w:marBottom w:val="0"/>
      <w:divBdr>
        <w:top w:val="none" w:sz="0" w:space="0" w:color="auto"/>
        <w:left w:val="none" w:sz="0" w:space="0" w:color="auto"/>
        <w:bottom w:val="none" w:sz="0" w:space="0" w:color="auto"/>
        <w:right w:val="none" w:sz="0" w:space="0" w:color="auto"/>
      </w:divBdr>
    </w:div>
    <w:div w:id="566300936">
      <w:bodyDiv w:val="1"/>
      <w:marLeft w:val="0"/>
      <w:marRight w:val="0"/>
      <w:marTop w:val="0"/>
      <w:marBottom w:val="0"/>
      <w:divBdr>
        <w:top w:val="none" w:sz="0" w:space="0" w:color="auto"/>
        <w:left w:val="none" w:sz="0" w:space="0" w:color="auto"/>
        <w:bottom w:val="none" w:sz="0" w:space="0" w:color="auto"/>
        <w:right w:val="none" w:sz="0" w:space="0" w:color="auto"/>
      </w:divBdr>
    </w:div>
    <w:div w:id="574822464">
      <w:bodyDiv w:val="1"/>
      <w:marLeft w:val="0"/>
      <w:marRight w:val="0"/>
      <w:marTop w:val="0"/>
      <w:marBottom w:val="0"/>
      <w:divBdr>
        <w:top w:val="none" w:sz="0" w:space="0" w:color="auto"/>
        <w:left w:val="none" w:sz="0" w:space="0" w:color="auto"/>
        <w:bottom w:val="none" w:sz="0" w:space="0" w:color="auto"/>
        <w:right w:val="none" w:sz="0" w:space="0" w:color="auto"/>
      </w:divBdr>
    </w:div>
    <w:div w:id="580329642">
      <w:bodyDiv w:val="1"/>
      <w:marLeft w:val="0"/>
      <w:marRight w:val="0"/>
      <w:marTop w:val="0"/>
      <w:marBottom w:val="0"/>
      <w:divBdr>
        <w:top w:val="none" w:sz="0" w:space="0" w:color="auto"/>
        <w:left w:val="none" w:sz="0" w:space="0" w:color="auto"/>
        <w:bottom w:val="none" w:sz="0" w:space="0" w:color="auto"/>
        <w:right w:val="none" w:sz="0" w:space="0" w:color="auto"/>
      </w:divBdr>
    </w:div>
    <w:div w:id="582644816">
      <w:bodyDiv w:val="1"/>
      <w:marLeft w:val="0"/>
      <w:marRight w:val="0"/>
      <w:marTop w:val="0"/>
      <w:marBottom w:val="0"/>
      <w:divBdr>
        <w:top w:val="none" w:sz="0" w:space="0" w:color="auto"/>
        <w:left w:val="none" w:sz="0" w:space="0" w:color="auto"/>
        <w:bottom w:val="none" w:sz="0" w:space="0" w:color="auto"/>
        <w:right w:val="none" w:sz="0" w:space="0" w:color="auto"/>
      </w:divBdr>
    </w:div>
    <w:div w:id="587037406">
      <w:bodyDiv w:val="1"/>
      <w:marLeft w:val="0"/>
      <w:marRight w:val="0"/>
      <w:marTop w:val="0"/>
      <w:marBottom w:val="0"/>
      <w:divBdr>
        <w:top w:val="none" w:sz="0" w:space="0" w:color="auto"/>
        <w:left w:val="none" w:sz="0" w:space="0" w:color="auto"/>
        <w:bottom w:val="none" w:sz="0" w:space="0" w:color="auto"/>
        <w:right w:val="none" w:sz="0" w:space="0" w:color="auto"/>
      </w:divBdr>
    </w:div>
    <w:div w:id="588196082">
      <w:bodyDiv w:val="1"/>
      <w:marLeft w:val="0"/>
      <w:marRight w:val="0"/>
      <w:marTop w:val="0"/>
      <w:marBottom w:val="0"/>
      <w:divBdr>
        <w:top w:val="none" w:sz="0" w:space="0" w:color="auto"/>
        <w:left w:val="none" w:sz="0" w:space="0" w:color="auto"/>
        <w:bottom w:val="none" w:sz="0" w:space="0" w:color="auto"/>
        <w:right w:val="none" w:sz="0" w:space="0" w:color="auto"/>
      </w:divBdr>
    </w:div>
    <w:div w:id="592906845">
      <w:bodyDiv w:val="1"/>
      <w:marLeft w:val="0"/>
      <w:marRight w:val="0"/>
      <w:marTop w:val="0"/>
      <w:marBottom w:val="0"/>
      <w:divBdr>
        <w:top w:val="none" w:sz="0" w:space="0" w:color="auto"/>
        <w:left w:val="none" w:sz="0" w:space="0" w:color="auto"/>
        <w:bottom w:val="none" w:sz="0" w:space="0" w:color="auto"/>
        <w:right w:val="none" w:sz="0" w:space="0" w:color="auto"/>
      </w:divBdr>
    </w:div>
    <w:div w:id="593124507">
      <w:bodyDiv w:val="1"/>
      <w:marLeft w:val="0"/>
      <w:marRight w:val="0"/>
      <w:marTop w:val="0"/>
      <w:marBottom w:val="0"/>
      <w:divBdr>
        <w:top w:val="none" w:sz="0" w:space="0" w:color="auto"/>
        <w:left w:val="none" w:sz="0" w:space="0" w:color="auto"/>
        <w:bottom w:val="none" w:sz="0" w:space="0" w:color="auto"/>
        <w:right w:val="none" w:sz="0" w:space="0" w:color="auto"/>
      </w:divBdr>
    </w:div>
    <w:div w:id="593246804">
      <w:bodyDiv w:val="1"/>
      <w:marLeft w:val="0"/>
      <w:marRight w:val="0"/>
      <w:marTop w:val="0"/>
      <w:marBottom w:val="0"/>
      <w:divBdr>
        <w:top w:val="none" w:sz="0" w:space="0" w:color="auto"/>
        <w:left w:val="none" w:sz="0" w:space="0" w:color="auto"/>
        <w:bottom w:val="none" w:sz="0" w:space="0" w:color="auto"/>
        <w:right w:val="none" w:sz="0" w:space="0" w:color="auto"/>
      </w:divBdr>
    </w:div>
    <w:div w:id="593898884">
      <w:bodyDiv w:val="1"/>
      <w:marLeft w:val="0"/>
      <w:marRight w:val="0"/>
      <w:marTop w:val="0"/>
      <w:marBottom w:val="0"/>
      <w:divBdr>
        <w:top w:val="none" w:sz="0" w:space="0" w:color="auto"/>
        <w:left w:val="none" w:sz="0" w:space="0" w:color="auto"/>
        <w:bottom w:val="none" w:sz="0" w:space="0" w:color="auto"/>
        <w:right w:val="none" w:sz="0" w:space="0" w:color="auto"/>
      </w:divBdr>
    </w:div>
    <w:div w:id="596327194">
      <w:bodyDiv w:val="1"/>
      <w:marLeft w:val="0"/>
      <w:marRight w:val="0"/>
      <w:marTop w:val="0"/>
      <w:marBottom w:val="0"/>
      <w:divBdr>
        <w:top w:val="none" w:sz="0" w:space="0" w:color="auto"/>
        <w:left w:val="none" w:sz="0" w:space="0" w:color="auto"/>
        <w:bottom w:val="none" w:sz="0" w:space="0" w:color="auto"/>
        <w:right w:val="none" w:sz="0" w:space="0" w:color="auto"/>
      </w:divBdr>
    </w:div>
    <w:div w:id="603537558">
      <w:bodyDiv w:val="1"/>
      <w:marLeft w:val="0"/>
      <w:marRight w:val="0"/>
      <w:marTop w:val="0"/>
      <w:marBottom w:val="0"/>
      <w:divBdr>
        <w:top w:val="none" w:sz="0" w:space="0" w:color="auto"/>
        <w:left w:val="none" w:sz="0" w:space="0" w:color="auto"/>
        <w:bottom w:val="none" w:sz="0" w:space="0" w:color="auto"/>
        <w:right w:val="none" w:sz="0" w:space="0" w:color="auto"/>
      </w:divBdr>
    </w:div>
    <w:div w:id="606277910">
      <w:bodyDiv w:val="1"/>
      <w:marLeft w:val="0"/>
      <w:marRight w:val="0"/>
      <w:marTop w:val="0"/>
      <w:marBottom w:val="0"/>
      <w:divBdr>
        <w:top w:val="none" w:sz="0" w:space="0" w:color="auto"/>
        <w:left w:val="none" w:sz="0" w:space="0" w:color="auto"/>
        <w:bottom w:val="none" w:sz="0" w:space="0" w:color="auto"/>
        <w:right w:val="none" w:sz="0" w:space="0" w:color="auto"/>
      </w:divBdr>
    </w:div>
    <w:div w:id="617376751">
      <w:bodyDiv w:val="1"/>
      <w:marLeft w:val="0"/>
      <w:marRight w:val="0"/>
      <w:marTop w:val="0"/>
      <w:marBottom w:val="0"/>
      <w:divBdr>
        <w:top w:val="none" w:sz="0" w:space="0" w:color="auto"/>
        <w:left w:val="none" w:sz="0" w:space="0" w:color="auto"/>
        <w:bottom w:val="none" w:sz="0" w:space="0" w:color="auto"/>
        <w:right w:val="none" w:sz="0" w:space="0" w:color="auto"/>
      </w:divBdr>
    </w:div>
    <w:div w:id="617489285">
      <w:bodyDiv w:val="1"/>
      <w:marLeft w:val="0"/>
      <w:marRight w:val="0"/>
      <w:marTop w:val="0"/>
      <w:marBottom w:val="0"/>
      <w:divBdr>
        <w:top w:val="none" w:sz="0" w:space="0" w:color="auto"/>
        <w:left w:val="none" w:sz="0" w:space="0" w:color="auto"/>
        <w:bottom w:val="none" w:sz="0" w:space="0" w:color="auto"/>
        <w:right w:val="none" w:sz="0" w:space="0" w:color="auto"/>
      </w:divBdr>
    </w:div>
    <w:div w:id="621884074">
      <w:bodyDiv w:val="1"/>
      <w:marLeft w:val="0"/>
      <w:marRight w:val="0"/>
      <w:marTop w:val="0"/>
      <w:marBottom w:val="0"/>
      <w:divBdr>
        <w:top w:val="none" w:sz="0" w:space="0" w:color="auto"/>
        <w:left w:val="none" w:sz="0" w:space="0" w:color="auto"/>
        <w:bottom w:val="none" w:sz="0" w:space="0" w:color="auto"/>
        <w:right w:val="none" w:sz="0" w:space="0" w:color="auto"/>
      </w:divBdr>
      <w:divsChild>
        <w:div w:id="1456482982">
          <w:marLeft w:val="0"/>
          <w:marRight w:val="0"/>
          <w:marTop w:val="0"/>
          <w:marBottom w:val="0"/>
          <w:divBdr>
            <w:top w:val="none" w:sz="0" w:space="0" w:color="auto"/>
            <w:left w:val="none" w:sz="0" w:space="0" w:color="auto"/>
            <w:bottom w:val="none" w:sz="0" w:space="0" w:color="auto"/>
            <w:right w:val="none" w:sz="0" w:space="0" w:color="auto"/>
          </w:divBdr>
          <w:divsChild>
            <w:div w:id="1314063259">
              <w:marLeft w:val="0"/>
              <w:marRight w:val="0"/>
              <w:marTop w:val="0"/>
              <w:marBottom w:val="0"/>
              <w:divBdr>
                <w:top w:val="none" w:sz="0" w:space="0" w:color="auto"/>
                <w:left w:val="none" w:sz="0" w:space="0" w:color="auto"/>
                <w:bottom w:val="none" w:sz="0" w:space="0" w:color="auto"/>
                <w:right w:val="none" w:sz="0" w:space="0" w:color="auto"/>
              </w:divBdr>
              <w:divsChild>
                <w:div w:id="128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5266">
      <w:bodyDiv w:val="1"/>
      <w:marLeft w:val="0"/>
      <w:marRight w:val="0"/>
      <w:marTop w:val="0"/>
      <w:marBottom w:val="0"/>
      <w:divBdr>
        <w:top w:val="none" w:sz="0" w:space="0" w:color="auto"/>
        <w:left w:val="none" w:sz="0" w:space="0" w:color="auto"/>
        <w:bottom w:val="none" w:sz="0" w:space="0" w:color="auto"/>
        <w:right w:val="none" w:sz="0" w:space="0" w:color="auto"/>
      </w:divBdr>
    </w:div>
    <w:div w:id="627667093">
      <w:bodyDiv w:val="1"/>
      <w:marLeft w:val="0"/>
      <w:marRight w:val="0"/>
      <w:marTop w:val="0"/>
      <w:marBottom w:val="0"/>
      <w:divBdr>
        <w:top w:val="none" w:sz="0" w:space="0" w:color="auto"/>
        <w:left w:val="none" w:sz="0" w:space="0" w:color="auto"/>
        <w:bottom w:val="none" w:sz="0" w:space="0" w:color="auto"/>
        <w:right w:val="none" w:sz="0" w:space="0" w:color="auto"/>
      </w:divBdr>
    </w:div>
    <w:div w:id="632560036">
      <w:bodyDiv w:val="1"/>
      <w:marLeft w:val="0"/>
      <w:marRight w:val="0"/>
      <w:marTop w:val="0"/>
      <w:marBottom w:val="0"/>
      <w:divBdr>
        <w:top w:val="none" w:sz="0" w:space="0" w:color="auto"/>
        <w:left w:val="none" w:sz="0" w:space="0" w:color="auto"/>
        <w:bottom w:val="none" w:sz="0" w:space="0" w:color="auto"/>
        <w:right w:val="none" w:sz="0" w:space="0" w:color="auto"/>
      </w:divBdr>
    </w:div>
    <w:div w:id="632949554">
      <w:bodyDiv w:val="1"/>
      <w:marLeft w:val="0"/>
      <w:marRight w:val="0"/>
      <w:marTop w:val="0"/>
      <w:marBottom w:val="0"/>
      <w:divBdr>
        <w:top w:val="none" w:sz="0" w:space="0" w:color="auto"/>
        <w:left w:val="none" w:sz="0" w:space="0" w:color="auto"/>
        <w:bottom w:val="none" w:sz="0" w:space="0" w:color="auto"/>
        <w:right w:val="none" w:sz="0" w:space="0" w:color="auto"/>
      </w:divBdr>
    </w:div>
    <w:div w:id="635992729">
      <w:bodyDiv w:val="1"/>
      <w:marLeft w:val="0"/>
      <w:marRight w:val="0"/>
      <w:marTop w:val="0"/>
      <w:marBottom w:val="0"/>
      <w:divBdr>
        <w:top w:val="none" w:sz="0" w:space="0" w:color="auto"/>
        <w:left w:val="none" w:sz="0" w:space="0" w:color="auto"/>
        <w:bottom w:val="none" w:sz="0" w:space="0" w:color="auto"/>
        <w:right w:val="none" w:sz="0" w:space="0" w:color="auto"/>
      </w:divBdr>
    </w:div>
    <w:div w:id="654650585">
      <w:bodyDiv w:val="1"/>
      <w:marLeft w:val="0"/>
      <w:marRight w:val="0"/>
      <w:marTop w:val="0"/>
      <w:marBottom w:val="0"/>
      <w:divBdr>
        <w:top w:val="none" w:sz="0" w:space="0" w:color="auto"/>
        <w:left w:val="none" w:sz="0" w:space="0" w:color="auto"/>
        <w:bottom w:val="none" w:sz="0" w:space="0" w:color="auto"/>
        <w:right w:val="none" w:sz="0" w:space="0" w:color="auto"/>
      </w:divBdr>
    </w:div>
    <w:div w:id="663898284">
      <w:bodyDiv w:val="1"/>
      <w:marLeft w:val="0"/>
      <w:marRight w:val="0"/>
      <w:marTop w:val="0"/>
      <w:marBottom w:val="0"/>
      <w:divBdr>
        <w:top w:val="none" w:sz="0" w:space="0" w:color="auto"/>
        <w:left w:val="none" w:sz="0" w:space="0" w:color="auto"/>
        <w:bottom w:val="none" w:sz="0" w:space="0" w:color="auto"/>
        <w:right w:val="none" w:sz="0" w:space="0" w:color="auto"/>
      </w:divBdr>
    </w:div>
    <w:div w:id="669526402">
      <w:bodyDiv w:val="1"/>
      <w:marLeft w:val="0"/>
      <w:marRight w:val="0"/>
      <w:marTop w:val="0"/>
      <w:marBottom w:val="0"/>
      <w:divBdr>
        <w:top w:val="none" w:sz="0" w:space="0" w:color="auto"/>
        <w:left w:val="none" w:sz="0" w:space="0" w:color="auto"/>
        <w:bottom w:val="none" w:sz="0" w:space="0" w:color="auto"/>
        <w:right w:val="none" w:sz="0" w:space="0" w:color="auto"/>
      </w:divBdr>
    </w:div>
    <w:div w:id="679431603">
      <w:bodyDiv w:val="1"/>
      <w:marLeft w:val="0"/>
      <w:marRight w:val="0"/>
      <w:marTop w:val="0"/>
      <w:marBottom w:val="0"/>
      <w:divBdr>
        <w:top w:val="none" w:sz="0" w:space="0" w:color="auto"/>
        <w:left w:val="none" w:sz="0" w:space="0" w:color="auto"/>
        <w:bottom w:val="none" w:sz="0" w:space="0" w:color="auto"/>
        <w:right w:val="none" w:sz="0" w:space="0" w:color="auto"/>
      </w:divBdr>
      <w:divsChild>
        <w:div w:id="1155486126">
          <w:marLeft w:val="0"/>
          <w:marRight w:val="0"/>
          <w:marTop w:val="0"/>
          <w:marBottom w:val="0"/>
          <w:divBdr>
            <w:top w:val="none" w:sz="0" w:space="0" w:color="auto"/>
            <w:left w:val="none" w:sz="0" w:space="0" w:color="auto"/>
            <w:bottom w:val="none" w:sz="0" w:space="0" w:color="auto"/>
            <w:right w:val="none" w:sz="0" w:space="0" w:color="auto"/>
          </w:divBdr>
          <w:divsChild>
            <w:div w:id="784231960">
              <w:marLeft w:val="0"/>
              <w:marRight w:val="0"/>
              <w:marTop w:val="0"/>
              <w:marBottom w:val="0"/>
              <w:divBdr>
                <w:top w:val="none" w:sz="0" w:space="0" w:color="auto"/>
                <w:left w:val="none" w:sz="0" w:space="0" w:color="auto"/>
                <w:bottom w:val="none" w:sz="0" w:space="0" w:color="auto"/>
                <w:right w:val="none" w:sz="0" w:space="0" w:color="auto"/>
              </w:divBdr>
              <w:divsChild>
                <w:div w:id="19116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1154">
      <w:bodyDiv w:val="1"/>
      <w:marLeft w:val="0"/>
      <w:marRight w:val="0"/>
      <w:marTop w:val="0"/>
      <w:marBottom w:val="0"/>
      <w:divBdr>
        <w:top w:val="none" w:sz="0" w:space="0" w:color="auto"/>
        <w:left w:val="none" w:sz="0" w:space="0" w:color="auto"/>
        <w:bottom w:val="none" w:sz="0" w:space="0" w:color="auto"/>
        <w:right w:val="none" w:sz="0" w:space="0" w:color="auto"/>
      </w:divBdr>
    </w:div>
    <w:div w:id="686056374">
      <w:bodyDiv w:val="1"/>
      <w:marLeft w:val="0"/>
      <w:marRight w:val="0"/>
      <w:marTop w:val="0"/>
      <w:marBottom w:val="0"/>
      <w:divBdr>
        <w:top w:val="none" w:sz="0" w:space="0" w:color="auto"/>
        <w:left w:val="none" w:sz="0" w:space="0" w:color="auto"/>
        <w:bottom w:val="none" w:sz="0" w:space="0" w:color="auto"/>
        <w:right w:val="none" w:sz="0" w:space="0" w:color="auto"/>
      </w:divBdr>
    </w:div>
    <w:div w:id="686980667">
      <w:bodyDiv w:val="1"/>
      <w:marLeft w:val="0"/>
      <w:marRight w:val="0"/>
      <w:marTop w:val="0"/>
      <w:marBottom w:val="0"/>
      <w:divBdr>
        <w:top w:val="none" w:sz="0" w:space="0" w:color="auto"/>
        <w:left w:val="none" w:sz="0" w:space="0" w:color="auto"/>
        <w:bottom w:val="none" w:sz="0" w:space="0" w:color="auto"/>
        <w:right w:val="none" w:sz="0" w:space="0" w:color="auto"/>
      </w:divBdr>
    </w:div>
    <w:div w:id="688684357">
      <w:bodyDiv w:val="1"/>
      <w:marLeft w:val="0"/>
      <w:marRight w:val="0"/>
      <w:marTop w:val="0"/>
      <w:marBottom w:val="0"/>
      <w:divBdr>
        <w:top w:val="none" w:sz="0" w:space="0" w:color="auto"/>
        <w:left w:val="none" w:sz="0" w:space="0" w:color="auto"/>
        <w:bottom w:val="none" w:sz="0" w:space="0" w:color="auto"/>
        <w:right w:val="none" w:sz="0" w:space="0" w:color="auto"/>
      </w:divBdr>
    </w:div>
    <w:div w:id="691417337">
      <w:bodyDiv w:val="1"/>
      <w:marLeft w:val="0"/>
      <w:marRight w:val="0"/>
      <w:marTop w:val="0"/>
      <w:marBottom w:val="0"/>
      <w:divBdr>
        <w:top w:val="none" w:sz="0" w:space="0" w:color="auto"/>
        <w:left w:val="none" w:sz="0" w:space="0" w:color="auto"/>
        <w:bottom w:val="none" w:sz="0" w:space="0" w:color="auto"/>
        <w:right w:val="none" w:sz="0" w:space="0" w:color="auto"/>
      </w:divBdr>
    </w:div>
    <w:div w:id="697895625">
      <w:bodyDiv w:val="1"/>
      <w:marLeft w:val="0"/>
      <w:marRight w:val="0"/>
      <w:marTop w:val="0"/>
      <w:marBottom w:val="0"/>
      <w:divBdr>
        <w:top w:val="none" w:sz="0" w:space="0" w:color="auto"/>
        <w:left w:val="none" w:sz="0" w:space="0" w:color="auto"/>
        <w:bottom w:val="none" w:sz="0" w:space="0" w:color="auto"/>
        <w:right w:val="none" w:sz="0" w:space="0" w:color="auto"/>
      </w:divBdr>
    </w:div>
    <w:div w:id="698746857">
      <w:bodyDiv w:val="1"/>
      <w:marLeft w:val="0"/>
      <w:marRight w:val="0"/>
      <w:marTop w:val="0"/>
      <w:marBottom w:val="0"/>
      <w:divBdr>
        <w:top w:val="none" w:sz="0" w:space="0" w:color="auto"/>
        <w:left w:val="none" w:sz="0" w:space="0" w:color="auto"/>
        <w:bottom w:val="none" w:sz="0" w:space="0" w:color="auto"/>
        <w:right w:val="none" w:sz="0" w:space="0" w:color="auto"/>
      </w:divBdr>
    </w:div>
    <w:div w:id="699012143">
      <w:bodyDiv w:val="1"/>
      <w:marLeft w:val="0"/>
      <w:marRight w:val="0"/>
      <w:marTop w:val="0"/>
      <w:marBottom w:val="0"/>
      <w:divBdr>
        <w:top w:val="none" w:sz="0" w:space="0" w:color="auto"/>
        <w:left w:val="none" w:sz="0" w:space="0" w:color="auto"/>
        <w:bottom w:val="none" w:sz="0" w:space="0" w:color="auto"/>
        <w:right w:val="none" w:sz="0" w:space="0" w:color="auto"/>
      </w:divBdr>
    </w:div>
    <w:div w:id="705758298">
      <w:bodyDiv w:val="1"/>
      <w:marLeft w:val="0"/>
      <w:marRight w:val="0"/>
      <w:marTop w:val="0"/>
      <w:marBottom w:val="0"/>
      <w:divBdr>
        <w:top w:val="none" w:sz="0" w:space="0" w:color="auto"/>
        <w:left w:val="none" w:sz="0" w:space="0" w:color="auto"/>
        <w:bottom w:val="none" w:sz="0" w:space="0" w:color="auto"/>
        <w:right w:val="none" w:sz="0" w:space="0" w:color="auto"/>
      </w:divBdr>
    </w:div>
    <w:div w:id="715391337">
      <w:bodyDiv w:val="1"/>
      <w:marLeft w:val="0"/>
      <w:marRight w:val="0"/>
      <w:marTop w:val="0"/>
      <w:marBottom w:val="0"/>
      <w:divBdr>
        <w:top w:val="none" w:sz="0" w:space="0" w:color="auto"/>
        <w:left w:val="none" w:sz="0" w:space="0" w:color="auto"/>
        <w:bottom w:val="none" w:sz="0" w:space="0" w:color="auto"/>
        <w:right w:val="none" w:sz="0" w:space="0" w:color="auto"/>
      </w:divBdr>
      <w:divsChild>
        <w:div w:id="355543381">
          <w:marLeft w:val="0"/>
          <w:marRight w:val="0"/>
          <w:marTop w:val="0"/>
          <w:marBottom w:val="0"/>
          <w:divBdr>
            <w:top w:val="none" w:sz="0" w:space="0" w:color="auto"/>
            <w:left w:val="none" w:sz="0" w:space="0" w:color="auto"/>
            <w:bottom w:val="none" w:sz="0" w:space="0" w:color="auto"/>
            <w:right w:val="none" w:sz="0" w:space="0" w:color="auto"/>
          </w:divBdr>
          <w:divsChild>
            <w:div w:id="294651732">
              <w:marLeft w:val="0"/>
              <w:marRight w:val="0"/>
              <w:marTop w:val="0"/>
              <w:marBottom w:val="0"/>
              <w:divBdr>
                <w:top w:val="none" w:sz="0" w:space="0" w:color="auto"/>
                <w:left w:val="none" w:sz="0" w:space="0" w:color="auto"/>
                <w:bottom w:val="none" w:sz="0" w:space="0" w:color="auto"/>
                <w:right w:val="none" w:sz="0" w:space="0" w:color="auto"/>
              </w:divBdr>
              <w:divsChild>
                <w:div w:id="604728571">
                  <w:marLeft w:val="0"/>
                  <w:marRight w:val="0"/>
                  <w:marTop w:val="0"/>
                  <w:marBottom w:val="0"/>
                  <w:divBdr>
                    <w:top w:val="none" w:sz="0" w:space="0" w:color="auto"/>
                    <w:left w:val="none" w:sz="0" w:space="0" w:color="auto"/>
                    <w:bottom w:val="none" w:sz="0" w:space="0" w:color="auto"/>
                    <w:right w:val="none" w:sz="0" w:space="0" w:color="auto"/>
                  </w:divBdr>
                </w:div>
              </w:divsChild>
            </w:div>
            <w:div w:id="336154367">
              <w:marLeft w:val="0"/>
              <w:marRight w:val="0"/>
              <w:marTop w:val="0"/>
              <w:marBottom w:val="0"/>
              <w:divBdr>
                <w:top w:val="none" w:sz="0" w:space="0" w:color="auto"/>
                <w:left w:val="none" w:sz="0" w:space="0" w:color="auto"/>
                <w:bottom w:val="none" w:sz="0" w:space="0" w:color="auto"/>
                <w:right w:val="none" w:sz="0" w:space="0" w:color="auto"/>
              </w:divBdr>
              <w:divsChild>
                <w:div w:id="395203657">
                  <w:marLeft w:val="0"/>
                  <w:marRight w:val="0"/>
                  <w:marTop w:val="0"/>
                  <w:marBottom w:val="0"/>
                  <w:divBdr>
                    <w:top w:val="none" w:sz="0" w:space="0" w:color="auto"/>
                    <w:left w:val="none" w:sz="0" w:space="0" w:color="auto"/>
                    <w:bottom w:val="none" w:sz="0" w:space="0" w:color="auto"/>
                    <w:right w:val="none" w:sz="0" w:space="0" w:color="auto"/>
                  </w:divBdr>
                </w:div>
              </w:divsChild>
            </w:div>
            <w:div w:id="426343033">
              <w:marLeft w:val="0"/>
              <w:marRight w:val="0"/>
              <w:marTop w:val="0"/>
              <w:marBottom w:val="0"/>
              <w:divBdr>
                <w:top w:val="none" w:sz="0" w:space="0" w:color="auto"/>
                <w:left w:val="none" w:sz="0" w:space="0" w:color="auto"/>
                <w:bottom w:val="none" w:sz="0" w:space="0" w:color="auto"/>
                <w:right w:val="none" w:sz="0" w:space="0" w:color="auto"/>
              </w:divBdr>
              <w:divsChild>
                <w:div w:id="1890798695">
                  <w:marLeft w:val="0"/>
                  <w:marRight w:val="0"/>
                  <w:marTop w:val="0"/>
                  <w:marBottom w:val="0"/>
                  <w:divBdr>
                    <w:top w:val="none" w:sz="0" w:space="0" w:color="auto"/>
                    <w:left w:val="none" w:sz="0" w:space="0" w:color="auto"/>
                    <w:bottom w:val="none" w:sz="0" w:space="0" w:color="auto"/>
                    <w:right w:val="none" w:sz="0" w:space="0" w:color="auto"/>
                  </w:divBdr>
                </w:div>
              </w:divsChild>
            </w:div>
            <w:div w:id="483471154">
              <w:marLeft w:val="0"/>
              <w:marRight w:val="0"/>
              <w:marTop w:val="0"/>
              <w:marBottom w:val="0"/>
              <w:divBdr>
                <w:top w:val="none" w:sz="0" w:space="0" w:color="auto"/>
                <w:left w:val="none" w:sz="0" w:space="0" w:color="auto"/>
                <w:bottom w:val="none" w:sz="0" w:space="0" w:color="auto"/>
                <w:right w:val="none" w:sz="0" w:space="0" w:color="auto"/>
              </w:divBdr>
              <w:divsChild>
                <w:div w:id="512569425">
                  <w:marLeft w:val="0"/>
                  <w:marRight w:val="0"/>
                  <w:marTop w:val="0"/>
                  <w:marBottom w:val="0"/>
                  <w:divBdr>
                    <w:top w:val="none" w:sz="0" w:space="0" w:color="auto"/>
                    <w:left w:val="none" w:sz="0" w:space="0" w:color="auto"/>
                    <w:bottom w:val="none" w:sz="0" w:space="0" w:color="auto"/>
                    <w:right w:val="none" w:sz="0" w:space="0" w:color="auto"/>
                  </w:divBdr>
                </w:div>
              </w:divsChild>
            </w:div>
            <w:div w:id="770664785">
              <w:marLeft w:val="0"/>
              <w:marRight w:val="0"/>
              <w:marTop w:val="0"/>
              <w:marBottom w:val="0"/>
              <w:divBdr>
                <w:top w:val="none" w:sz="0" w:space="0" w:color="auto"/>
                <w:left w:val="none" w:sz="0" w:space="0" w:color="auto"/>
                <w:bottom w:val="none" w:sz="0" w:space="0" w:color="auto"/>
                <w:right w:val="none" w:sz="0" w:space="0" w:color="auto"/>
              </w:divBdr>
              <w:divsChild>
                <w:div w:id="771781141">
                  <w:marLeft w:val="0"/>
                  <w:marRight w:val="0"/>
                  <w:marTop w:val="0"/>
                  <w:marBottom w:val="0"/>
                  <w:divBdr>
                    <w:top w:val="none" w:sz="0" w:space="0" w:color="auto"/>
                    <w:left w:val="none" w:sz="0" w:space="0" w:color="auto"/>
                    <w:bottom w:val="none" w:sz="0" w:space="0" w:color="auto"/>
                    <w:right w:val="none" w:sz="0" w:space="0" w:color="auto"/>
                  </w:divBdr>
                </w:div>
              </w:divsChild>
            </w:div>
            <w:div w:id="1011956224">
              <w:marLeft w:val="0"/>
              <w:marRight w:val="0"/>
              <w:marTop w:val="0"/>
              <w:marBottom w:val="0"/>
              <w:divBdr>
                <w:top w:val="none" w:sz="0" w:space="0" w:color="auto"/>
                <w:left w:val="none" w:sz="0" w:space="0" w:color="auto"/>
                <w:bottom w:val="none" w:sz="0" w:space="0" w:color="auto"/>
                <w:right w:val="none" w:sz="0" w:space="0" w:color="auto"/>
              </w:divBdr>
              <w:divsChild>
                <w:div w:id="1287855451">
                  <w:marLeft w:val="0"/>
                  <w:marRight w:val="0"/>
                  <w:marTop w:val="0"/>
                  <w:marBottom w:val="0"/>
                  <w:divBdr>
                    <w:top w:val="none" w:sz="0" w:space="0" w:color="auto"/>
                    <w:left w:val="none" w:sz="0" w:space="0" w:color="auto"/>
                    <w:bottom w:val="none" w:sz="0" w:space="0" w:color="auto"/>
                    <w:right w:val="none" w:sz="0" w:space="0" w:color="auto"/>
                  </w:divBdr>
                </w:div>
              </w:divsChild>
            </w:div>
            <w:div w:id="1284270862">
              <w:marLeft w:val="0"/>
              <w:marRight w:val="0"/>
              <w:marTop w:val="0"/>
              <w:marBottom w:val="0"/>
              <w:divBdr>
                <w:top w:val="none" w:sz="0" w:space="0" w:color="auto"/>
                <w:left w:val="none" w:sz="0" w:space="0" w:color="auto"/>
                <w:bottom w:val="none" w:sz="0" w:space="0" w:color="auto"/>
                <w:right w:val="none" w:sz="0" w:space="0" w:color="auto"/>
              </w:divBdr>
              <w:divsChild>
                <w:div w:id="1808474493">
                  <w:marLeft w:val="0"/>
                  <w:marRight w:val="0"/>
                  <w:marTop w:val="0"/>
                  <w:marBottom w:val="0"/>
                  <w:divBdr>
                    <w:top w:val="none" w:sz="0" w:space="0" w:color="auto"/>
                    <w:left w:val="none" w:sz="0" w:space="0" w:color="auto"/>
                    <w:bottom w:val="none" w:sz="0" w:space="0" w:color="auto"/>
                    <w:right w:val="none" w:sz="0" w:space="0" w:color="auto"/>
                  </w:divBdr>
                </w:div>
              </w:divsChild>
            </w:div>
            <w:div w:id="1301033664">
              <w:marLeft w:val="0"/>
              <w:marRight w:val="0"/>
              <w:marTop w:val="0"/>
              <w:marBottom w:val="0"/>
              <w:divBdr>
                <w:top w:val="none" w:sz="0" w:space="0" w:color="auto"/>
                <w:left w:val="none" w:sz="0" w:space="0" w:color="auto"/>
                <w:bottom w:val="none" w:sz="0" w:space="0" w:color="auto"/>
                <w:right w:val="none" w:sz="0" w:space="0" w:color="auto"/>
              </w:divBdr>
              <w:divsChild>
                <w:div w:id="798453876">
                  <w:marLeft w:val="0"/>
                  <w:marRight w:val="0"/>
                  <w:marTop w:val="0"/>
                  <w:marBottom w:val="0"/>
                  <w:divBdr>
                    <w:top w:val="none" w:sz="0" w:space="0" w:color="auto"/>
                    <w:left w:val="none" w:sz="0" w:space="0" w:color="auto"/>
                    <w:bottom w:val="none" w:sz="0" w:space="0" w:color="auto"/>
                    <w:right w:val="none" w:sz="0" w:space="0" w:color="auto"/>
                  </w:divBdr>
                </w:div>
              </w:divsChild>
            </w:div>
            <w:div w:id="1768309073">
              <w:marLeft w:val="0"/>
              <w:marRight w:val="0"/>
              <w:marTop w:val="0"/>
              <w:marBottom w:val="0"/>
              <w:divBdr>
                <w:top w:val="none" w:sz="0" w:space="0" w:color="auto"/>
                <w:left w:val="none" w:sz="0" w:space="0" w:color="auto"/>
                <w:bottom w:val="none" w:sz="0" w:space="0" w:color="auto"/>
                <w:right w:val="none" w:sz="0" w:space="0" w:color="auto"/>
              </w:divBdr>
              <w:divsChild>
                <w:div w:id="394545380">
                  <w:marLeft w:val="0"/>
                  <w:marRight w:val="0"/>
                  <w:marTop w:val="0"/>
                  <w:marBottom w:val="0"/>
                  <w:divBdr>
                    <w:top w:val="none" w:sz="0" w:space="0" w:color="auto"/>
                    <w:left w:val="none" w:sz="0" w:space="0" w:color="auto"/>
                    <w:bottom w:val="none" w:sz="0" w:space="0" w:color="auto"/>
                    <w:right w:val="none" w:sz="0" w:space="0" w:color="auto"/>
                  </w:divBdr>
                </w:div>
              </w:divsChild>
            </w:div>
            <w:div w:id="1825126001">
              <w:marLeft w:val="0"/>
              <w:marRight w:val="0"/>
              <w:marTop w:val="0"/>
              <w:marBottom w:val="0"/>
              <w:divBdr>
                <w:top w:val="none" w:sz="0" w:space="0" w:color="auto"/>
                <w:left w:val="none" w:sz="0" w:space="0" w:color="auto"/>
                <w:bottom w:val="none" w:sz="0" w:space="0" w:color="auto"/>
                <w:right w:val="none" w:sz="0" w:space="0" w:color="auto"/>
              </w:divBdr>
              <w:divsChild>
                <w:div w:id="7153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5700">
          <w:marLeft w:val="0"/>
          <w:marRight w:val="0"/>
          <w:marTop w:val="0"/>
          <w:marBottom w:val="0"/>
          <w:divBdr>
            <w:top w:val="none" w:sz="0" w:space="0" w:color="auto"/>
            <w:left w:val="none" w:sz="0" w:space="0" w:color="auto"/>
            <w:bottom w:val="none" w:sz="0" w:space="0" w:color="auto"/>
            <w:right w:val="none" w:sz="0" w:space="0" w:color="auto"/>
          </w:divBdr>
          <w:divsChild>
            <w:div w:id="318459659">
              <w:marLeft w:val="0"/>
              <w:marRight w:val="0"/>
              <w:marTop w:val="0"/>
              <w:marBottom w:val="0"/>
              <w:divBdr>
                <w:top w:val="none" w:sz="0" w:space="0" w:color="auto"/>
                <w:left w:val="none" w:sz="0" w:space="0" w:color="auto"/>
                <w:bottom w:val="none" w:sz="0" w:space="0" w:color="auto"/>
                <w:right w:val="none" w:sz="0" w:space="0" w:color="auto"/>
              </w:divBdr>
              <w:divsChild>
                <w:div w:id="1756903925">
                  <w:marLeft w:val="0"/>
                  <w:marRight w:val="0"/>
                  <w:marTop w:val="0"/>
                  <w:marBottom w:val="0"/>
                  <w:divBdr>
                    <w:top w:val="none" w:sz="0" w:space="0" w:color="auto"/>
                    <w:left w:val="none" w:sz="0" w:space="0" w:color="auto"/>
                    <w:bottom w:val="none" w:sz="0" w:space="0" w:color="auto"/>
                    <w:right w:val="none" w:sz="0" w:space="0" w:color="auto"/>
                  </w:divBdr>
                </w:div>
              </w:divsChild>
            </w:div>
            <w:div w:id="562374919">
              <w:marLeft w:val="0"/>
              <w:marRight w:val="0"/>
              <w:marTop w:val="0"/>
              <w:marBottom w:val="0"/>
              <w:divBdr>
                <w:top w:val="none" w:sz="0" w:space="0" w:color="auto"/>
                <w:left w:val="none" w:sz="0" w:space="0" w:color="auto"/>
                <w:bottom w:val="none" w:sz="0" w:space="0" w:color="auto"/>
                <w:right w:val="none" w:sz="0" w:space="0" w:color="auto"/>
              </w:divBdr>
              <w:divsChild>
                <w:div w:id="736364135">
                  <w:marLeft w:val="0"/>
                  <w:marRight w:val="0"/>
                  <w:marTop w:val="0"/>
                  <w:marBottom w:val="0"/>
                  <w:divBdr>
                    <w:top w:val="none" w:sz="0" w:space="0" w:color="auto"/>
                    <w:left w:val="none" w:sz="0" w:space="0" w:color="auto"/>
                    <w:bottom w:val="none" w:sz="0" w:space="0" w:color="auto"/>
                    <w:right w:val="none" w:sz="0" w:space="0" w:color="auto"/>
                  </w:divBdr>
                </w:div>
              </w:divsChild>
            </w:div>
            <w:div w:id="627324964">
              <w:marLeft w:val="0"/>
              <w:marRight w:val="0"/>
              <w:marTop w:val="0"/>
              <w:marBottom w:val="0"/>
              <w:divBdr>
                <w:top w:val="none" w:sz="0" w:space="0" w:color="auto"/>
                <w:left w:val="none" w:sz="0" w:space="0" w:color="auto"/>
                <w:bottom w:val="none" w:sz="0" w:space="0" w:color="auto"/>
                <w:right w:val="none" w:sz="0" w:space="0" w:color="auto"/>
              </w:divBdr>
              <w:divsChild>
                <w:div w:id="2134060473">
                  <w:marLeft w:val="0"/>
                  <w:marRight w:val="0"/>
                  <w:marTop w:val="0"/>
                  <w:marBottom w:val="0"/>
                  <w:divBdr>
                    <w:top w:val="none" w:sz="0" w:space="0" w:color="auto"/>
                    <w:left w:val="none" w:sz="0" w:space="0" w:color="auto"/>
                    <w:bottom w:val="none" w:sz="0" w:space="0" w:color="auto"/>
                    <w:right w:val="none" w:sz="0" w:space="0" w:color="auto"/>
                  </w:divBdr>
                </w:div>
              </w:divsChild>
            </w:div>
            <w:div w:id="765809295">
              <w:marLeft w:val="0"/>
              <w:marRight w:val="0"/>
              <w:marTop w:val="0"/>
              <w:marBottom w:val="0"/>
              <w:divBdr>
                <w:top w:val="none" w:sz="0" w:space="0" w:color="auto"/>
                <w:left w:val="none" w:sz="0" w:space="0" w:color="auto"/>
                <w:bottom w:val="none" w:sz="0" w:space="0" w:color="auto"/>
                <w:right w:val="none" w:sz="0" w:space="0" w:color="auto"/>
              </w:divBdr>
              <w:divsChild>
                <w:div w:id="2074233288">
                  <w:marLeft w:val="0"/>
                  <w:marRight w:val="0"/>
                  <w:marTop w:val="0"/>
                  <w:marBottom w:val="0"/>
                  <w:divBdr>
                    <w:top w:val="none" w:sz="0" w:space="0" w:color="auto"/>
                    <w:left w:val="none" w:sz="0" w:space="0" w:color="auto"/>
                    <w:bottom w:val="none" w:sz="0" w:space="0" w:color="auto"/>
                    <w:right w:val="none" w:sz="0" w:space="0" w:color="auto"/>
                  </w:divBdr>
                </w:div>
              </w:divsChild>
            </w:div>
            <w:div w:id="1108620939">
              <w:marLeft w:val="0"/>
              <w:marRight w:val="0"/>
              <w:marTop w:val="0"/>
              <w:marBottom w:val="0"/>
              <w:divBdr>
                <w:top w:val="none" w:sz="0" w:space="0" w:color="auto"/>
                <w:left w:val="none" w:sz="0" w:space="0" w:color="auto"/>
                <w:bottom w:val="none" w:sz="0" w:space="0" w:color="auto"/>
                <w:right w:val="none" w:sz="0" w:space="0" w:color="auto"/>
              </w:divBdr>
              <w:divsChild>
                <w:div w:id="1715695882">
                  <w:marLeft w:val="0"/>
                  <w:marRight w:val="0"/>
                  <w:marTop w:val="0"/>
                  <w:marBottom w:val="0"/>
                  <w:divBdr>
                    <w:top w:val="none" w:sz="0" w:space="0" w:color="auto"/>
                    <w:left w:val="none" w:sz="0" w:space="0" w:color="auto"/>
                    <w:bottom w:val="none" w:sz="0" w:space="0" w:color="auto"/>
                    <w:right w:val="none" w:sz="0" w:space="0" w:color="auto"/>
                  </w:divBdr>
                </w:div>
              </w:divsChild>
            </w:div>
            <w:div w:id="1167092055">
              <w:marLeft w:val="0"/>
              <w:marRight w:val="0"/>
              <w:marTop w:val="0"/>
              <w:marBottom w:val="0"/>
              <w:divBdr>
                <w:top w:val="none" w:sz="0" w:space="0" w:color="auto"/>
                <w:left w:val="none" w:sz="0" w:space="0" w:color="auto"/>
                <w:bottom w:val="none" w:sz="0" w:space="0" w:color="auto"/>
                <w:right w:val="none" w:sz="0" w:space="0" w:color="auto"/>
              </w:divBdr>
              <w:divsChild>
                <w:div w:id="811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54600">
      <w:bodyDiv w:val="1"/>
      <w:marLeft w:val="0"/>
      <w:marRight w:val="0"/>
      <w:marTop w:val="0"/>
      <w:marBottom w:val="0"/>
      <w:divBdr>
        <w:top w:val="none" w:sz="0" w:space="0" w:color="auto"/>
        <w:left w:val="none" w:sz="0" w:space="0" w:color="auto"/>
        <w:bottom w:val="none" w:sz="0" w:space="0" w:color="auto"/>
        <w:right w:val="none" w:sz="0" w:space="0" w:color="auto"/>
      </w:divBdr>
    </w:div>
    <w:div w:id="732581794">
      <w:bodyDiv w:val="1"/>
      <w:marLeft w:val="0"/>
      <w:marRight w:val="0"/>
      <w:marTop w:val="0"/>
      <w:marBottom w:val="0"/>
      <w:divBdr>
        <w:top w:val="none" w:sz="0" w:space="0" w:color="auto"/>
        <w:left w:val="none" w:sz="0" w:space="0" w:color="auto"/>
        <w:bottom w:val="none" w:sz="0" w:space="0" w:color="auto"/>
        <w:right w:val="none" w:sz="0" w:space="0" w:color="auto"/>
      </w:divBdr>
    </w:div>
    <w:div w:id="735323447">
      <w:bodyDiv w:val="1"/>
      <w:marLeft w:val="0"/>
      <w:marRight w:val="0"/>
      <w:marTop w:val="0"/>
      <w:marBottom w:val="0"/>
      <w:divBdr>
        <w:top w:val="none" w:sz="0" w:space="0" w:color="auto"/>
        <w:left w:val="none" w:sz="0" w:space="0" w:color="auto"/>
        <w:bottom w:val="none" w:sz="0" w:space="0" w:color="auto"/>
        <w:right w:val="none" w:sz="0" w:space="0" w:color="auto"/>
      </w:divBdr>
    </w:div>
    <w:div w:id="737822583">
      <w:bodyDiv w:val="1"/>
      <w:marLeft w:val="0"/>
      <w:marRight w:val="0"/>
      <w:marTop w:val="0"/>
      <w:marBottom w:val="0"/>
      <w:divBdr>
        <w:top w:val="none" w:sz="0" w:space="0" w:color="auto"/>
        <w:left w:val="none" w:sz="0" w:space="0" w:color="auto"/>
        <w:bottom w:val="none" w:sz="0" w:space="0" w:color="auto"/>
        <w:right w:val="none" w:sz="0" w:space="0" w:color="auto"/>
      </w:divBdr>
      <w:divsChild>
        <w:div w:id="1119759070">
          <w:marLeft w:val="0"/>
          <w:marRight w:val="0"/>
          <w:marTop w:val="0"/>
          <w:marBottom w:val="0"/>
          <w:divBdr>
            <w:top w:val="none" w:sz="0" w:space="0" w:color="auto"/>
            <w:left w:val="none" w:sz="0" w:space="0" w:color="auto"/>
            <w:bottom w:val="none" w:sz="0" w:space="0" w:color="auto"/>
            <w:right w:val="none" w:sz="0" w:space="0" w:color="auto"/>
          </w:divBdr>
          <w:divsChild>
            <w:div w:id="1355426040">
              <w:marLeft w:val="0"/>
              <w:marRight w:val="0"/>
              <w:marTop w:val="0"/>
              <w:marBottom w:val="0"/>
              <w:divBdr>
                <w:top w:val="none" w:sz="0" w:space="0" w:color="auto"/>
                <w:left w:val="none" w:sz="0" w:space="0" w:color="auto"/>
                <w:bottom w:val="none" w:sz="0" w:space="0" w:color="auto"/>
                <w:right w:val="none" w:sz="0" w:space="0" w:color="auto"/>
              </w:divBdr>
              <w:divsChild>
                <w:div w:id="82340820">
                  <w:marLeft w:val="0"/>
                  <w:marRight w:val="0"/>
                  <w:marTop w:val="0"/>
                  <w:marBottom w:val="0"/>
                  <w:divBdr>
                    <w:top w:val="none" w:sz="0" w:space="0" w:color="auto"/>
                    <w:left w:val="none" w:sz="0" w:space="0" w:color="auto"/>
                    <w:bottom w:val="none" w:sz="0" w:space="0" w:color="auto"/>
                    <w:right w:val="none" w:sz="0" w:space="0" w:color="auto"/>
                  </w:divBdr>
                  <w:divsChild>
                    <w:div w:id="444925252">
                      <w:marLeft w:val="0"/>
                      <w:marRight w:val="0"/>
                      <w:marTop w:val="0"/>
                      <w:marBottom w:val="0"/>
                      <w:divBdr>
                        <w:top w:val="none" w:sz="0" w:space="0" w:color="auto"/>
                        <w:left w:val="none" w:sz="0" w:space="0" w:color="auto"/>
                        <w:bottom w:val="none" w:sz="0" w:space="0" w:color="auto"/>
                        <w:right w:val="none" w:sz="0" w:space="0" w:color="auto"/>
                      </w:divBdr>
                      <w:divsChild>
                        <w:div w:id="1018043698">
                          <w:marLeft w:val="0"/>
                          <w:marRight w:val="0"/>
                          <w:marTop w:val="0"/>
                          <w:marBottom w:val="0"/>
                          <w:divBdr>
                            <w:top w:val="none" w:sz="0" w:space="0" w:color="auto"/>
                            <w:left w:val="none" w:sz="0" w:space="0" w:color="auto"/>
                            <w:bottom w:val="none" w:sz="0" w:space="0" w:color="auto"/>
                            <w:right w:val="none" w:sz="0" w:space="0" w:color="auto"/>
                          </w:divBdr>
                          <w:divsChild>
                            <w:div w:id="147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061950">
      <w:bodyDiv w:val="1"/>
      <w:marLeft w:val="0"/>
      <w:marRight w:val="0"/>
      <w:marTop w:val="0"/>
      <w:marBottom w:val="0"/>
      <w:divBdr>
        <w:top w:val="none" w:sz="0" w:space="0" w:color="auto"/>
        <w:left w:val="none" w:sz="0" w:space="0" w:color="auto"/>
        <w:bottom w:val="none" w:sz="0" w:space="0" w:color="auto"/>
        <w:right w:val="none" w:sz="0" w:space="0" w:color="auto"/>
      </w:divBdr>
    </w:div>
    <w:div w:id="739719623">
      <w:bodyDiv w:val="1"/>
      <w:marLeft w:val="0"/>
      <w:marRight w:val="0"/>
      <w:marTop w:val="0"/>
      <w:marBottom w:val="0"/>
      <w:divBdr>
        <w:top w:val="none" w:sz="0" w:space="0" w:color="auto"/>
        <w:left w:val="none" w:sz="0" w:space="0" w:color="auto"/>
        <w:bottom w:val="none" w:sz="0" w:space="0" w:color="auto"/>
        <w:right w:val="none" w:sz="0" w:space="0" w:color="auto"/>
      </w:divBdr>
    </w:div>
    <w:div w:id="740832583">
      <w:bodyDiv w:val="1"/>
      <w:marLeft w:val="0"/>
      <w:marRight w:val="0"/>
      <w:marTop w:val="0"/>
      <w:marBottom w:val="0"/>
      <w:divBdr>
        <w:top w:val="none" w:sz="0" w:space="0" w:color="auto"/>
        <w:left w:val="none" w:sz="0" w:space="0" w:color="auto"/>
        <w:bottom w:val="none" w:sz="0" w:space="0" w:color="auto"/>
        <w:right w:val="none" w:sz="0" w:space="0" w:color="auto"/>
      </w:divBdr>
    </w:div>
    <w:div w:id="764694169">
      <w:bodyDiv w:val="1"/>
      <w:marLeft w:val="0"/>
      <w:marRight w:val="0"/>
      <w:marTop w:val="0"/>
      <w:marBottom w:val="0"/>
      <w:divBdr>
        <w:top w:val="none" w:sz="0" w:space="0" w:color="auto"/>
        <w:left w:val="none" w:sz="0" w:space="0" w:color="auto"/>
        <w:bottom w:val="none" w:sz="0" w:space="0" w:color="auto"/>
        <w:right w:val="none" w:sz="0" w:space="0" w:color="auto"/>
      </w:divBdr>
    </w:div>
    <w:div w:id="774977952">
      <w:bodyDiv w:val="1"/>
      <w:marLeft w:val="0"/>
      <w:marRight w:val="0"/>
      <w:marTop w:val="0"/>
      <w:marBottom w:val="0"/>
      <w:divBdr>
        <w:top w:val="none" w:sz="0" w:space="0" w:color="auto"/>
        <w:left w:val="none" w:sz="0" w:space="0" w:color="auto"/>
        <w:bottom w:val="none" w:sz="0" w:space="0" w:color="auto"/>
        <w:right w:val="none" w:sz="0" w:space="0" w:color="auto"/>
      </w:divBdr>
    </w:div>
    <w:div w:id="790364200">
      <w:bodyDiv w:val="1"/>
      <w:marLeft w:val="0"/>
      <w:marRight w:val="0"/>
      <w:marTop w:val="0"/>
      <w:marBottom w:val="0"/>
      <w:divBdr>
        <w:top w:val="none" w:sz="0" w:space="0" w:color="auto"/>
        <w:left w:val="none" w:sz="0" w:space="0" w:color="auto"/>
        <w:bottom w:val="none" w:sz="0" w:space="0" w:color="auto"/>
        <w:right w:val="none" w:sz="0" w:space="0" w:color="auto"/>
      </w:divBdr>
    </w:div>
    <w:div w:id="793401421">
      <w:bodyDiv w:val="1"/>
      <w:marLeft w:val="0"/>
      <w:marRight w:val="0"/>
      <w:marTop w:val="0"/>
      <w:marBottom w:val="0"/>
      <w:divBdr>
        <w:top w:val="none" w:sz="0" w:space="0" w:color="auto"/>
        <w:left w:val="none" w:sz="0" w:space="0" w:color="auto"/>
        <w:bottom w:val="none" w:sz="0" w:space="0" w:color="auto"/>
        <w:right w:val="none" w:sz="0" w:space="0" w:color="auto"/>
      </w:divBdr>
    </w:div>
    <w:div w:id="797645616">
      <w:bodyDiv w:val="1"/>
      <w:marLeft w:val="0"/>
      <w:marRight w:val="0"/>
      <w:marTop w:val="0"/>
      <w:marBottom w:val="0"/>
      <w:divBdr>
        <w:top w:val="none" w:sz="0" w:space="0" w:color="auto"/>
        <w:left w:val="none" w:sz="0" w:space="0" w:color="auto"/>
        <w:bottom w:val="none" w:sz="0" w:space="0" w:color="auto"/>
        <w:right w:val="none" w:sz="0" w:space="0" w:color="auto"/>
      </w:divBdr>
      <w:divsChild>
        <w:div w:id="1339576340">
          <w:marLeft w:val="0"/>
          <w:marRight w:val="0"/>
          <w:marTop w:val="0"/>
          <w:marBottom w:val="0"/>
          <w:divBdr>
            <w:top w:val="none" w:sz="0" w:space="0" w:color="auto"/>
            <w:left w:val="none" w:sz="0" w:space="0" w:color="auto"/>
            <w:bottom w:val="none" w:sz="0" w:space="0" w:color="auto"/>
            <w:right w:val="none" w:sz="0" w:space="0" w:color="auto"/>
          </w:divBdr>
          <w:divsChild>
            <w:div w:id="749155604">
              <w:marLeft w:val="0"/>
              <w:marRight w:val="0"/>
              <w:marTop w:val="0"/>
              <w:marBottom w:val="0"/>
              <w:divBdr>
                <w:top w:val="none" w:sz="0" w:space="0" w:color="auto"/>
                <w:left w:val="none" w:sz="0" w:space="0" w:color="auto"/>
                <w:bottom w:val="none" w:sz="0" w:space="0" w:color="auto"/>
                <w:right w:val="none" w:sz="0" w:space="0" w:color="auto"/>
              </w:divBdr>
              <w:divsChild>
                <w:div w:id="13901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4827">
      <w:bodyDiv w:val="1"/>
      <w:marLeft w:val="0"/>
      <w:marRight w:val="0"/>
      <w:marTop w:val="0"/>
      <w:marBottom w:val="0"/>
      <w:divBdr>
        <w:top w:val="none" w:sz="0" w:space="0" w:color="auto"/>
        <w:left w:val="none" w:sz="0" w:space="0" w:color="auto"/>
        <w:bottom w:val="none" w:sz="0" w:space="0" w:color="auto"/>
        <w:right w:val="none" w:sz="0" w:space="0" w:color="auto"/>
      </w:divBdr>
    </w:div>
    <w:div w:id="825124178">
      <w:bodyDiv w:val="1"/>
      <w:marLeft w:val="0"/>
      <w:marRight w:val="0"/>
      <w:marTop w:val="0"/>
      <w:marBottom w:val="0"/>
      <w:divBdr>
        <w:top w:val="none" w:sz="0" w:space="0" w:color="auto"/>
        <w:left w:val="none" w:sz="0" w:space="0" w:color="auto"/>
        <w:bottom w:val="none" w:sz="0" w:space="0" w:color="auto"/>
        <w:right w:val="none" w:sz="0" w:space="0" w:color="auto"/>
      </w:divBdr>
    </w:div>
    <w:div w:id="825316467">
      <w:bodyDiv w:val="1"/>
      <w:marLeft w:val="0"/>
      <w:marRight w:val="0"/>
      <w:marTop w:val="0"/>
      <w:marBottom w:val="0"/>
      <w:divBdr>
        <w:top w:val="none" w:sz="0" w:space="0" w:color="auto"/>
        <w:left w:val="none" w:sz="0" w:space="0" w:color="auto"/>
        <w:bottom w:val="none" w:sz="0" w:space="0" w:color="auto"/>
        <w:right w:val="none" w:sz="0" w:space="0" w:color="auto"/>
      </w:divBdr>
    </w:div>
    <w:div w:id="827865763">
      <w:bodyDiv w:val="1"/>
      <w:marLeft w:val="0"/>
      <w:marRight w:val="0"/>
      <w:marTop w:val="0"/>
      <w:marBottom w:val="0"/>
      <w:divBdr>
        <w:top w:val="none" w:sz="0" w:space="0" w:color="auto"/>
        <w:left w:val="none" w:sz="0" w:space="0" w:color="auto"/>
        <w:bottom w:val="none" w:sz="0" w:space="0" w:color="auto"/>
        <w:right w:val="none" w:sz="0" w:space="0" w:color="auto"/>
      </w:divBdr>
    </w:div>
    <w:div w:id="830684829">
      <w:bodyDiv w:val="1"/>
      <w:marLeft w:val="0"/>
      <w:marRight w:val="0"/>
      <w:marTop w:val="0"/>
      <w:marBottom w:val="0"/>
      <w:divBdr>
        <w:top w:val="none" w:sz="0" w:space="0" w:color="auto"/>
        <w:left w:val="none" w:sz="0" w:space="0" w:color="auto"/>
        <w:bottom w:val="none" w:sz="0" w:space="0" w:color="auto"/>
        <w:right w:val="none" w:sz="0" w:space="0" w:color="auto"/>
      </w:divBdr>
    </w:div>
    <w:div w:id="850220885">
      <w:bodyDiv w:val="1"/>
      <w:marLeft w:val="0"/>
      <w:marRight w:val="0"/>
      <w:marTop w:val="0"/>
      <w:marBottom w:val="0"/>
      <w:divBdr>
        <w:top w:val="none" w:sz="0" w:space="0" w:color="auto"/>
        <w:left w:val="none" w:sz="0" w:space="0" w:color="auto"/>
        <w:bottom w:val="none" w:sz="0" w:space="0" w:color="auto"/>
        <w:right w:val="none" w:sz="0" w:space="0" w:color="auto"/>
      </w:divBdr>
    </w:div>
    <w:div w:id="853350282">
      <w:bodyDiv w:val="1"/>
      <w:marLeft w:val="0"/>
      <w:marRight w:val="0"/>
      <w:marTop w:val="0"/>
      <w:marBottom w:val="0"/>
      <w:divBdr>
        <w:top w:val="none" w:sz="0" w:space="0" w:color="auto"/>
        <w:left w:val="none" w:sz="0" w:space="0" w:color="auto"/>
        <w:bottom w:val="none" w:sz="0" w:space="0" w:color="auto"/>
        <w:right w:val="none" w:sz="0" w:space="0" w:color="auto"/>
      </w:divBdr>
    </w:div>
    <w:div w:id="868445329">
      <w:bodyDiv w:val="1"/>
      <w:marLeft w:val="0"/>
      <w:marRight w:val="0"/>
      <w:marTop w:val="0"/>
      <w:marBottom w:val="0"/>
      <w:divBdr>
        <w:top w:val="none" w:sz="0" w:space="0" w:color="auto"/>
        <w:left w:val="none" w:sz="0" w:space="0" w:color="auto"/>
        <w:bottom w:val="none" w:sz="0" w:space="0" w:color="auto"/>
        <w:right w:val="none" w:sz="0" w:space="0" w:color="auto"/>
      </w:divBdr>
    </w:div>
    <w:div w:id="869148276">
      <w:bodyDiv w:val="1"/>
      <w:marLeft w:val="0"/>
      <w:marRight w:val="0"/>
      <w:marTop w:val="0"/>
      <w:marBottom w:val="0"/>
      <w:divBdr>
        <w:top w:val="none" w:sz="0" w:space="0" w:color="auto"/>
        <w:left w:val="none" w:sz="0" w:space="0" w:color="auto"/>
        <w:bottom w:val="none" w:sz="0" w:space="0" w:color="auto"/>
        <w:right w:val="none" w:sz="0" w:space="0" w:color="auto"/>
      </w:divBdr>
    </w:div>
    <w:div w:id="870919269">
      <w:bodyDiv w:val="1"/>
      <w:marLeft w:val="0"/>
      <w:marRight w:val="0"/>
      <w:marTop w:val="0"/>
      <w:marBottom w:val="0"/>
      <w:divBdr>
        <w:top w:val="none" w:sz="0" w:space="0" w:color="auto"/>
        <w:left w:val="none" w:sz="0" w:space="0" w:color="auto"/>
        <w:bottom w:val="none" w:sz="0" w:space="0" w:color="auto"/>
        <w:right w:val="none" w:sz="0" w:space="0" w:color="auto"/>
      </w:divBdr>
    </w:div>
    <w:div w:id="871302093">
      <w:bodyDiv w:val="1"/>
      <w:marLeft w:val="0"/>
      <w:marRight w:val="0"/>
      <w:marTop w:val="0"/>
      <w:marBottom w:val="0"/>
      <w:divBdr>
        <w:top w:val="none" w:sz="0" w:space="0" w:color="auto"/>
        <w:left w:val="none" w:sz="0" w:space="0" w:color="auto"/>
        <w:bottom w:val="none" w:sz="0" w:space="0" w:color="auto"/>
        <w:right w:val="none" w:sz="0" w:space="0" w:color="auto"/>
      </w:divBdr>
    </w:div>
    <w:div w:id="874729903">
      <w:bodyDiv w:val="1"/>
      <w:marLeft w:val="0"/>
      <w:marRight w:val="0"/>
      <w:marTop w:val="0"/>
      <w:marBottom w:val="0"/>
      <w:divBdr>
        <w:top w:val="none" w:sz="0" w:space="0" w:color="auto"/>
        <w:left w:val="none" w:sz="0" w:space="0" w:color="auto"/>
        <w:bottom w:val="none" w:sz="0" w:space="0" w:color="auto"/>
        <w:right w:val="none" w:sz="0" w:space="0" w:color="auto"/>
      </w:divBdr>
    </w:div>
    <w:div w:id="887646614">
      <w:bodyDiv w:val="1"/>
      <w:marLeft w:val="0"/>
      <w:marRight w:val="0"/>
      <w:marTop w:val="0"/>
      <w:marBottom w:val="0"/>
      <w:divBdr>
        <w:top w:val="none" w:sz="0" w:space="0" w:color="auto"/>
        <w:left w:val="none" w:sz="0" w:space="0" w:color="auto"/>
        <w:bottom w:val="none" w:sz="0" w:space="0" w:color="auto"/>
        <w:right w:val="none" w:sz="0" w:space="0" w:color="auto"/>
      </w:divBdr>
    </w:div>
    <w:div w:id="899906602">
      <w:bodyDiv w:val="1"/>
      <w:marLeft w:val="0"/>
      <w:marRight w:val="0"/>
      <w:marTop w:val="0"/>
      <w:marBottom w:val="0"/>
      <w:divBdr>
        <w:top w:val="none" w:sz="0" w:space="0" w:color="auto"/>
        <w:left w:val="none" w:sz="0" w:space="0" w:color="auto"/>
        <w:bottom w:val="none" w:sz="0" w:space="0" w:color="auto"/>
        <w:right w:val="none" w:sz="0" w:space="0" w:color="auto"/>
      </w:divBdr>
    </w:div>
    <w:div w:id="909459758">
      <w:bodyDiv w:val="1"/>
      <w:marLeft w:val="0"/>
      <w:marRight w:val="0"/>
      <w:marTop w:val="0"/>
      <w:marBottom w:val="0"/>
      <w:divBdr>
        <w:top w:val="none" w:sz="0" w:space="0" w:color="auto"/>
        <w:left w:val="none" w:sz="0" w:space="0" w:color="auto"/>
        <w:bottom w:val="none" w:sz="0" w:space="0" w:color="auto"/>
        <w:right w:val="none" w:sz="0" w:space="0" w:color="auto"/>
      </w:divBdr>
    </w:div>
    <w:div w:id="909733300">
      <w:bodyDiv w:val="1"/>
      <w:marLeft w:val="0"/>
      <w:marRight w:val="0"/>
      <w:marTop w:val="0"/>
      <w:marBottom w:val="0"/>
      <w:divBdr>
        <w:top w:val="none" w:sz="0" w:space="0" w:color="auto"/>
        <w:left w:val="none" w:sz="0" w:space="0" w:color="auto"/>
        <w:bottom w:val="none" w:sz="0" w:space="0" w:color="auto"/>
        <w:right w:val="none" w:sz="0" w:space="0" w:color="auto"/>
      </w:divBdr>
    </w:div>
    <w:div w:id="911811670">
      <w:bodyDiv w:val="1"/>
      <w:marLeft w:val="0"/>
      <w:marRight w:val="0"/>
      <w:marTop w:val="0"/>
      <w:marBottom w:val="0"/>
      <w:divBdr>
        <w:top w:val="none" w:sz="0" w:space="0" w:color="auto"/>
        <w:left w:val="none" w:sz="0" w:space="0" w:color="auto"/>
        <w:bottom w:val="none" w:sz="0" w:space="0" w:color="auto"/>
        <w:right w:val="none" w:sz="0" w:space="0" w:color="auto"/>
      </w:divBdr>
    </w:div>
    <w:div w:id="914902624">
      <w:bodyDiv w:val="1"/>
      <w:marLeft w:val="0"/>
      <w:marRight w:val="0"/>
      <w:marTop w:val="0"/>
      <w:marBottom w:val="0"/>
      <w:divBdr>
        <w:top w:val="none" w:sz="0" w:space="0" w:color="auto"/>
        <w:left w:val="none" w:sz="0" w:space="0" w:color="auto"/>
        <w:bottom w:val="none" w:sz="0" w:space="0" w:color="auto"/>
        <w:right w:val="none" w:sz="0" w:space="0" w:color="auto"/>
      </w:divBdr>
    </w:div>
    <w:div w:id="915944909">
      <w:bodyDiv w:val="1"/>
      <w:marLeft w:val="0"/>
      <w:marRight w:val="0"/>
      <w:marTop w:val="0"/>
      <w:marBottom w:val="0"/>
      <w:divBdr>
        <w:top w:val="none" w:sz="0" w:space="0" w:color="auto"/>
        <w:left w:val="none" w:sz="0" w:space="0" w:color="auto"/>
        <w:bottom w:val="none" w:sz="0" w:space="0" w:color="auto"/>
        <w:right w:val="none" w:sz="0" w:space="0" w:color="auto"/>
      </w:divBdr>
      <w:divsChild>
        <w:div w:id="624197223">
          <w:marLeft w:val="0"/>
          <w:marRight w:val="0"/>
          <w:marTop w:val="0"/>
          <w:marBottom w:val="0"/>
          <w:divBdr>
            <w:top w:val="none" w:sz="0" w:space="0" w:color="auto"/>
            <w:left w:val="none" w:sz="0" w:space="0" w:color="auto"/>
            <w:bottom w:val="none" w:sz="0" w:space="0" w:color="auto"/>
            <w:right w:val="none" w:sz="0" w:space="0" w:color="auto"/>
          </w:divBdr>
          <w:divsChild>
            <w:div w:id="179203413">
              <w:marLeft w:val="0"/>
              <w:marRight w:val="0"/>
              <w:marTop w:val="0"/>
              <w:marBottom w:val="0"/>
              <w:divBdr>
                <w:top w:val="none" w:sz="0" w:space="0" w:color="auto"/>
                <w:left w:val="none" w:sz="0" w:space="0" w:color="auto"/>
                <w:bottom w:val="none" w:sz="0" w:space="0" w:color="auto"/>
                <w:right w:val="none" w:sz="0" w:space="0" w:color="auto"/>
              </w:divBdr>
              <w:divsChild>
                <w:div w:id="1184247314">
                  <w:marLeft w:val="0"/>
                  <w:marRight w:val="0"/>
                  <w:marTop w:val="0"/>
                  <w:marBottom w:val="0"/>
                  <w:divBdr>
                    <w:top w:val="none" w:sz="0" w:space="0" w:color="auto"/>
                    <w:left w:val="none" w:sz="0" w:space="0" w:color="auto"/>
                    <w:bottom w:val="none" w:sz="0" w:space="0" w:color="auto"/>
                    <w:right w:val="none" w:sz="0" w:space="0" w:color="auto"/>
                  </w:divBdr>
                </w:div>
              </w:divsChild>
            </w:div>
            <w:div w:id="768887359">
              <w:marLeft w:val="0"/>
              <w:marRight w:val="0"/>
              <w:marTop w:val="0"/>
              <w:marBottom w:val="0"/>
              <w:divBdr>
                <w:top w:val="none" w:sz="0" w:space="0" w:color="auto"/>
                <w:left w:val="none" w:sz="0" w:space="0" w:color="auto"/>
                <w:bottom w:val="none" w:sz="0" w:space="0" w:color="auto"/>
                <w:right w:val="none" w:sz="0" w:space="0" w:color="auto"/>
              </w:divBdr>
              <w:divsChild>
                <w:div w:id="1353534607">
                  <w:marLeft w:val="0"/>
                  <w:marRight w:val="0"/>
                  <w:marTop w:val="0"/>
                  <w:marBottom w:val="0"/>
                  <w:divBdr>
                    <w:top w:val="none" w:sz="0" w:space="0" w:color="auto"/>
                    <w:left w:val="none" w:sz="0" w:space="0" w:color="auto"/>
                    <w:bottom w:val="none" w:sz="0" w:space="0" w:color="auto"/>
                    <w:right w:val="none" w:sz="0" w:space="0" w:color="auto"/>
                  </w:divBdr>
                </w:div>
              </w:divsChild>
            </w:div>
            <w:div w:id="1439180920">
              <w:marLeft w:val="0"/>
              <w:marRight w:val="0"/>
              <w:marTop w:val="0"/>
              <w:marBottom w:val="0"/>
              <w:divBdr>
                <w:top w:val="none" w:sz="0" w:space="0" w:color="auto"/>
                <w:left w:val="none" w:sz="0" w:space="0" w:color="auto"/>
                <w:bottom w:val="none" w:sz="0" w:space="0" w:color="auto"/>
                <w:right w:val="none" w:sz="0" w:space="0" w:color="auto"/>
              </w:divBdr>
              <w:divsChild>
                <w:div w:id="1974021996">
                  <w:marLeft w:val="0"/>
                  <w:marRight w:val="0"/>
                  <w:marTop w:val="0"/>
                  <w:marBottom w:val="0"/>
                  <w:divBdr>
                    <w:top w:val="none" w:sz="0" w:space="0" w:color="auto"/>
                    <w:left w:val="none" w:sz="0" w:space="0" w:color="auto"/>
                    <w:bottom w:val="none" w:sz="0" w:space="0" w:color="auto"/>
                    <w:right w:val="none" w:sz="0" w:space="0" w:color="auto"/>
                  </w:divBdr>
                </w:div>
              </w:divsChild>
            </w:div>
            <w:div w:id="1721200963">
              <w:marLeft w:val="0"/>
              <w:marRight w:val="0"/>
              <w:marTop w:val="0"/>
              <w:marBottom w:val="0"/>
              <w:divBdr>
                <w:top w:val="none" w:sz="0" w:space="0" w:color="auto"/>
                <w:left w:val="none" w:sz="0" w:space="0" w:color="auto"/>
                <w:bottom w:val="none" w:sz="0" w:space="0" w:color="auto"/>
                <w:right w:val="none" w:sz="0" w:space="0" w:color="auto"/>
              </w:divBdr>
              <w:divsChild>
                <w:div w:id="1998528797">
                  <w:marLeft w:val="0"/>
                  <w:marRight w:val="0"/>
                  <w:marTop w:val="0"/>
                  <w:marBottom w:val="0"/>
                  <w:divBdr>
                    <w:top w:val="none" w:sz="0" w:space="0" w:color="auto"/>
                    <w:left w:val="none" w:sz="0" w:space="0" w:color="auto"/>
                    <w:bottom w:val="none" w:sz="0" w:space="0" w:color="auto"/>
                    <w:right w:val="none" w:sz="0" w:space="0" w:color="auto"/>
                  </w:divBdr>
                </w:div>
              </w:divsChild>
            </w:div>
            <w:div w:id="1751777470">
              <w:marLeft w:val="0"/>
              <w:marRight w:val="0"/>
              <w:marTop w:val="0"/>
              <w:marBottom w:val="0"/>
              <w:divBdr>
                <w:top w:val="none" w:sz="0" w:space="0" w:color="auto"/>
                <w:left w:val="none" w:sz="0" w:space="0" w:color="auto"/>
                <w:bottom w:val="none" w:sz="0" w:space="0" w:color="auto"/>
                <w:right w:val="none" w:sz="0" w:space="0" w:color="auto"/>
              </w:divBdr>
              <w:divsChild>
                <w:div w:id="1580870738">
                  <w:marLeft w:val="0"/>
                  <w:marRight w:val="0"/>
                  <w:marTop w:val="0"/>
                  <w:marBottom w:val="0"/>
                  <w:divBdr>
                    <w:top w:val="none" w:sz="0" w:space="0" w:color="auto"/>
                    <w:left w:val="none" w:sz="0" w:space="0" w:color="auto"/>
                    <w:bottom w:val="none" w:sz="0" w:space="0" w:color="auto"/>
                    <w:right w:val="none" w:sz="0" w:space="0" w:color="auto"/>
                  </w:divBdr>
                </w:div>
              </w:divsChild>
            </w:div>
            <w:div w:id="2089032718">
              <w:marLeft w:val="0"/>
              <w:marRight w:val="0"/>
              <w:marTop w:val="0"/>
              <w:marBottom w:val="0"/>
              <w:divBdr>
                <w:top w:val="none" w:sz="0" w:space="0" w:color="auto"/>
                <w:left w:val="none" w:sz="0" w:space="0" w:color="auto"/>
                <w:bottom w:val="none" w:sz="0" w:space="0" w:color="auto"/>
                <w:right w:val="none" w:sz="0" w:space="0" w:color="auto"/>
              </w:divBdr>
              <w:divsChild>
                <w:div w:id="7901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8908">
          <w:marLeft w:val="0"/>
          <w:marRight w:val="0"/>
          <w:marTop w:val="0"/>
          <w:marBottom w:val="0"/>
          <w:divBdr>
            <w:top w:val="none" w:sz="0" w:space="0" w:color="auto"/>
            <w:left w:val="none" w:sz="0" w:space="0" w:color="auto"/>
            <w:bottom w:val="none" w:sz="0" w:space="0" w:color="auto"/>
            <w:right w:val="none" w:sz="0" w:space="0" w:color="auto"/>
          </w:divBdr>
          <w:divsChild>
            <w:div w:id="247081851">
              <w:marLeft w:val="0"/>
              <w:marRight w:val="0"/>
              <w:marTop w:val="0"/>
              <w:marBottom w:val="0"/>
              <w:divBdr>
                <w:top w:val="none" w:sz="0" w:space="0" w:color="auto"/>
                <w:left w:val="none" w:sz="0" w:space="0" w:color="auto"/>
                <w:bottom w:val="none" w:sz="0" w:space="0" w:color="auto"/>
                <w:right w:val="none" w:sz="0" w:space="0" w:color="auto"/>
              </w:divBdr>
              <w:divsChild>
                <w:div w:id="416555304">
                  <w:marLeft w:val="0"/>
                  <w:marRight w:val="0"/>
                  <w:marTop w:val="0"/>
                  <w:marBottom w:val="0"/>
                  <w:divBdr>
                    <w:top w:val="none" w:sz="0" w:space="0" w:color="auto"/>
                    <w:left w:val="none" w:sz="0" w:space="0" w:color="auto"/>
                    <w:bottom w:val="none" w:sz="0" w:space="0" w:color="auto"/>
                    <w:right w:val="none" w:sz="0" w:space="0" w:color="auto"/>
                  </w:divBdr>
                </w:div>
              </w:divsChild>
            </w:div>
            <w:div w:id="572547017">
              <w:marLeft w:val="0"/>
              <w:marRight w:val="0"/>
              <w:marTop w:val="0"/>
              <w:marBottom w:val="0"/>
              <w:divBdr>
                <w:top w:val="none" w:sz="0" w:space="0" w:color="auto"/>
                <w:left w:val="none" w:sz="0" w:space="0" w:color="auto"/>
                <w:bottom w:val="none" w:sz="0" w:space="0" w:color="auto"/>
                <w:right w:val="none" w:sz="0" w:space="0" w:color="auto"/>
              </w:divBdr>
              <w:divsChild>
                <w:div w:id="1453355677">
                  <w:marLeft w:val="0"/>
                  <w:marRight w:val="0"/>
                  <w:marTop w:val="0"/>
                  <w:marBottom w:val="0"/>
                  <w:divBdr>
                    <w:top w:val="none" w:sz="0" w:space="0" w:color="auto"/>
                    <w:left w:val="none" w:sz="0" w:space="0" w:color="auto"/>
                    <w:bottom w:val="none" w:sz="0" w:space="0" w:color="auto"/>
                    <w:right w:val="none" w:sz="0" w:space="0" w:color="auto"/>
                  </w:divBdr>
                </w:div>
              </w:divsChild>
            </w:div>
            <w:div w:id="722875357">
              <w:marLeft w:val="0"/>
              <w:marRight w:val="0"/>
              <w:marTop w:val="0"/>
              <w:marBottom w:val="0"/>
              <w:divBdr>
                <w:top w:val="none" w:sz="0" w:space="0" w:color="auto"/>
                <w:left w:val="none" w:sz="0" w:space="0" w:color="auto"/>
                <w:bottom w:val="none" w:sz="0" w:space="0" w:color="auto"/>
                <w:right w:val="none" w:sz="0" w:space="0" w:color="auto"/>
              </w:divBdr>
              <w:divsChild>
                <w:div w:id="878663053">
                  <w:marLeft w:val="0"/>
                  <w:marRight w:val="0"/>
                  <w:marTop w:val="0"/>
                  <w:marBottom w:val="0"/>
                  <w:divBdr>
                    <w:top w:val="none" w:sz="0" w:space="0" w:color="auto"/>
                    <w:left w:val="none" w:sz="0" w:space="0" w:color="auto"/>
                    <w:bottom w:val="none" w:sz="0" w:space="0" w:color="auto"/>
                    <w:right w:val="none" w:sz="0" w:space="0" w:color="auto"/>
                  </w:divBdr>
                </w:div>
              </w:divsChild>
            </w:div>
            <w:div w:id="969163464">
              <w:marLeft w:val="0"/>
              <w:marRight w:val="0"/>
              <w:marTop w:val="0"/>
              <w:marBottom w:val="0"/>
              <w:divBdr>
                <w:top w:val="none" w:sz="0" w:space="0" w:color="auto"/>
                <w:left w:val="none" w:sz="0" w:space="0" w:color="auto"/>
                <w:bottom w:val="none" w:sz="0" w:space="0" w:color="auto"/>
                <w:right w:val="none" w:sz="0" w:space="0" w:color="auto"/>
              </w:divBdr>
              <w:divsChild>
                <w:div w:id="1923566782">
                  <w:marLeft w:val="0"/>
                  <w:marRight w:val="0"/>
                  <w:marTop w:val="0"/>
                  <w:marBottom w:val="0"/>
                  <w:divBdr>
                    <w:top w:val="none" w:sz="0" w:space="0" w:color="auto"/>
                    <w:left w:val="none" w:sz="0" w:space="0" w:color="auto"/>
                    <w:bottom w:val="none" w:sz="0" w:space="0" w:color="auto"/>
                    <w:right w:val="none" w:sz="0" w:space="0" w:color="auto"/>
                  </w:divBdr>
                </w:div>
              </w:divsChild>
            </w:div>
            <w:div w:id="1263535638">
              <w:marLeft w:val="0"/>
              <w:marRight w:val="0"/>
              <w:marTop w:val="0"/>
              <w:marBottom w:val="0"/>
              <w:divBdr>
                <w:top w:val="none" w:sz="0" w:space="0" w:color="auto"/>
                <w:left w:val="none" w:sz="0" w:space="0" w:color="auto"/>
                <w:bottom w:val="none" w:sz="0" w:space="0" w:color="auto"/>
                <w:right w:val="none" w:sz="0" w:space="0" w:color="auto"/>
              </w:divBdr>
              <w:divsChild>
                <w:div w:id="299267926">
                  <w:marLeft w:val="0"/>
                  <w:marRight w:val="0"/>
                  <w:marTop w:val="0"/>
                  <w:marBottom w:val="0"/>
                  <w:divBdr>
                    <w:top w:val="none" w:sz="0" w:space="0" w:color="auto"/>
                    <w:left w:val="none" w:sz="0" w:space="0" w:color="auto"/>
                    <w:bottom w:val="none" w:sz="0" w:space="0" w:color="auto"/>
                    <w:right w:val="none" w:sz="0" w:space="0" w:color="auto"/>
                  </w:divBdr>
                </w:div>
              </w:divsChild>
            </w:div>
            <w:div w:id="1275479519">
              <w:marLeft w:val="0"/>
              <w:marRight w:val="0"/>
              <w:marTop w:val="0"/>
              <w:marBottom w:val="0"/>
              <w:divBdr>
                <w:top w:val="none" w:sz="0" w:space="0" w:color="auto"/>
                <w:left w:val="none" w:sz="0" w:space="0" w:color="auto"/>
                <w:bottom w:val="none" w:sz="0" w:space="0" w:color="auto"/>
                <w:right w:val="none" w:sz="0" w:space="0" w:color="auto"/>
              </w:divBdr>
              <w:divsChild>
                <w:div w:id="404186398">
                  <w:marLeft w:val="0"/>
                  <w:marRight w:val="0"/>
                  <w:marTop w:val="0"/>
                  <w:marBottom w:val="0"/>
                  <w:divBdr>
                    <w:top w:val="none" w:sz="0" w:space="0" w:color="auto"/>
                    <w:left w:val="none" w:sz="0" w:space="0" w:color="auto"/>
                    <w:bottom w:val="none" w:sz="0" w:space="0" w:color="auto"/>
                    <w:right w:val="none" w:sz="0" w:space="0" w:color="auto"/>
                  </w:divBdr>
                </w:div>
              </w:divsChild>
            </w:div>
            <w:div w:id="1374118666">
              <w:marLeft w:val="0"/>
              <w:marRight w:val="0"/>
              <w:marTop w:val="0"/>
              <w:marBottom w:val="0"/>
              <w:divBdr>
                <w:top w:val="none" w:sz="0" w:space="0" w:color="auto"/>
                <w:left w:val="none" w:sz="0" w:space="0" w:color="auto"/>
                <w:bottom w:val="none" w:sz="0" w:space="0" w:color="auto"/>
                <w:right w:val="none" w:sz="0" w:space="0" w:color="auto"/>
              </w:divBdr>
              <w:divsChild>
                <w:div w:id="445933597">
                  <w:marLeft w:val="0"/>
                  <w:marRight w:val="0"/>
                  <w:marTop w:val="0"/>
                  <w:marBottom w:val="0"/>
                  <w:divBdr>
                    <w:top w:val="none" w:sz="0" w:space="0" w:color="auto"/>
                    <w:left w:val="none" w:sz="0" w:space="0" w:color="auto"/>
                    <w:bottom w:val="none" w:sz="0" w:space="0" w:color="auto"/>
                    <w:right w:val="none" w:sz="0" w:space="0" w:color="auto"/>
                  </w:divBdr>
                </w:div>
              </w:divsChild>
            </w:div>
            <w:div w:id="1444425470">
              <w:marLeft w:val="0"/>
              <w:marRight w:val="0"/>
              <w:marTop w:val="0"/>
              <w:marBottom w:val="0"/>
              <w:divBdr>
                <w:top w:val="none" w:sz="0" w:space="0" w:color="auto"/>
                <w:left w:val="none" w:sz="0" w:space="0" w:color="auto"/>
                <w:bottom w:val="none" w:sz="0" w:space="0" w:color="auto"/>
                <w:right w:val="none" w:sz="0" w:space="0" w:color="auto"/>
              </w:divBdr>
              <w:divsChild>
                <w:div w:id="181480180">
                  <w:marLeft w:val="0"/>
                  <w:marRight w:val="0"/>
                  <w:marTop w:val="0"/>
                  <w:marBottom w:val="0"/>
                  <w:divBdr>
                    <w:top w:val="none" w:sz="0" w:space="0" w:color="auto"/>
                    <w:left w:val="none" w:sz="0" w:space="0" w:color="auto"/>
                    <w:bottom w:val="none" w:sz="0" w:space="0" w:color="auto"/>
                    <w:right w:val="none" w:sz="0" w:space="0" w:color="auto"/>
                  </w:divBdr>
                </w:div>
              </w:divsChild>
            </w:div>
            <w:div w:id="1509563017">
              <w:marLeft w:val="0"/>
              <w:marRight w:val="0"/>
              <w:marTop w:val="0"/>
              <w:marBottom w:val="0"/>
              <w:divBdr>
                <w:top w:val="none" w:sz="0" w:space="0" w:color="auto"/>
                <w:left w:val="none" w:sz="0" w:space="0" w:color="auto"/>
                <w:bottom w:val="none" w:sz="0" w:space="0" w:color="auto"/>
                <w:right w:val="none" w:sz="0" w:space="0" w:color="auto"/>
              </w:divBdr>
              <w:divsChild>
                <w:div w:id="1519394690">
                  <w:marLeft w:val="0"/>
                  <w:marRight w:val="0"/>
                  <w:marTop w:val="0"/>
                  <w:marBottom w:val="0"/>
                  <w:divBdr>
                    <w:top w:val="none" w:sz="0" w:space="0" w:color="auto"/>
                    <w:left w:val="none" w:sz="0" w:space="0" w:color="auto"/>
                    <w:bottom w:val="none" w:sz="0" w:space="0" w:color="auto"/>
                    <w:right w:val="none" w:sz="0" w:space="0" w:color="auto"/>
                  </w:divBdr>
                </w:div>
              </w:divsChild>
            </w:div>
            <w:div w:id="2111194179">
              <w:marLeft w:val="0"/>
              <w:marRight w:val="0"/>
              <w:marTop w:val="0"/>
              <w:marBottom w:val="0"/>
              <w:divBdr>
                <w:top w:val="none" w:sz="0" w:space="0" w:color="auto"/>
                <w:left w:val="none" w:sz="0" w:space="0" w:color="auto"/>
                <w:bottom w:val="none" w:sz="0" w:space="0" w:color="auto"/>
                <w:right w:val="none" w:sz="0" w:space="0" w:color="auto"/>
              </w:divBdr>
              <w:divsChild>
                <w:div w:id="12768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5602">
      <w:bodyDiv w:val="1"/>
      <w:marLeft w:val="0"/>
      <w:marRight w:val="0"/>
      <w:marTop w:val="0"/>
      <w:marBottom w:val="0"/>
      <w:divBdr>
        <w:top w:val="none" w:sz="0" w:space="0" w:color="auto"/>
        <w:left w:val="none" w:sz="0" w:space="0" w:color="auto"/>
        <w:bottom w:val="none" w:sz="0" w:space="0" w:color="auto"/>
        <w:right w:val="none" w:sz="0" w:space="0" w:color="auto"/>
      </w:divBdr>
    </w:div>
    <w:div w:id="932662783">
      <w:bodyDiv w:val="1"/>
      <w:marLeft w:val="0"/>
      <w:marRight w:val="0"/>
      <w:marTop w:val="0"/>
      <w:marBottom w:val="0"/>
      <w:divBdr>
        <w:top w:val="none" w:sz="0" w:space="0" w:color="auto"/>
        <w:left w:val="none" w:sz="0" w:space="0" w:color="auto"/>
        <w:bottom w:val="none" w:sz="0" w:space="0" w:color="auto"/>
        <w:right w:val="none" w:sz="0" w:space="0" w:color="auto"/>
      </w:divBdr>
    </w:div>
    <w:div w:id="938949436">
      <w:bodyDiv w:val="1"/>
      <w:marLeft w:val="0"/>
      <w:marRight w:val="0"/>
      <w:marTop w:val="0"/>
      <w:marBottom w:val="0"/>
      <w:divBdr>
        <w:top w:val="none" w:sz="0" w:space="0" w:color="auto"/>
        <w:left w:val="none" w:sz="0" w:space="0" w:color="auto"/>
        <w:bottom w:val="none" w:sz="0" w:space="0" w:color="auto"/>
        <w:right w:val="none" w:sz="0" w:space="0" w:color="auto"/>
      </w:divBdr>
    </w:div>
    <w:div w:id="941952892">
      <w:bodyDiv w:val="1"/>
      <w:marLeft w:val="0"/>
      <w:marRight w:val="0"/>
      <w:marTop w:val="0"/>
      <w:marBottom w:val="0"/>
      <w:divBdr>
        <w:top w:val="none" w:sz="0" w:space="0" w:color="auto"/>
        <w:left w:val="none" w:sz="0" w:space="0" w:color="auto"/>
        <w:bottom w:val="none" w:sz="0" w:space="0" w:color="auto"/>
        <w:right w:val="none" w:sz="0" w:space="0" w:color="auto"/>
      </w:divBdr>
    </w:div>
    <w:div w:id="942886264">
      <w:bodyDiv w:val="1"/>
      <w:marLeft w:val="0"/>
      <w:marRight w:val="0"/>
      <w:marTop w:val="0"/>
      <w:marBottom w:val="0"/>
      <w:divBdr>
        <w:top w:val="none" w:sz="0" w:space="0" w:color="auto"/>
        <w:left w:val="none" w:sz="0" w:space="0" w:color="auto"/>
        <w:bottom w:val="none" w:sz="0" w:space="0" w:color="auto"/>
        <w:right w:val="none" w:sz="0" w:space="0" w:color="auto"/>
      </w:divBdr>
    </w:div>
    <w:div w:id="947464963">
      <w:bodyDiv w:val="1"/>
      <w:marLeft w:val="0"/>
      <w:marRight w:val="0"/>
      <w:marTop w:val="0"/>
      <w:marBottom w:val="0"/>
      <w:divBdr>
        <w:top w:val="none" w:sz="0" w:space="0" w:color="auto"/>
        <w:left w:val="none" w:sz="0" w:space="0" w:color="auto"/>
        <w:bottom w:val="none" w:sz="0" w:space="0" w:color="auto"/>
        <w:right w:val="none" w:sz="0" w:space="0" w:color="auto"/>
      </w:divBdr>
    </w:div>
    <w:div w:id="947472954">
      <w:bodyDiv w:val="1"/>
      <w:marLeft w:val="0"/>
      <w:marRight w:val="0"/>
      <w:marTop w:val="0"/>
      <w:marBottom w:val="0"/>
      <w:divBdr>
        <w:top w:val="none" w:sz="0" w:space="0" w:color="auto"/>
        <w:left w:val="none" w:sz="0" w:space="0" w:color="auto"/>
        <w:bottom w:val="none" w:sz="0" w:space="0" w:color="auto"/>
        <w:right w:val="none" w:sz="0" w:space="0" w:color="auto"/>
      </w:divBdr>
    </w:div>
    <w:div w:id="952128895">
      <w:bodyDiv w:val="1"/>
      <w:marLeft w:val="0"/>
      <w:marRight w:val="0"/>
      <w:marTop w:val="0"/>
      <w:marBottom w:val="0"/>
      <w:divBdr>
        <w:top w:val="none" w:sz="0" w:space="0" w:color="auto"/>
        <w:left w:val="none" w:sz="0" w:space="0" w:color="auto"/>
        <w:bottom w:val="none" w:sz="0" w:space="0" w:color="auto"/>
        <w:right w:val="none" w:sz="0" w:space="0" w:color="auto"/>
      </w:divBdr>
    </w:div>
    <w:div w:id="954291878">
      <w:bodyDiv w:val="1"/>
      <w:marLeft w:val="0"/>
      <w:marRight w:val="0"/>
      <w:marTop w:val="0"/>
      <w:marBottom w:val="0"/>
      <w:divBdr>
        <w:top w:val="none" w:sz="0" w:space="0" w:color="auto"/>
        <w:left w:val="none" w:sz="0" w:space="0" w:color="auto"/>
        <w:bottom w:val="none" w:sz="0" w:space="0" w:color="auto"/>
        <w:right w:val="none" w:sz="0" w:space="0" w:color="auto"/>
      </w:divBdr>
    </w:div>
    <w:div w:id="963389894">
      <w:bodyDiv w:val="1"/>
      <w:marLeft w:val="0"/>
      <w:marRight w:val="0"/>
      <w:marTop w:val="0"/>
      <w:marBottom w:val="0"/>
      <w:divBdr>
        <w:top w:val="none" w:sz="0" w:space="0" w:color="auto"/>
        <w:left w:val="none" w:sz="0" w:space="0" w:color="auto"/>
        <w:bottom w:val="none" w:sz="0" w:space="0" w:color="auto"/>
        <w:right w:val="none" w:sz="0" w:space="0" w:color="auto"/>
      </w:divBdr>
    </w:div>
    <w:div w:id="965967677">
      <w:bodyDiv w:val="1"/>
      <w:marLeft w:val="0"/>
      <w:marRight w:val="0"/>
      <w:marTop w:val="0"/>
      <w:marBottom w:val="0"/>
      <w:divBdr>
        <w:top w:val="none" w:sz="0" w:space="0" w:color="auto"/>
        <w:left w:val="none" w:sz="0" w:space="0" w:color="auto"/>
        <w:bottom w:val="none" w:sz="0" w:space="0" w:color="auto"/>
        <w:right w:val="none" w:sz="0" w:space="0" w:color="auto"/>
      </w:divBdr>
    </w:div>
    <w:div w:id="973021518">
      <w:bodyDiv w:val="1"/>
      <w:marLeft w:val="0"/>
      <w:marRight w:val="0"/>
      <w:marTop w:val="0"/>
      <w:marBottom w:val="0"/>
      <w:divBdr>
        <w:top w:val="none" w:sz="0" w:space="0" w:color="auto"/>
        <w:left w:val="none" w:sz="0" w:space="0" w:color="auto"/>
        <w:bottom w:val="none" w:sz="0" w:space="0" w:color="auto"/>
        <w:right w:val="none" w:sz="0" w:space="0" w:color="auto"/>
      </w:divBdr>
    </w:div>
    <w:div w:id="973365055">
      <w:bodyDiv w:val="1"/>
      <w:marLeft w:val="0"/>
      <w:marRight w:val="0"/>
      <w:marTop w:val="0"/>
      <w:marBottom w:val="0"/>
      <w:divBdr>
        <w:top w:val="none" w:sz="0" w:space="0" w:color="auto"/>
        <w:left w:val="none" w:sz="0" w:space="0" w:color="auto"/>
        <w:bottom w:val="none" w:sz="0" w:space="0" w:color="auto"/>
        <w:right w:val="none" w:sz="0" w:space="0" w:color="auto"/>
      </w:divBdr>
    </w:div>
    <w:div w:id="993413397">
      <w:bodyDiv w:val="1"/>
      <w:marLeft w:val="0"/>
      <w:marRight w:val="0"/>
      <w:marTop w:val="0"/>
      <w:marBottom w:val="0"/>
      <w:divBdr>
        <w:top w:val="none" w:sz="0" w:space="0" w:color="auto"/>
        <w:left w:val="none" w:sz="0" w:space="0" w:color="auto"/>
        <w:bottom w:val="none" w:sz="0" w:space="0" w:color="auto"/>
        <w:right w:val="none" w:sz="0" w:space="0" w:color="auto"/>
      </w:divBdr>
    </w:div>
    <w:div w:id="994334773">
      <w:bodyDiv w:val="1"/>
      <w:marLeft w:val="0"/>
      <w:marRight w:val="0"/>
      <w:marTop w:val="0"/>
      <w:marBottom w:val="0"/>
      <w:divBdr>
        <w:top w:val="none" w:sz="0" w:space="0" w:color="auto"/>
        <w:left w:val="none" w:sz="0" w:space="0" w:color="auto"/>
        <w:bottom w:val="none" w:sz="0" w:space="0" w:color="auto"/>
        <w:right w:val="none" w:sz="0" w:space="0" w:color="auto"/>
      </w:divBdr>
      <w:divsChild>
        <w:div w:id="746146529">
          <w:marLeft w:val="0"/>
          <w:marRight w:val="0"/>
          <w:marTop w:val="0"/>
          <w:marBottom w:val="0"/>
          <w:divBdr>
            <w:top w:val="none" w:sz="0" w:space="0" w:color="auto"/>
            <w:left w:val="none" w:sz="0" w:space="0" w:color="auto"/>
            <w:bottom w:val="none" w:sz="0" w:space="0" w:color="auto"/>
            <w:right w:val="none" w:sz="0" w:space="0" w:color="auto"/>
          </w:divBdr>
          <w:divsChild>
            <w:div w:id="1509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0825">
      <w:bodyDiv w:val="1"/>
      <w:marLeft w:val="0"/>
      <w:marRight w:val="0"/>
      <w:marTop w:val="0"/>
      <w:marBottom w:val="0"/>
      <w:divBdr>
        <w:top w:val="none" w:sz="0" w:space="0" w:color="auto"/>
        <w:left w:val="none" w:sz="0" w:space="0" w:color="auto"/>
        <w:bottom w:val="none" w:sz="0" w:space="0" w:color="auto"/>
        <w:right w:val="none" w:sz="0" w:space="0" w:color="auto"/>
      </w:divBdr>
    </w:div>
    <w:div w:id="994992090">
      <w:bodyDiv w:val="1"/>
      <w:marLeft w:val="0"/>
      <w:marRight w:val="0"/>
      <w:marTop w:val="0"/>
      <w:marBottom w:val="0"/>
      <w:divBdr>
        <w:top w:val="none" w:sz="0" w:space="0" w:color="auto"/>
        <w:left w:val="none" w:sz="0" w:space="0" w:color="auto"/>
        <w:bottom w:val="none" w:sz="0" w:space="0" w:color="auto"/>
        <w:right w:val="none" w:sz="0" w:space="0" w:color="auto"/>
      </w:divBdr>
    </w:div>
    <w:div w:id="998073450">
      <w:bodyDiv w:val="1"/>
      <w:marLeft w:val="0"/>
      <w:marRight w:val="0"/>
      <w:marTop w:val="0"/>
      <w:marBottom w:val="0"/>
      <w:divBdr>
        <w:top w:val="none" w:sz="0" w:space="0" w:color="auto"/>
        <w:left w:val="none" w:sz="0" w:space="0" w:color="auto"/>
        <w:bottom w:val="none" w:sz="0" w:space="0" w:color="auto"/>
        <w:right w:val="none" w:sz="0" w:space="0" w:color="auto"/>
      </w:divBdr>
    </w:div>
    <w:div w:id="1008828304">
      <w:bodyDiv w:val="1"/>
      <w:marLeft w:val="0"/>
      <w:marRight w:val="0"/>
      <w:marTop w:val="0"/>
      <w:marBottom w:val="0"/>
      <w:divBdr>
        <w:top w:val="none" w:sz="0" w:space="0" w:color="auto"/>
        <w:left w:val="none" w:sz="0" w:space="0" w:color="auto"/>
        <w:bottom w:val="none" w:sz="0" w:space="0" w:color="auto"/>
        <w:right w:val="none" w:sz="0" w:space="0" w:color="auto"/>
      </w:divBdr>
    </w:div>
    <w:div w:id="1010570834">
      <w:bodyDiv w:val="1"/>
      <w:marLeft w:val="0"/>
      <w:marRight w:val="0"/>
      <w:marTop w:val="0"/>
      <w:marBottom w:val="0"/>
      <w:divBdr>
        <w:top w:val="none" w:sz="0" w:space="0" w:color="auto"/>
        <w:left w:val="none" w:sz="0" w:space="0" w:color="auto"/>
        <w:bottom w:val="none" w:sz="0" w:space="0" w:color="auto"/>
        <w:right w:val="none" w:sz="0" w:space="0" w:color="auto"/>
      </w:divBdr>
    </w:div>
    <w:div w:id="1019240896">
      <w:bodyDiv w:val="1"/>
      <w:marLeft w:val="0"/>
      <w:marRight w:val="0"/>
      <w:marTop w:val="0"/>
      <w:marBottom w:val="0"/>
      <w:divBdr>
        <w:top w:val="none" w:sz="0" w:space="0" w:color="auto"/>
        <w:left w:val="none" w:sz="0" w:space="0" w:color="auto"/>
        <w:bottom w:val="none" w:sz="0" w:space="0" w:color="auto"/>
        <w:right w:val="none" w:sz="0" w:space="0" w:color="auto"/>
      </w:divBdr>
    </w:div>
    <w:div w:id="1026178435">
      <w:bodyDiv w:val="1"/>
      <w:marLeft w:val="0"/>
      <w:marRight w:val="0"/>
      <w:marTop w:val="0"/>
      <w:marBottom w:val="0"/>
      <w:divBdr>
        <w:top w:val="none" w:sz="0" w:space="0" w:color="auto"/>
        <w:left w:val="none" w:sz="0" w:space="0" w:color="auto"/>
        <w:bottom w:val="none" w:sz="0" w:space="0" w:color="auto"/>
        <w:right w:val="none" w:sz="0" w:space="0" w:color="auto"/>
      </w:divBdr>
    </w:div>
    <w:div w:id="1029141313">
      <w:bodyDiv w:val="1"/>
      <w:marLeft w:val="0"/>
      <w:marRight w:val="0"/>
      <w:marTop w:val="0"/>
      <w:marBottom w:val="0"/>
      <w:divBdr>
        <w:top w:val="none" w:sz="0" w:space="0" w:color="auto"/>
        <w:left w:val="none" w:sz="0" w:space="0" w:color="auto"/>
        <w:bottom w:val="none" w:sz="0" w:space="0" w:color="auto"/>
        <w:right w:val="none" w:sz="0" w:space="0" w:color="auto"/>
      </w:divBdr>
    </w:div>
    <w:div w:id="1039745191">
      <w:bodyDiv w:val="1"/>
      <w:marLeft w:val="0"/>
      <w:marRight w:val="0"/>
      <w:marTop w:val="0"/>
      <w:marBottom w:val="0"/>
      <w:divBdr>
        <w:top w:val="none" w:sz="0" w:space="0" w:color="auto"/>
        <w:left w:val="none" w:sz="0" w:space="0" w:color="auto"/>
        <w:bottom w:val="none" w:sz="0" w:space="0" w:color="auto"/>
        <w:right w:val="none" w:sz="0" w:space="0" w:color="auto"/>
      </w:divBdr>
    </w:div>
    <w:div w:id="1041051750">
      <w:bodyDiv w:val="1"/>
      <w:marLeft w:val="0"/>
      <w:marRight w:val="0"/>
      <w:marTop w:val="0"/>
      <w:marBottom w:val="0"/>
      <w:divBdr>
        <w:top w:val="none" w:sz="0" w:space="0" w:color="auto"/>
        <w:left w:val="none" w:sz="0" w:space="0" w:color="auto"/>
        <w:bottom w:val="none" w:sz="0" w:space="0" w:color="auto"/>
        <w:right w:val="none" w:sz="0" w:space="0" w:color="auto"/>
      </w:divBdr>
    </w:div>
    <w:div w:id="1045715658">
      <w:bodyDiv w:val="1"/>
      <w:marLeft w:val="0"/>
      <w:marRight w:val="0"/>
      <w:marTop w:val="0"/>
      <w:marBottom w:val="0"/>
      <w:divBdr>
        <w:top w:val="none" w:sz="0" w:space="0" w:color="auto"/>
        <w:left w:val="none" w:sz="0" w:space="0" w:color="auto"/>
        <w:bottom w:val="none" w:sz="0" w:space="0" w:color="auto"/>
        <w:right w:val="none" w:sz="0" w:space="0" w:color="auto"/>
      </w:divBdr>
    </w:div>
    <w:div w:id="1045909969">
      <w:bodyDiv w:val="1"/>
      <w:marLeft w:val="0"/>
      <w:marRight w:val="0"/>
      <w:marTop w:val="0"/>
      <w:marBottom w:val="0"/>
      <w:divBdr>
        <w:top w:val="none" w:sz="0" w:space="0" w:color="auto"/>
        <w:left w:val="none" w:sz="0" w:space="0" w:color="auto"/>
        <w:bottom w:val="none" w:sz="0" w:space="0" w:color="auto"/>
        <w:right w:val="none" w:sz="0" w:space="0" w:color="auto"/>
      </w:divBdr>
    </w:div>
    <w:div w:id="1046098304">
      <w:bodyDiv w:val="1"/>
      <w:marLeft w:val="0"/>
      <w:marRight w:val="0"/>
      <w:marTop w:val="0"/>
      <w:marBottom w:val="0"/>
      <w:divBdr>
        <w:top w:val="none" w:sz="0" w:space="0" w:color="auto"/>
        <w:left w:val="none" w:sz="0" w:space="0" w:color="auto"/>
        <w:bottom w:val="none" w:sz="0" w:space="0" w:color="auto"/>
        <w:right w:val="none" w:sz="0" w:space="0" w:color="auto"/>
      </w:divBdr>
      <w:divsChild>
        <w:div w:id="1357543874">
          <w:marLeft w:val="0"/>
          <w:marRight w:val="0"/>
          <w:marTop w:val="0"/>
          <w:marBottom w:val="0"/>
          <w:divBdr>
            <w:top w:val="none" w:sz="0" w:space="0" w:color="auto"/>
            <w:left w:val="none" w:sz="0" w:space="0" w:color="auto"/>
            <w:bottom w:val="none" w:sz="0" w:space="0" w:color="auto"/>
            <w:right w:val="none" w:sz="0" w:space="0" w:color="auto"/>
          </w:divBdr>
          <w:divsChild>
            <w:div w:id="337007504">
              <w:marLeft w:val="0"/>
              <w:marRight w:val="0"/>
              <w:marTop w:val="0"/>
              <w:marBottom w:val="0"/>
              <w:divBdr>
                <w:top w:val="none" w:sz="0" w:space="0" w:color="auto"/>
                <w:left w:val="none" w:sz="0" w:space="0" w:color="auto"/>
                <w:bottom w:val="none" w:sz="0" w:space="0" w:color="auto"/>
                <w:right w:val="none" w:sz="0" w:space="0" w:color="auto"/>
              </w:divBdr>
              <w:divsChild>
                <w:div w:id="16196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98937">
      <w:bodyDiv w:val="1"/>
      <w:marLeft w:val="0"/>
      <w:marRight w:val="0"/>
      <w:marTop w:val="0"/>
      <w:marBottom w:val="0"/>
      <w:divBdr>
        <w:top w:val="none" w:sz="0" w:space="0" w:color="auto"/>
        <w:left w:val="none" w:sz="0" w:space="0" w:color="auto"/>
        <w:bottom w:val="none" w:sz="0" w:space="0" w:color="auto"/>
        <w:right w:val="none" w:sz="0" w:space="0" w:color="auto"/>
      </w:divBdr>
    </w:div>
    <w:div w:id="1051225368">
      <w:bodyDiv w:val="1"/>
      <w:marLeft w:val="0"/>
      <w:marRight w:val="0"/>
      <w:marTop w:val="0"/>
      <w:marBottom w:val="0"/>
      <w:divBdr>
        <w:top w:val="none" w:sz="0" w:space="0" w:color="auto"/>
        <w:left w:val="none" w:sz="0" w:space="0" w:color="auto"/>
        <w:bottom w:val="none" w:sz="0" w:space="0" w:color="auto"/>
        <w:right w:val="none" w:sz="0" w:space="0" w:color="auto"/>
      </w:divBdr>
    </w:div>
    <w:div w:id="1053970090">
      <w:bodyDiv w:val="1"/>
      <w:marLeft w:val="0"/>
      <w:marRight w:val="0"/>
      <w:marTop w:val="0"/>
      <w:marBottom w:val="0"/>
      <w:divBdr>
        <w:top w:val="none" w:sz="0" w:space="0" w:color="auto"/>
        <w:left w:val="none" w:sz="0" w:space="0" w:color="auto"/>
        <w:bottom w:val="none" w:sz="0" w:space="0" w:color="auto"/>
        <w:right w:val="none" w:sz="0" w:space="0" w:color="auto"/>
      </w:divBdr>
    </w:div>
    <w:div w:id="1061365840">
      <w:bodyDiv w:val="1"/>
      <w:marLeft w:val="0"/>
      <w:marRight w:val="0"/>
      <w:marTop w:val="0"/>
      <w:marBottom w:val="0"/>
      <w:divBdr>
        <w:top w:val="none" w:sz="0" w:space="0" w:color="auto"/>
        <w:left w:val="none" w:sz="0" w:space="0" w:color="auto"/>
        <w:bottom w:val="none" w:sz="0" w:space="0" w:color="auto"/>
        <w:right w:val="none" w:sz="0" w:space="0" w:color="auto"/>
      </w:divBdr>
    </w:div>
    <w:div w:id="1065298750">
      <w:bodyDiv w:val="1"/>
      <w:marLeft w:val="0"/>
      <w:marRight w:val="0"/>
      <w:marTop w:val="0"/>
      <w:marBottom w:val="0"/>
      <w:divBdr>
        <w:top w:val="none" w:sz="0" w:space="0" w:color="auto"/>
        <w:left w:val="none" w:sz="0" w:space="0" w:color="auto"/>
        <w:bottom w:val="none" w:sz="0" w:space="0" w:color="auto"/>
        <w:right w:val="none" w:sz="0" w:space="0" w:color="auto"/>
      </w:divBdr>
    </w:div>
    <w:div w:id="1070037358">
      <w:bodyDiv w:val="1"/>
      <w:marLeft w:val="0"/>
      <w:marRight w:val="0"/>
      <w:marTop w:val="0"/>
      <w:marBottom w:val="0"/>
      <w:divBdr>
        <w:top w:val="none" w:sz="0" w:space="0" w:color="auto"/>
        <w:left w:val="none" w:sz="0" w:space="0" w:color="auto"/>
        <w:bottom w:val="none" w:sz="0" w:space="0" w:color="auto"/>
        <w:right w:val="none" w:sz="0" w:space="0" w:color="auto"/>
      </w:divBdr>
    </w:div>
    <w:div w:id="1072511910">
      <w:bodyDiv w:val="1"/>
      <w:marLeft w:val="0"/>
      <w:marRight w:val="0"/>
      <w:marTop w:val="0"/>
      <w:marBottom w:val="0"/>
      <w:divBdr>
        <w:top w:val="none" w:sz="0" w:space="0" w:color="auto"/>
        <w:left w:val="none" w:sz="0" w:space="0" w:color="auto"/>
        <w:bottom w:val="none" w:sz="0" w:space="0" w:color="auto"/>
        <w:right w:val="none" w:sz="0" w:space="0" w:color="auto"/>
      </w:divBdr>
    </w:div>
    <w:div w:id="1084569168">
      <w:bodyDiv w:val="1"/>
      <w:marLeft w:val="0"/>
      <w:marRight w:val="0"/>
      <w:marTop w:val="0"/>
      <w:marBottom w:val="0"/>
      <w:divBdr>
        <w:top w:val="none" w:sz="0" w:space="0" w:color="auto"/>
        <w:left w:val="none" w:sz="0" w:space="0" w:color="auto"/>
        <w:bottom w:val="none" w:sz="0" w:space="0" w:color="auto"/>
        <w:right w:val="none" w:sz="0" w:space="0" w:color="auto"/>
      </w:divBdr>
    </w:div>
    <w:div w:id="1084574399">
      <w:bodyDiv w:val="1"/>
      <w:marLeft w:val="0"/>
      <w:marRight w:val="0"/>
      <w:marTop w:val="0"/>
      <w:marBottom w:val="0"/>
      <w:divBdr>
        <w:top w:val="none" w:sz="0" w:space="0" w:color="auto"/>
        <w:left w:val="none" w:sz="0" w:space="0" w:color="auto"/>
        <w:bottom w:val="none" w:sz="0" w:space="0" w:color="auto"/>
        <w:right w:val="none" w:sz="0" w:space="0" w:color="auto"/>
      </w:divBdr>
    </w:div>
    <w:div w:id="1090544411">
      <w:bodyDiv w:val="1"/>
      <w:marLeft w:val="0"/>
      <w:marRight w:val="0"/>
      <w:marTop w:val="0"/>
      <w:marBottom w:val="0"/>
      <w:divBdr>
        <w:top w:val="none" w:sz="0" w:space="0" w:color="auto"/>
        <w:left w:val="none" w:sz="0" w:space="0" w:color="auto"/>
        <w:bottom w:val="none" w:sz="0" w:space="0" w:color="auto"/>
        <w:right w:val="none" w:sz="0" w:space="0" w:color="auto"/>
      </w:divBdr>
    </w:div>
    <w:div w:id="1103844587">
      <w:bodyDiv w:val="1"/>
      <w:marLeft w:val="0"/>
      <w:marRight w:val="0"/>
      <w:marTop w:val="0"/>
      <w:marBottom w:val="0"/>
      <w:divBdr>
        <w:top w:val="none" w:sz="0" w:space="0" w:color="auto"/>
        <w:left w:val="none" w:sz="0" w:space="0" w:color="auto"/>
        <w:bottom w:val="none" w:sz="0" w:space="0" w:color="auto"/>
        <w:right w:val="none" w:sz="0" w:space="0" w:color="auto"/>
      </w:divBdr>
    </w:div>
    <w:div w:id="1109424694">
      <w:bodyDiv w:val="1"/>
      <w:marLeft w:val="0"/>
      <w:marRight w:val="0"/>
      <w:marTop w:val="0"/>
      <w:marBottom w:val="0"/>
      <w:divBdr>
        <w:top w:val="none" w:sz="0" w:space="0" w:color="auto"/>
        <w:left w:val="none" w:sz="0" w:space="0" w:color="auto"/>
        <w:bottom w:val="none" w:sz="0" w:space="0" w:color="auto"/>
        <w:right w:val="none" w:sz="0" w:space="0" w:color="auto"/>
      </w:divBdr>
    </w:div>
    <w:div w:id="1115249135">
      <w:bodyDiv w:val="1"/>
      <w:marLeft w:val="0"/>
      <w:marRight w:val="0"/>
      <w:marTop w:val="0"/>
      <w:marBottom w:val="0"/>
      <w:divBdr>
        <w:top w:val="none" w:sz="0" w:space="0" w:color="auto"/>
        <w:left w:val="none" w:sz="0" w:space="0" w:color="auto"/>
        <w:bottom w:val="none" w:sz="0" w:space="0" w:color="auto"/>
        <w:right w:val="none" w:sz="0" w:space="0" w:color="auto"/>
      </w:divBdr>
    </w:div>
    <w:div w:id="1119910648">
      <w:bodyDiv w:val="1"/>
      <w:marLeft w:val="0"/>
      <w:marRight w:val="0"/>
      <w:marTop w:val="0"/>
      <w:marBottom w:val="0"/>
      <w:divBdr>
        <w:top w:val="none" w:sz="0" w:space="0" w:color="auto"/>
        <w:left w:val="none" w:sz="0" w:space="0" w:color="auto"/>
        <w:bottom w:val="none" w:sz="0" w:space="0" w:color="auto"/>
        <w:right w:val="none" w:sz="0" w:space="0" w:color="auto"/>
      </w:divBdr>
    </w:div>
    <w:div w:id="1121530349">
      <w:bodyDiv w:val="1"/>
      <w:marLeft w:val="0"/>
      <w:marRight w:val="0"/>
      <w:marTop w:val="0"/>
      <w:marBottom w:val="0"/>
      <w:divBdr>
        <w:top w:val="none" w:sz="0" w:space="0" w:color="auto"/>
        <w:left w:val="none" w:sz="0" w:space="0" w:color="auto"/>
        <w:bottom w:val="none" w:sz="0" w:space="0" w:color="auto"/>
        <w:right w:val="none" w:sz="0" w:space="0" w:color="auto"/>
      </w:divBdr>
    </w:div>
    <w:div w:id="1132207902">
      <w:bodyDiv w:val="1"/>
      <w:marLeft w:val="0"/>
      <w:marRight w:val="0"/>
      <w:marTop w:val="0"/>
      <w:marBottom w:val="0"/>
      <w:divBdr>
        <w:top w:val="none" w:sz="0" w:space="0" w:color="auto"/>
        <w:left w:val="none" w:sz="0" w:space="0" w:color="auto"/>
        <w:bottom w:val="none" w:sz="0" w:space="0" w:color="auto"/>
        <w:right w:val="none" w:sz="0" w:space="0" w:color="auto"/>
      </w:divBdr>
    </w:div>
    <w:div w:id="1139684182">
      <w:bodyDiv w:val="1"/>
      <w:marLeft w:val="0"/>
      <w:marRight w:val="0"/>
      <w:marTop w:val="0"/>
      <w:marBottom w:val="0"/>
      <w:divBdr>
        <w:top w:val="none" w:sz="0" w:space="0" w:color="auto"/>
        <w:left w:val="none" w:sz="0" w:space="0" w:color="auto"/>
        <w:bottom w:val="none" w:sz="0" w:space="0" w:color="auto"/>
        <w:right w:val="none" w:sz="0" w:space="0" w:color="auto"/>
      </w:divBdr>
    </w:div>
    <w:div w:id="1148403188">
      <w:bodyDiv w:val="1"/>
      <w:marLeft w:val="0"/>
      <w:marRight w:val="0"/>
      <w:marTop w:val="0"/>
      <w:marBottom w:val="0"/>
      <w:divBdr>
        <w:top w:val="none" w:sz="0" w:space="0" w:color="auto"/>
        <w:left w:val="none" w:sz="0" w:space="0" w:color="auto"/>
        <w:bottom w:val="none" w:sz="0" w:space="0" w:color="auto"/>
        <w:right w:val="none" w:sz="0" w:space="0" w:color="auto"/>
      </w:divBdr>
    </w:div>
    <w:div w:id="1149515760">
      <w:bodyDiv w:val="1"/>
      <w:marLeft w:val="0"/>
      <w:marRight w:val="0"/>
      <w:marTop w:val="0"/>
      <w:marBottom w:val="0"/>
      <w:divBdr>
        <w:top w:val="none" w:sz="0" w:space="0" w:color="auto"/>
        <w:left w:val="none" w:sz="0" w:space="0" w:color="auto"/>
        <w:bottom w:val="none" w:sz="0" w:space="0" w:color="auto"/>
        <w:right w:val="none" w:sz="0" w:space="0" w:color="auto"/>
      </w:divBdr>
    </w:div>
    <w:div w:id="1150486813">
      <w:bodyDiv w:val="1"/>
      <w:marLeft w:val="0"/>
      <w:marRight w:val="0"/>
      <w:marTop w:val="0"/>
      <w:marBottom w:val="0"/>
      <w:divBdr>
        <w:top w:val="none" w:sz="0" w:space="0" w:color="auto"/>
        <w:left w:val="none" w:sz="0" w:space="0" w:color="auto"/>
        <w:bottom w:val="none" w:sz="0" w:space="0" w:color="auto"/>
        <w:right w:val="none" w:sz="0" w:space="0" w:color="auto"/>
      </w:divBdr>
    </w:div>
    <w:div w:id="1158154961">
      <w:bodyDiv w:val="1"/>
      <w:marLeft w:val="0"/>
      <w:marRight w:val="0"/>
      <w:marTop w:val="0"/>
      <w:marBottom w:val="0"/>
      <w:divBdr>
        <w:top w:val="none" w:sz="0" w:space="0" w:color="auto"/>
        <w:left w:val="none" w:sz="0" w:space="0" w:color="auto"/>
        <w:bottom w:val="none" w:sz="0" w:space="0" w:color="auto"/>
        <w:right w:val="none" w:sz="0" w:space="0" w:color="auto"/>
      </w:divBdr>
    </w:div>
    <w:div w:id="1158959501">
      <w:bodyDiv w:val="1"/>
      <w:marLeft w:val="0"/>
      <w:marRight w:val="0"/>
      <w:marTop w:val="0"/>
      <w:marBottom w:val="0"/>
      <w:divBdr>
        <w:top w:val="none" w:sz="0" w:space="0" w:color="auto"/>
        <w:left w:val="none" w:sz="0" w:space="0" w:color="auto"/>
        <w:bottom w:val="none" w:sz="0" w:space="0" w:color="auto"/>
        <w:right w:val="none" w:sz="0" w:space="0" w:color="auto"/>
      </w:divBdr>
    </w:div>
    <w:div w:id="1183322836">
      <w:bodyDiv w:val="1"/>
      <w:marLeft w:val="0"/>
      <w:marRight w:val="0"/>
      <w:marTop w:val="0"/>
      <w:marBottom w:val="0"/>
      <w:divBdr>
        <w:top w:val="none" w:sz="0" w:space="0" w:color="auto"/>
        <w:left w:val="none" w:sz="0" w:space="0" w:color="auto"/>
        <w:bottom w:val="none" w:sz="0" w:space="0" w:color="auto"/>
        <w:right w:val="none" w:sz="0" w:space="0" w:color="auto"/>
      </w:divBdr>
    </w:div>
    <w:div w:id="1189680707">
      <w:bodyDiv w:val="1"/>
      <w:marLeft w:val="0"/>
      <w:marRight w:val="0"/>
      <w:marTop w:val="0"/>
      <w:marBottom w:val="0"/>
      <w:divBdr>
        <w:top w:val="none" w:sz="0" w:space="0" w:color="auto"/>
        <w:left w:val="none" w:sz="0" w:space="0" w:color="auto"/>
        <w:bottom w:val="none" w:sz="0" w:space="0" w:color="auto"/>
        <w:right w:val="none" w:sz="0" w:space="0" w:color="auto"/>
      </w:divBdr>
      <w:divsChild>
        <w:div w:id="1222668324">
          <w:marLeft w:val="0"/>
          <w:marRight w:val="0"/>
          <w:marTop w:val="0"/>
          <w:marBottom w:val="0"/>
          <w:divBdr>
            <w:top w:val="none" w:sz="0" w:space="0" w:color="auto"/>
            <w:left w:val="none" w:sz="0" w:space="0" w:color="auto"/>
            <w:bottom w:val="none" w:sz="0" w:space="0" w:color="auto"/>
            <w:right w:val="none" w:sz="0" w:space="0" w:color="auto"/>
          </w:divBdr>
          <w:divsChild>
            <w:div w:id="392656296">
              <w:marLeft w:val="0"/>
              <w:marRight w:val="0"/>
              <w:marTop w:val="0"/>
              <w:marBottom w:val="0"/>
              <w:divBdr>
                <w:top w:val="none" w:sz="0" w:space="0" w:color="auto"/>
                <w:left w:val="none" w:sz="0" w:space="0" w:color="auto"/>
                <w:bottom w:val="none" w:sz="0" w:space="0" w:color="auto"/>
                <w:right w:val="none" w:sz="0" w:space="0" w:color="auto"/>
              </w:divBdr>
              <w:divsChild>
                <w:div w:id="18043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60277">
      <w:bodyDiv w:val="1"/>
      <w:marLeft w:val="0"/>
      <w:marRight w:val="0"/>
      <w:marTop w:val="0"/>
      <w:marBottom w:val="0"/>
      <w:divBdr>
        <w:top w:val="none" w:sz="0" w:space="0" w:color="auto"/>
        <w:left w:val="none" w:sz="0" w:space="0" w:color="auto"/>
        <w:bottom w:val="none" w:sz="0" w:space="0" w:color="auto"/>
        <w:right w:val="none" w:sz="0" w:space="0" w:color="auto"/>
      </w:divBdr>
    </w:div>
    <w:div w:id="1199974919">
      <w:bodyDiv w:val="1"/>
      <w:marLeft w:val="0"/>
      <w:marRight w:val="0"/>
      <w:marTop w:val="0"/>
      <w:marBottom w:val="0"/>
      <w:divBdr>
        <w:top w:val="none" w:sz="0" w:space="0" w:color="auto"/>
        <w:left w:val="none" w:sz="0" w:space="0" w:color="auto"/>
        <w:bottom w:val="none" w:sz="0" w:space="0" w:color="auto"/>
        <w:right w:val="none" w:sz="0" w:space="0" w:color="auto"/>
      </w:divBdr>
    </w:div>
    <w:div w:id="1203178156">
      <w:bodyDiv w:val="1"/>
      <w:marLeft w:val="0"/>
      <w:marRight w:val="0"/>
      <w:marTop w:val="0"/>
      <w:marBottom w:val="0"/>
      <w:divBdr>
        <w:top w:val="none" w:sz="0" w:space="0" w:color="auto"/>
        <w:left w:val="none" w:sz="0" w:space="0" w:color="auto"/>
        <w:bottom w:val="none" w:sz="0" w:space="0" w:color="auto"/>
        <w:right w:val="none" w:sz="0" w:space="0" w:color="auto"/>
      </w:divBdr>
    </w:div>
    <w:div w:id="1215043292">
      <w:bodyDiv w:val="1"/>
      <w:marLeft w:val="0"/>
      <w:marRight w:val="0"/>
      <w:marTop w:val="0"/>
      <w:marBottom w:val="0"/>
      <w:divBdr>
        <w:top w:val="none" w:sz="0" w:space="0" w:color="auto"/>
        <w:left w:val="none" w:sz="0" w:space="0" w:color="auto"/>
        <w:bottom w:val="none" w:sz="0" w:space="0" w:color="auto"/>
        <w:right w:val="none" w:sz="0" w:space="0" w:color="auto"/>
      </w:divBdr>
    </w:div>
    <w:div w:id="1218515336">
      <w:bodyDiv w:val="1"/>
      <w:marLeft w:val="0"/>
      <w:marRight w:val="0"/>
      <w:marTop w:val="0"/>
      <w:marBottom w:val="0"/>
      <w:divBdr>
        <w:top w:val="none" w:sz="0" w:space="0" w:color="auto"/>
        <w:left w:val="none" w:sz="0" w:space="0" w:color="auto"/>
        <w:bottom w:val="none" w:sz="0" w:space="0" w:color="auto"/>
        <w:right w:val="none" w:sz="0" w:space="0" w:color="auto"/>
      </w:divBdr>
    </w:div>
    <w:div w:id="1220289916">
      <w:bodyDiv w:val="1"/>
      <w:marLeft w:val="0"/>
      <w:marRight w:val="0"/>
      <w:marTop w:val="0"/>
      <w:marBottom w:val="0"/>
      <w:divBdr>
        <w:top w:val="none" w:sz="0" w:space="0" w:color="auto"/>
        <w:left w:val="none" w:sz="0" w:space="0" w:color="auto"/>
        <w:bottom w:val="none" w:sz="0" w:space="0" w:color="auto"/>
        <w:right w:val="none" w:sz="0" w:space="0" w:color="auto"/>
      </w:divBdr>
    </w:div>
    <w:div w:id="1221399043">
      <w:bodyDiv w:val="1"/>
      <w:marLeft w:val="0"/>
      <w:marRight w:val="0"/>
      <w:marTop w:val="0"/>
      <w:marBottom w:val="0"/>
      <w:divBdr>
        <w:top w:val="none" w:sz="0" w:space="0" w:color="auto"/>
        <w:left w:val="none" w:sz="0" w:space="0" w:color="auto"/>
        <w:bottom w:val="none" w:sz="0" w:space="0" w:color="auto"/>
        <w:right w:val="none" w:sz="0" w:space="0" w:color="auto"/>
      </w:divBdr>
    </w:div>
    <w:div w:id="1228567044">
      <w:bodyDiv w:val="1"/>
      <w:marLeft w:val="0"/>
      <w:marRight w:val="0"/>
      <w:marTop w:val="0"/>
      <w:marBottom w:val="0"/>
      <w:divBdr>
        <w:top w:val="none" w:sz="0" w:space="0" w:color="auto"/>
        <w:left w:val="none" w:sz="0" w:space="0" w:color="auto"/>
        <w:bottom w:val="none" w:sz="0" w:space="0" w:color="auto"/>
        <w:right w:val="none" w:sz="0" w:space="0" w:color="auto"/>
      </w:divBdr>
    </w:div>
    <w:div w:id="1230963933">
      <w:bodyDiv w:val="1"/>
      <w:marLeft w:val="0"/>
      <w:marRight w:val="0"/>
      <w:marTop w:val="0"/>
      <w:marBottom w:val="0"/>
      <w:divBdr>
        <w:top w:val="none" w:sz="0" w:space="0" w:color="auto"/>
        <w:left w:val="none" w:sz="0" w:space="0" w:color="auto"/>
        <w:bottom w:val="none" w:sz="0" w:space="0" w:color="auto"/>
        <w:right w:val="none" w:sz="0" w:space="0" w:color="auto"/>
      </w:divBdr>
    </w:div>
    <w:div w:id="1235898032">
      <w:bodyDiv w:val="1"/>
      <w:marLeft w:val="0"/>
      <w:marRight w:val="0"/>
      <w:marTop w:val="0"/>
      <w:marBottom w:val="0"/>
      <w:divBdr>
        <w:top w:val="none" w:sz="0" w:space="0" w:color="auto"/>
        <w:left w:val="none" w:sz="0" w:space="0" w:color="auto"/>
        <w:bottom w:val="none" w:sz="0" w:space="0" w:color="auto"/>
        <w:right w:val="none" w:sz="0" w:space="0" w:color="auto"/>
      </w:divBdr>
    </w:div>
    <w:div w:id="1236083987">
      <w:bodyDiv w:val="1"/>
      <w:marLeft w:val="0"/>
      <w:marRight w:val="0"/>
      <w:marTop w:val="0"/>
      <w:marBottom w:val="0"/>
      <w:divBdr>
        <w:top w:val="none" w:sz="0" w:space="0" w:color="auto"/>
        <w:left w:val="none" w:sz="0" w:space="0" w:color="auto"/>
        <w:bottom w:val="none" w:sz="0" w:space="0" w:color="auto"/>
        <w:right w:val="none" w:sz="0" w:space="0" w:color="auto"/>
      </w:divBdr>
    </w:div>
    <w:div w:id="1236286366">
      <w:bodyDiv w:val="1"/>
      <w:marLeft w:val="0"/>
      <w:marRight w:val="0"/>
      <w:marTop w:val="0"/>
      <w:marBottom w:val="0"/>
      <w:divBdr>
        <w:top w:val="none" w:sz="0" w:space="0" w:color="auto"/>
        <w:left w:val="none" w:sz="0" w:space="0" w:color="auto"/>
        <w:bottom w:val="none" w:sz="0" w:space="0" w:color="auto"/>
        <w:right w:val="none" w:sz="0" w:space="0" w:color="auto"/>
      </w:divBdr>
    </w:div>
    <w:div w:id="1242374866">
      <w:bodyDiv w:val="1"/>
      <w:marLeft w:val="0"/>
      <w:marRight w:val="0"/>
      <w:marTop w:val="0"/>
      <w:marBottom w:val="0"/>
      <w:divBdr>
        <w:top w:val="none" w:sz="0" w:space="0" w:color="auto"/>
        <w:left w:val="none" w:sz="0" w:space="0" w:color="auto"/>
        <w:bottom w:val="none" w:sz="0" w:space="0" w:color="auto"/>
        <w:right w:val="none" w:sz="0" w:space="0" w:color="auto"/>
      </w:divBdr>
    </w:div>
    <w:div w:id="1258251255">
      <w:bodyDiv w:val="1"/>
      <w:marLeft w:val="0"/>
      <w:marRight w:val="0"/>
      <w:marTop w:val="0"/>
      <w:marBottom w:val="0"/>
      <w:divBdr>
        <w:top w:val="none" w:sz="0" w:space="0" w:color="auto"/>
        <w:left w:val="none" w:sz="0" w:space="0" w:color="auto"/>
        <w:bottom w:val="none" w:sz="0" w:space="0" w:color="auto"/>
        <w:right w:val="none" w:sz="0" w:space="0" w:color="auto"/>
      </w:divBdr>
    </w:div>
    <w:div w:id="1280844230">
      <w:bodyDiv w:val="1"/>
      <w:marLeft w:val="0"/>
      <w:marRight w:val="0"/>
      <w:marTop w:val="0"/>
      <w:marBottom w:val="0"/>
      <w:divBdr>
        <w:top w:val="none" w:sz="0" w:space="0" w:color="auto"/>
        <w:left w:val="none" w:sz="0" w:space="0" w:color="auto"/>
        <w:bottom w:val="none" w:sz="0" w:space="0" w:color="auto"/>
        <w:right w:val="none" w:sz="0" w:space="0" w:color="auto"/>
      </w:divBdr>
    </w:div>
    <w:div w:id="1286082638">
      <w:bodyDiv w:val="1"/>
      <w:marLeft w:val="0"/>
      <w:marRight w:val="0"/>
      <w:marTop w:val="0"/>
      <w:marBottom w:val="0"/>
      <w:divBdr>
        <w:top w:val="none" w:sz="0" w:space="0" w:color="auto"/>
        <w:left w:val="none" w:sz="0" w:space="0" w:color="auto"/>
        <w:bottom w:val="none" w:sz="0" w:space="0" w:color="auto"/>
        <w:right w:val="none" w:sz="0" w:space="0" w:color="auto"/>
      </w:divBdr>
    </w:div>
    <w:div w:id="1288509042">
      <w:bodyDiv w:val="1"/>
      <w:marLeft w:val="0"/>
      <w:marRight w:val="0"/>
      <w:marTop w:val="0"/>
      <w:marBottom w:val="0"/>
      <w:divBdr>
        <w:top w:val="none" w:sz="0" w:space="0" w:color="auto"/>
        <w:left w:val="none" w:sz="0" w:space="0" w:color="auto"/>
        <w:bottom w:val="none" w:sz="0" w:space="0" w:color="auto"/>
        <w:right w:val="none" w:sz="0" w:space="0" w:color="auto"/>
      </w:divBdr>
    </w:div>
    <w:div w:id="1311136894">
      <w:bodyDiv w:val="1"/>
      <w:marLeft w:val="0"/>
      <w:marRight w:val="0"/>
      <w:marTop w:val="0"/>
      <w:marBottom w:val="0"/>
      <w:divBdr>
        <w:top w:val="none" w:sz="0" w:space="0" w:color="auto"/>
        <w:left w:val="none" w:sz="0" w:space="0" w:color="auto"/>
        <w:bottom w:val="none" w:sz="0" w:space="0" w:color="auto"/>
        <w:right w:val="none" w:sz="0" w:space="0" w:color="auto"/>
      </w:divBdr>
    </w:div>
    <w:div w:id="1343363702">
      <w:bodyDiv w:val="1"/>
      <w:marLeft w:val="0"/>
      <w:marRight w:val="0"/>
      <w:marTop w:val="0"/>
      <w:marBottom w:val="0"/>
      <w:divBdr>
        <w:top w:val="none" w:sz="0" w:space="0" w:color="auto"/>
        <w:left w:val="none" w:sz="0" w:space="0" w:color="auto"/>
        <w:bottom w:val="none" w:sz="0" w:space="0" w:color="auto"/>
        <w:right w:val="none" w:sz="0" w:space="0" w:color="auto"/>
      </w:divBdr>
    </w:div>
    <w:div w:id="1345396784">
      <w:bodyDiv w:val="1"/>
      <w:marLeft w:val="0"/>
      <w:marRight w:val="0"/>
      <w:marTop w:val="0"/>
      <w:marBottom w:val="0"/>
      <w:divBdr>
        <w:top w:val="none" w:sz="0" w:space="0" w:color="auto"/>
        <w:left w:val="none" w:sz="0" w:space="0" w:color="auto"/>
        <w:bottom w:val="none" w:sz="0" w:space="0" w:color="auto"/>
        <w:right w:val="none" w:sz="0" w:space="0" w:color="auto"/>
      </w:divBdr>
    </w:div>
    <w:div w:id="1358001175">
      <w:bodyDiv w:val="1"/>
      <w:marLeft w:val="0"/>
      <w:marRight w:val="0"/>
      <w:marTop w:val="0"/>
      <w:marBottom w:val="0"/>
      <w:divBdr>
        <w:top w:val="none" w:sz="0" w:space="0" w:color="auto"/>
        <w:left w:val="none" w:sz="0" w:space="0" w:color="auto"/>
        <w:bottom w:val="none" w:sz="0" w:space="0" w:color="auto"/>
        <w:right w:val="none" w:sz="0" w:space="0" w:color="auto"/>
      </w:divBdr>
    </w:div>
    <w:div w:id="1363364232">
      <w:bodyDiv w:val="1"/>
      <w:marLeft w:val="0"/>
      <w:marRight w:val="0"/>
      <w:marTop w:val="0"/>
      <w:marBottom w:val="0"/>
      <w:divBdr>
        <w:top w:val="none" w:sz="0" w:space="0" w:color="auto"/>
        <w:left w:val="none" w:sz="0" w:space="0" w:color="auto"/>
        <w:bottom w:val="none" w:sz="0" w:space="0" w:color="auto"/>
        <w:right w:val="none" w:sz="0" w:space="0" w:color="auto"/>
      </w:divBdr>
    </w:div>
    <w:div w:id="1368916196">
      <w:bodyDiv w:val="1"/>
      <w:marLeft w:val="0"/>
      <w:marRight w:val="0"/>
      <w:marTop w:val="0"/>
      <w:marBottom w:val="0"/>
      <w:divBdr>
        <w:top w:val="none" w:sz="0" w:space="0" w:color="auto"/>
        <w:left w:val="none" w:sz="0" w:space="0" w:color="auto"/>
        <w:bottom w:val="none" w:sz="0" w:space="0" w:color="auto"/>
        <w:right w:val="none" w:sz="0" w:space="0" w:color="auto"/>
      </w:divBdr>
    </w:div>
    <w:div w:id="1369720676">
      <w:bodyDiv w:val="1"/>
      <w:marLeft w:val="0"/>
      <w:marRight w:val="0"/>
      <w:marTop w:val="0"/>
      <w:marBottom w:val="0"/>
      <w:divBdr>
        <w:top w:val="none" w:sz="0" w:space="0" w:color="auto"/>
        <w:left w:val="none" w:sz="0" w:space="0" w:color="auto"/>
        <w:bottom w:val="none" w:sz="0" w:space="0" w:color="auto"/>
        <w:right w:val="none" w:sz="0" w:space="0" w:color="auto"/>
      </w:divBdr>
    </w:div>
    <w:div w:id="1376348341">
      <w:bodyDiv w:val="1"/>
      <w:marLeft w:val="0"/>
      <w:marRight w:val="0"/>
      <w:marTop w:val="0"/>
      <w:marBottom w:val="0"/>
      <w:divBdr>
        <w:top w:val="none" w:sz="0" w:space="0" w:color="auto"/>
        <w:left w:val="none" w:sz="0" w:space="0" w:color="auto"/>
        <w:bottom w:val="none" w:sz="0" w:space="0" w:color="auto"/>
        <w:right w:val="none" w:sz="0" w:space="0" w:color="auto"/>
      </w:divBdr>
    </w:div>
    <w:div w:id="1381173891">
      <w:bodyDiv w:val="1"/>
      <w:marLeft w:val="0"/>
      <w:marRight w:val="0"/>
      <w:marTop w:val="0"/>
      <w:marBottom w:val="0"/>
      <w:divBdr>
        <w:top w:val="none" w:sz="0" w:space="0" w:color="auto"/>
        <w:left w:val="none" w:sz="0" w:space="0" w:color="auto"/>
        <w:bottom w:val="none" w:sz="0" w:space="0" w:color="auto"/>
        <w:right w:val="none" w:sz="0" w:space="0" w:color="auto"/>
      </w:divBdr>
    </w:div>
    <w:div w:id="1382746114">
      <w:bodyDiv w:val="1"/>
      <w:marLeft w:val="0"/>
      <w:marRight w:val="0"/>
      <w:marTop w:val="0"/>
      <w:marBottom w:val="0"/>
      <w:divBdr>
        <w:top w:val="none" w:sz="0" w:space="0" w:color="auto"/>
        <w:left w:val="none" w:sz="0" w:space="0" w:color="auto"/>
        <w:bottom w:val="none" w:sz="0" w:space="0" w:color="auto"/>
        <w:right w:val="none" w:sz="0" w:space="0" w:color="auto"/>
      </w:divBdr>
    </w:div>
    <w:div w:id="1395079533">
      <w:bodyDiv w:val="1"/>
      <w:marLeft w:val="0"/>
      <w:marRight w:val="0"/>
      <w:marTop w:val="0"/>
      <w:marBottom w:val="0"/>
      <w:divBdr>
        <w:top w:val="none" w:sz="0" w:space="0" w:color="auto"/>
        <w:left w:val="none" w:sz="0" w:space="0" w:color="auto"/>
        <w:bottom w:val="none" w:sz="0" w:space="0" w:color="auto"/>
        <w:right w:val="none" w:sz="0" w:space="0" w:color="auto"/>
      </w:divBdr>
    </w:div>
    <w:div w:id="1395160152">
      <w:bodyDiv w:val="1"/>
      <w:marLeft w:val="0"/>
      <w:marRight w:val="0"/>
      <w:marTop w:val="0"/>
      <w:marBottom w:val="0"/>
      <w:divBdr>
        <w:top w:val="none" w:sz="0" w:space="0" w:color="auto"/>
        <w:left w:val="none" w:sz="0" w:space="0" w:color="auto"/>
        <w:bottom w:val="none" w:sz="0" w:space="0" w:color="auto"/>
        <w:right w:val="none" w:sz="0" w:space="0" w:color="auto"/>
      </w:divBdr>
    </w:div>
    <w:div w:id="1400329022">
      <w:bodyDiv w:val="1"/>
      <w:marLeft w:val="0"/>
      <w:marRight w:val="0"/>
      <w:marTop w:val="0"/>
      <w:marBottom w:val="0"/>
      <w:divBdr>
        <w:top w:val="none" w:sz="0" w:space="0" w:color="auto"/>
        <w:left w:val="none" w:sz="0" w:space="0" w:color="auto"/>
        <w:bottom w:val="none" w:sz="0" w:space="0" w:color="auto"/>
        <w:right w:val="none" w:sz="0" w:space="0" w:color="auto"/>
      </w:divBdr>
    </w:div>
    <w:div w:id="1406221469">
      <w:bodyDiv w:val="1"/>
      <w:marLeft w:val="0"/>
      <w:marRight w:val="0"/>
      <w:marTop w:val="0"/>
      <w:marBottom w:val="0"/>
      <w:divBdr>
        <w:top w:val="none" w:sz="0" w:space="0" w:color="auto"/>
        <w:left w:val="none" w:sz="0" w:space="0" w:color="auto"/>
        <w:bottom w:val="none" w:sz="0" w:space="0" w:color="auto"/>
        <w:right w:val="none" w:sz="0" w:space="0" w:color="auto"/>
      </w:divBdr>
    </w:div>
    <w:div w:id="1407265867">
      <w:bodyDiv w:val="1"/>
      <w:marLeft w:val="0"/>
      <w:marRight w:val="0"/>
      <w:marTop w:val="0"/>
      <w:marBottom w:val="0"/>
      <w:divBdr>
        <w:top w:val="none" w:sz="0" w:space="0" w:color="auto"/>
        <w:left w:val="none" w:sz="0" w:space="0" w:color="auto"/>
        <w:bottom w:val="none" w:sz="0" w:space="0" w:color="auto"/>
        <w:right w:val="none" w:sz="0" w:space="0" w:color="auto"/>
      </w:divBdr>
    </w:div>
    <w:div w:id="1409384129">
      <w:bodyDiv w:val="1"/>
      <w:marLeft w:val="0"/>
      <w:marRight w:val="0"/>
      <w:marTop w:val="0"/>
      <w:marBottom w:val="0"/>
      <w:divBdr>
        <w:top w:val="none" w:sz="0" w:space="0" w:color="auto"/>
        <w:left w:val="none" w:sz="0" w:space="0" w:color="auto"/>
        <w:bottom w:val="none" w:sz="0" w:space="0" w:color="auto"/>
        <w:right w:val="none" w:sz="0" w:space="0" w:color="auto"/>
      </w:divBdr>
    </w:div>
    <w:div w:id="1419788730">
      <w:bodyDiv w:val="1"/>
      <w:marLeft w:val="0"/>
      <w:marRight w:val="0"/>
      <w:marTop w:val="0"/>
      <w:marBottom w:val="0"/>
      <w:divBdr>
        <w:top w:val="none" w:sz="0" w:space="0" w:color="auto"/>
        <w:left w:val="none" w:sz="0" w:space="0" w:color="auto"/>
        <w:bottom w:val="none" w:sz="0" w:space="0" w:color="auto"/>
        <w:right w:val="none" w:sz="0" w:space="0" w:color="auto"/>
      </w:divBdr>
    </w:div>
    <w:div w:id="1422332344">
      <w:bodyDiv w:val="1"/>
      <w:marLeft w:val="0"/>
      <w:marRight w:val="0"/>
      <w:marTop w:val="0"/>
      <w:marBottom w:val="0"/>
      <w:divBdr>
        <w:top w:val="none" w:sz="0" w:space="0" w:color="auto"/>
        <w:left w:val="none" w:sz="0" w:space="0" w:color="auto"/>
        <w:bottom w:val="none" w:sz="0" w:space="0" w:color="auto"/>
        <w:right w:val="none" w:sz="0" w:space="0" w:color="auto"/>
      </w:divBdr>
    </w:div>
    <w:div w:id="1432511423">
      <w:bodyDiv w:val="1"/>
      <w:marLeft w:val="0"/>
      <w:marRight w:val="0"/>
      <w:marTop w:val="0"/>
      <w:marBottom w:val="0"/>
      <w:divBdr>
        <w:top w:val="none" w:sz="0" w:space="0" w:color="auto"/>
        <w:left w:val="none" w:sz="0" w:space="0" w:color="auto"/>
        <w:bottom w:val="none" w:sz="0" w:space="0" w:color="auto"/>
        <w:right w:val="none" w:sz="0" w:space="0" w:color="auto"/>
      </w:divBdr>
    </w:div>
    <w:div w:id="1433355861">
      <w:bodyDiv w:val="1"/>
      <w:marLeft w:val="0"/>
      <w:marRight w:val="0"/>
      <w:marTop w:val="0"/>
      <w:marBottom w:val="0"/>
      <w:divBdr>
        <w:top w:val="none" w:sz="0" w:space="0" w:color="auto"/>
        <w:left w:val="none" w:sz="0" w:space="0" w:color="auto"/>
        <w:bottom w:val="none" w:sz="0" w:space="0" w:color="auto"/>
        <w:right w:val="none" w:sz="0" w:space="0" w:color="auto"/>
      </w:divBdr>
    </w:div>
    <w:div w:id="1445029439">
      <w:bodyDiv w:val="1"/>
      <w:marLeft w:val="0"/>
      <w:marRight w:val="0"/>
      <w:marTop w:val="0"/>
      <w:marBottom w:val="0"/>
      <w:divBdr>
        <w:top w:val="none" w:sz="0" w:space="0" w:color="auto"/>
        <w:left w:val="none" w:sz="0" w:space="0" w:color="auto"/>
        <w:bottom w:val="none" w:sz="0" w:space="0" w:color="auto"/>
        <w:right w:val="none" w:sz="0" w:space="0" w:color="auto"/>
      </w:divBdr>
    </w:div>
    <w:div w:id="1448160607">
      <w:bodyDiv w:val="1"/>
      <w:marLeft w:val="0"/>
      <w:marRight w:val="0"/>
      <w:marTop w:val="0"/>
      <w:marBottom w:val="0"/>
      <w:divBdr>
        <w:top w:val="none" w:sz="0" w:space="0" w:color="auto"/>
        <w:left w:val="none" w:sz="0" w:space="0" w:color="auto"/>
        <w:bottom w:val="none" w:sz="0" w:space="0" w:color="auto"/>
        <w:right w:val="none" w:sz="0" w:space="0" w:color="auto"/>
      </w:divBdr>
    </w:div>
    <w:div w:id="1449743092">
      <w:bodyDiv w:val="1"/>
      <w:marLeft w:val="0"/>
      <w:marRight w:val="0"/>
      <w:marTop w:val="0"/>
      <w:marBottom w:val="0"/>
      <w:divBdr>
        <w:top w:val="none" w:sz="0" w:space="0" w:color="auto"/>
        <w:left w:val="none" w:sz="0" w:space="0" w:color="auto"/>
        <w:bottom w:val="none" w:sz="0" w:space="0" w:color="auto"/>
        <w:right w:val="none" w:sz="0" w:space="0" w:color="auto"/>
      </w:divBdr>
    </w:div>
    <w:div w:id="1475685423">
      <w:bodyDiv w:val="1"/>
      <w:marLeft w:val="0"/>
      <w:marRight w:val="0"/>
      <w:marTop w:val="0"/>
      <w:marBottom w:val="0"/>
      <w:divBdr>
        <w:top w:val="none" w:sz="0" w:space="0" w:color="auto"/>
        <w:left w:val="none" w:sz="0" w:space="0" w:color="auto"/>
        <w:bottom w:val="none" w:sz="0" w:space="0" w:color="auto"/>
        <w:right w:val="none" w:sz="0" w:space="0" w:color="auto"/>
      </w:divBdr>
    </w:div>
    <w:div w:id="1479374202">
      <w:bodyDiv w:val="1"/>
      <w:marLeft w:val="0"/>
      <w:marRight w:val="0"/>
      <w:marTop w:val="0"/>
      <w:marBottom w:val="0"/>
      <w:divBdr>
        <w:top w:val="none" w:sz="0" w:space="0" w:color="auto"/>
        <w:left w:val="none" w:sz="0" w:space="0" w:color="auto"/>
        <w:bottom w:val="none" w:sz="0" w:space="0" w:color="auto"/>
        <w:right w:val="none" w:sz="0" w:space="0" w:color="auto"/>
      </w:divBdr>
    </w:div>
    <w:div w:id="1483960338">
      <w:bodyDiv w:val="1"/>
      <w:marLeft w:val="0"/>
      <w:marRight w:val="0"/>
      <w:marTop w:val="0"/>
      <w:marBottom w:val="0"/>
      <w:divBdr>
        <w:top w:val="none" w:sz="0" w:space="0" w:color="auto"/>
        <w:left w:val="none" w:sz="0" w:space="0" w:color="auto"/>
        <w:bottom w:val="none" w:sz="0" w:space="0" w:color="auto"/>
        <w:right w:val="none" w:sz="0" w:space="0" w:color="auto"/>
      </w:divBdr>
    </w:div>
    <w:div w:id="1493595393">
      <w:bodyDiv w:val="1"/>
      <w:marLeft w:val="0"/>
      <w:marRight w:val="0"/>
      <w:marTop w:val="0"/>
      <w:marBottom w:val="0"/>
      <w:divBdr>
        <w:top w:val="none" w:sz="0" w:space="0" w:color="auto"/>
        <w:left w:val="none" w:sz="0" w:space="0" w:color="auto"/>
        <w:bottom w:val="none" w:sz="0" w:space="0" w:color="auto"/>
        <w:right w:val="none" w:sz="0" w:space="0" w:color="auto"/>
      </w:divBdr>
    </w:div>
    <w:div w:id="1537083305">
      <w:bodyDiv w:val="1"/>
      <w:marLeft w:val="0"/>
      <w:marRight w:val="0"/>
      <w:marTop w:val="0"/>
      <w:marBottom w:val="0"/>
      <w:divBdr>
        <w:top w:val="none" w:sz="0" w:space="0" w:color="auto"/>
        <w:left w:val="none" w:sz="0" w:space="0" w:color="auto"/>
        <w:bottom w:val="none" w:sz="0" w:space="0" w:color="auto"/>
        <w:right w:val="none" w:sz="0" w:space="0" w:color="auto"/>
      </w:divBdr>
    </w:div>
    <w:div w:id="1539051258">
      <w:bodyDiv w:val="1"/>
      <w:marLeft w:val="0"/>
      <w:marRight w:val="0"/>
      <w:marTop w:val="0"/>
      <w:marBottom w:val="0"/>
      <w:divBdr>
        <w:top w:val="none" w:sz="0" w:space="0" w:color="auto"/>
        <w:left w:val="none" w:sz="0" w:space="0" w:color="auto"/>
        <w:bottom w:val="none" w:sz="0" w:space="0" w:color="auto"/>
        <w:right w:val="none" w:sz="0" w:space="0" w:color="auto"/>
      </w:divBdr>
    </w:div>
    <w:div w:id="1541167533">
      <w:bodyDiv w:val="1"/>
      <w:marLeft w:val="0"/>
      <w:marRight w:val="0"/>
      <w:marTop w:val="0"/>
      <w:marBottom w:val="0"/>
      <w:divBdr>
        <w:top w:val="none" w:sz="0" w:space="0" w:color="auto"/>
        <w:left w:val="none" w:sz="0" w:space="0" w:color="auto"/>
        <w:bottom w:val="none" w:sz="0" w:space="0" w:color="auto"/>
        <w:right w:val="none" w:sz="0" w:space="0" w:color="auto"/>
      </w:divBdr>
    </w:div>
    <w:div w:id="1559124287">
      <w:bodyDiv w:val="1"/>
      <w:marLeft w:val="0"/>
      <w:marRight w:val="0"/>
      <w:marTop w:val="0"/>
      <w:marBottom w:val="0"/>
      <w:divBdr>
        <w:top w:val="none" w:sz="0" w:space="0" w:color="auto"/>
        <w:left w:val="none" w:sz="0" w:space="0" w:color="auto"/>
        <w:bottom w:val="none" w:sz="0" w:space="0" w:color="auto"/>
        <w:right w:val="none" w:sz="0" w:space="0" w:color="auto"/>
      </w:divBdr>
      <w:divsChild>
        <w:div w:id="860165111">
          <w:marLeft w:val="0"/>
          <w:marRight w:val="0"/>
          <w:marTop w:val="0"/>
          <w:marBottom w:val="0"/>
          <w:divBdr>
            <w:top w:val="none" w:sz="0" w:space="0" w:color="auto"/>
            <w:left w:val="none" w:sz="0" w:space="0" w:color="auto"/>
            <w:bottom w:val="none" w:sz="0" w:space="0" w:color="auto"/>
            <w:right w:val="none" w:sz="0" w:space="0" w:color="auto"/>
          </w:divBdr>
          <w:divsChild>
            <w:div w:id="1429546064">
              <w:marLeft w:val="0"/>
              <w:marRight w:val="0"/>
              <w:marTop w:val="0"/>
              <w:marBottom w:val="0"/>
              <w:divBdr>
                <w:top w:val="none" w:sz="0" w:space="0" w:color="auto"/>
                <w:left w:val="none" w:sz="0" w:space="0" w:color="auto"/>
                <w:bottom w:val="none" w:sz="0" w:space="0" w:color="auto"/>
                <w:right w:val="none" w:sz="0" w:space="0" w:color="auto"/>
              </w:divBdr>
              <w:divsChild>
                <w:div w:id="11812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240">
          <w:marLeft w:val="0"/>
          <w:marRight w:val="0"/>
          <w:marTop w:val="0"/>
          <w:marBottom w:val="0"/>
          <w:divBdr>
            <w:top w:val="none" w:sz="0" w:space="0" w:color="auto"/>
            <w:left w:val="none" w:sz="0" w:space="0" w:color="auto"/>
            <w:bottom w:val="none" w:sz="0" w:space="0" w:color="auto"/>
            <w:right w:val="none" w:sz="0" w:space="0" w:color="auto"/>
          </w:divBdr>
          <w:divsChild>
            <w:div w:id="216356989">
              <w:marLeft w:val="0"/>
              <w:marRight w:val="0"/>
              <w:marTop w:val="0"/>
              <w:marBottom w:val="0"/>
              <w:divBdr>
                <w:top w:val="none" w:sz="0" w:space="0" w:color="auto"/>
                <w:left w:val="none" w:sz="0" w:space="0" w:color="auto"/>
                <w:bottom w:val="none" w:sz="0" w:space="0" w:color="auto"/>
                <w:right w:val="none" w:sz="0" w:space="0" w:color="auto"/>
              </w:divBdr>
              <w:divsChild>
                <w:div w:id="18464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79927">
      <w:bodyDiv w:val="1"/>
      <w:marLeft w:val="0"/>
      <w:marRight w:val="0"/>
      <w:marTop w:val="0"/>
      <w:marBottom w:val="0"/>
      <w:divBdr>
        <w:top w:val="none" w:sz="0" w:space="0" w:color="auto"/>
        <w:left w:val="none" w:sz="0" w:space="0" w:color="auto"/>
        <w:bottom w:val="none" w:sz="0" w:space="0" w:color="auto"/>
        <w:right w:val="none" w:sz="0" w:space="0" w:color="auto"/>
      </w:divBdr>
    </w:div>
    <w:div w:id="1576360219">
      <w:bodyDiv w:val="1"/>
      <w:marLeft w:val="0"/>
      <w:marRight w:val="0"/>
      <w:marTop w:val="0"/>
      <w:marBottom w:val="0"/>
      <w:divBdr>
        <w:top w:val="none" w:sz="0" w:space="0" w:color="auto"/>
        <w:left w:val="none" w:sz="0" w:space="0" w:color="auto"/>
        <w:bottom w:val="none" w:sz="0" w:space="0" w:color="auto"/>
        <w:right w:val="none" w:sz="0" w:space="0" w:color="auto"/>
      </w:divBdr>
    </w:div>
    <w:div w:id="1577015258">
      <w:bodyDiv w:val="1"/>
      <w:marLeft w:val="0"/>
      <w:marRight w:val="0"/>
      <w:marTop w:val="0"/>
      <w:marBottom w:val="0"/>
      <w:divBdr>
        <w:top w:val="none" w:sz="0" w:space="0" w:color="auto"/>
        <w:left w:val="none" w:sz="0" w:space="0" w:color="auto"/>
        <w:bottom w:val="none" w:sz="0" w:space="0" w:color="auto"/>
        <w:right w:val="none" w:sz="0" w:space="0" w:color="auto"/>
      </w:divBdr>
    </w:div>
    <w:div w:id="1579510397">
      <w:bodyDiv w:val="1"/>
      <w:marLeft w:val="0"/>
      <w:marRight w:val="0"/>
      <w:marTop w:val="0"/>
      <w:marBottom w:val="0"/>
      <w:divBdr>
        <w:top w:val="none" w:sz="0" w:space="0" w:color="auto"/>
        <w:left w:val="none" w:sz="0" w:space="0" w:color="auto"/>
        <w:bottom w:val="none" w:sz="0" w:space="0" w:color="auto"/>
        <w:right w:val="none" w:sz="0" w:space="0" w:color="auto"/>
      </w:divBdr>
    </w:div>
    <w:div w:id="1586451092">
      <w:bodyDiv w:val="1"/>
      <w:marLeft w:val="0"/>
      <w:marRight w:val="0"/>
      <w:marTop w:val="0"/>
      <w:marBottom w:val="0"/>
      <w:divBdr>
        <w:top w:val="none" w:sz="0" w:space="0" w:color="auto"/>
        <w:left w:val="none" w:sz="0" w:space="0" w:color="auto"/>
        <w:bottom w:val="none" w:sz="0" w:space="0" w:color="auto"/>
        <w:right w:val="none" w:sz="0" w:space="0" w:color="auto"/>
      </w:divBdr>
    </w:div>
    <w:div w:id="1586954958">
      <w:bodyDiv w:val="1"/>
      <w:marLeft w:val="0"/>
      <w:marRight w:val="0"/>
      <w:marTop w:val="0"/>
      <w:marBottom w:val="0"/>
      <w:divBdr>
        <w:top w:val="none" w:sz="0" w:space="0" w:color="auto"/>
        <w:left w:val="none" w:sz="0" w:space="0" w:color="auto"/>
        <w:bottom w:val="none" w:sz="0" w:space="0" w:color="auto"/>
        <w:right w:val="none" w:sz="0" w:space="0" w:color="auto"/>
      </w:divBdr>
    </w:div>
    <w:div w:id="1590887014">
      <w:bodyDiv w:val="1"/>
      <w:marLeft w:val="0"/>
      <w:marRight w:val="0"/>
      <w:marTop w:val="0"/>
      <w:marBottom w:val="0"/>
      <w:divBdr>
        <w:top w:val="none" w:sz="0" w:space="0" w:color="auto"/>
        <w:left w:val="none" w:sz="0" w:space="0" w:color="auto"/>
        <w:bottom w:val="none" w:sz="0" w:space="0" w:color="auto"/>
        <w:right w:val="none" w:sz="0" w:space="0" w:color="auto"/>
      </w:divBdr>
    </w:div>
    <w:div w:id="1604923460">
      <w:bodyDiv w:val="1"/>
      <w:marLeft w:val="0"/>
      <w:marRight w:val="0"/>
      <w:marTop w:val="0"/>
      <w:marBottom w:val="0"/>
      <w:divBdr>
        <w:top w:val="none" w:sz="0" w:space="0" w:color="auto"/>
        <w:left w:val="none" w:sz="0" w:space="0" w:color="auto"/>
        <w:bottom w:val="none" w:sz="0" w:space="0" w:color="auto"/>
        <w:right w:val="none" w:sz="0" w:space="0" w:color="auto"/>
      </w:divBdr>
    </w:div>
    <w:div w:id="1623222532">
      <w:bodyDiv w:val="1"/>
      <w:marLeft w:val="0"/>
      <w:marRight w:val="0"/>
      <w:marTop w:val="0"/>
      <w:marBottom w:val="0"/>
      <w:divBdr>
        <w:top w:val="none" w:sz="0" w:space="0" w:color="auto"/>
        <w:left w:val="none" w:sz="0" w:space="0" w:color="auto"/>
        <w:bottom w:val="none" w:sz="0" w:space="0" w:color="auto"/>
        <w:right w:val="none" w:sz="0" w:space="0" w:color="auto"/>
      </w:divBdr>
    </w:div>
    <w:div w:id="1624649763">
      <w:bodyDiv w:val="1"/>
      <w:marLeft w:val="0"/>
      <w:marRight w:val="0"/>
      <w:marTop w:val="0"/>
      <w:marBottom w:val="0"/>
      <w:divBdr>
        <w:top w:val="none" w:sz="0" w:space="0" w:color="auto"/>
        <w:left w:val="none" w:sz="0" w:space="0" w:color="auto"/>
        <w:bottom w:val="none" w:sz="0" w:space="0" w:color="auto"/>
        <w:right w:val="none" w:sz="0" w:space="0" w:color="auto"/>
      </w:divBdr>
    </w:div>
    <w:div w:id="1629777101">
      <w:bodyDiv w:val="1"/>
      <w:marLeft w:val="0"/>
      <w:marRight w:val="0"/>
      <w:marTop w:val="0"/>
      <w:marBottom w:val="0"/>
      <w:divBdr>
        <w:top w:val="none" w:sz="0" w:space="0" w:color="auto"/>
        <w:left w:val="none" w:sz="0" w:space="0" w:color="auto"/>
        <w:bottom w:val="none" w:sz="0" w:space="0" w:color="auto"/>
        <w:right w:val="none" w:sz="0" w:space="0" w:color="auto"/>
      </w:divBdr>
    </w:div>
    <w:div w:id="1630548161">
      <w:bodyDiv w:val="1"/>
      <w:marLeft w:val="0"/>
      <w:marRight w:val="0"/>
      <w:marTop w:val="0"/>
      <w:marBottom w:val="0"/>
      <w:divBdr>
        <w:top w:val="none" w:sz="0" w:space="0" w:color="auto"/>
        <w:left w:val="none" w:sz="0" w:space="0" w:color="auto"/>
        <w:bottom w:val="none" w:sz="0" w:space="0" w:color="auto"/>
        <w:right w:val="none" w:sz="0" w:space="0" w:color="auto"/>
      </w:divBdr>
    </w:div>
    <w:div w:id="1632520304">
      <w:bodyDiv w:val="1"/>
      <w:marLeft w:val="0"/>
      <w:marRight w:val="0"/>
      <w:marTop w:val="0"/>
      <w:marBottom w:val="0"/>
      <w:divBdr>
        <w:top w:val="none" w:sz="0" w:space="0" w:color="auto"/>
        <w:left w:val="none" w:sz="0" w:space="0" w:color="auto"/>
        <w:bottom w:val="none" w:sz="0" w:space="0" w:color="auto"/>
        <w:right w:val="none" w:sz="0" w:space="0" w:color="auto"/>
      </w:divBdr>
      <w:divsChild>
        <w:div w:id="514733980">
          <w:marLeft w:val="0"/>
          <w:marRight w:val="0"/>
          <w:marTop w:val="0"/>
          <w:marBottom w:val="0"/>
          <w:divBdr>
            <w:top w:val="none" w:sz="0" w:space="0" w:color="auto"/>
            <w:left w:val="none" w:sz="0" w:space="0" w:color="auto"/>
            <w:bottom w:val="none" w:sz="0" w:space="0" w:color="auto"/>
            <w:right w:val="none" w:sz="0" w:space="0" w:color="auto"/>
          </w:divBdr>
          <w:divsChild>
            <w:div w:id="1655721893">
              <w:marLeft w:val="0"/>
              <w:marRight w:val="0"/>
              <w:marTop w:val="0"/>
              <w:marBottom w:val="0"/>
              <w:divBdr>
                <w:top w:val="none" w:sz="0" w:space="0" w:color="auto"/>
                <w:left w:val="none" w:sz="0" w:space="0" w:color="auto"/>
                <w:bottom w:val="none" w:sz="0" w:space="0" w:color="auto"/>
                <w:right w:val="none" w:sz="0" w:space="0" w:color="auto"/>
              </w:divBdr>
              <w:divsChild>
                <w:div w:id="14699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729">
      <w:bodyDiv w:val="1"/>
      <w:marLeft w:val="0"/>
      <w:marRight w:val="0"/>
      <w:marTop w:val="0"/>
      <w:marBottom w:val="0"/>
      <w:divBdr>
        <w:top w:val="none" w:sz="0" w:space="0" w:color="auto"/>
        <w:left w:val="none" w:sz="0" w:space="0" w:color="auto"/>
        <w:bottom w:val="none" w:sz="0" w:space="0" w:color="auto"/>
        <w:right w:val="none" w:sz="0" w:space="0" w:color="auto"/>
      </w:divBdr>
    </w:div>
    <w:div w:id="1644308918">
      <w:bodyDiv w:val="1"/>
      <w:marLeft w:val="0"/>
      <w:marRight w:val="0"/>
      <w:marTop w:val="0"/>
      <w:marBottom w:val="0"/>
      <w:divBdr>
        <w:top w:val="none" w:sz="0" w:space="0" w:color="auto"/>
        <w:left w:val="none" w:sz="0" w:space="0" w:color="auto"/>
        <w:bottom w:val="none" w:sz="0" w:space="0" w:color="auto"/>
        <w:right w:val="none" w:sz="0" w:space="0" w:color="auto"/>
      </w:divBdr>
    </w:div>
    <w:div w:id="1644583075">
      <w:bodyDiv w:val="1"/>
      <w:marLeft w:val="0"/>
      <w:marRight w:val="0"/>
      <w:marTop w:val="0"/>
      <w:marBottom w:val="0"/>
      <w:divBdr>
        <w:top w:val="none" w:sz="0" w:space="0" w:color="auto"/>
        <w:left w:val="none" w:sz="0" w:space="0" w:color="auto"/>
        <w:bottom w:val="none" w:sz="0" w:space="0" w:color="auto"/>
        <w:right w:val="none" w:sz="0" w:space="0" w:color="auto"/>
      </w:divBdr>
    </w:div>
    <w:div w:id="1651791807">
      <w:bodyDiv w:val="1"/>
      <w:marLeft w:val="0"/>
      <w:marRight w:val="0"/>
      <w:marTop w:val="0"/>
      <w:marBottom w:val="0"/>
      <w:divBdr>
        <w:top w:val="none" w:sz="0" w:space="0" w:color="auto"/>
        <w:left w:val="none" w:sz="0" w:space="0" w:color="auto"/>
        <w:bottom w:val="none" w:sz="0" w:space="0" w:color="auto"/>
        <w:right w:val="none" w:sz="0" w:space="0" w:color="auto"/>
      </w:divBdr>
    </w:div>
    <w:div w:id="1660429093">
      <w:bodyDiv w:val="1"/>
      <w:marLeft w:val="0"/>
      <w:marRight w:val="0"/>
      <w:marTop w:val="0"/>
      <w:marBottom w:val="0"/>
      <w:divBdr>
        <w:top w:val="none" w:sz="0" w:space="0" w:color="auto"/>
        <w:left w:val="none" w:sz="0" w:space="0" w:color="auto"/>
        <w:bottom w:val="none" w:sz="0" w:space="0" w:color="auto"/>
        <w:right w:val="none" w:sz="0" w:space="0" w:color="auto"/>
      </w:divBdr>
    </w:div>
    <w:div w:id="1661880638">
      <w:bodyDiv w:val="1"/>
      <w:marLeft w:val="0"/>
      <w:marRight w:val="0"/>
      <w:marTop w:val="0"/>
      <w:marBottom w:val="0"/>
      <w:divBdr>
        <w:top w:val="none" w:sz="0" w:space="0" w:color="auto"/>
        <w:left w:val="none" w:sz="0" w:space="0" w:color="auto"/>
        <w:bottom w:val="none" w:sz="0" w:space="0" w:color="auto"/>
        <w:right w:val="none" w:sz="0" w:space="0" w:color="auto"/>
      </w:divBdr>
    </w:div>
    <w:div w:id="1662655331">
      <w:bodyDiv w:val="1"/>
      <w:marLeft w:val="0"/>
      <w:marRight w:val="0"/>
      <w:marTop w:val="0"/>
      <w:marBottom w:val="0"/>
      <w:divBdr>
        <w:top w:val="none" w:sz="0" w:space="0" w:color="auto"/>
        <w:left w:val="none" w:sz="0" w:space="0" w:color="auto"/>
        <w:bottom w:val="none" w:sz="0" w:space="0" w:color="auto"/>
        <w:right w:val="none" w:sz="0" w:space="0" w:color="auto"/>
      </w:divBdr>
    </w:div>
    <w:div w:id="1666393696">
      <w:bodyDiv w:val="1"/>
      <w:marLeft w:val="0"/>
      <w:marRight w:val="0"/>
      <w:marTop w:val="0"/>
      <w:marBottom w:val="0"/>
      <w:divBdr>
        <w:top w:val="none" w:sz="0" w:space="0" w:color="auto"/>
        <w:left w:val="none" w:sz="0" w:space="0" w:color="auto"/>
        <w:bottom w:val="none" w:sz="0" w:space="0" w:color="auto"/>
        <w:right w:val="none" w:sz="0" w:space="0" w:color="auto"/>
      </w:divBdr>
    </w:div>
    <w:div w:id="1686130369">
      <w:bodyDiv w:val="1"/>
      <w:marLeft w:val="0"/>
      <w:marRight w:val="0"/>
      <w:marTop w:val="0"/>
      <w:marBottom w:val="0"/>
      <w:divBdr>
        <w:top w:val="none" w:sz="0" w:space="0" w:color="auto"/>
        <w:left w:val="none" w:sz="0" w:space="0" w:color="auto"/>
        <w:bottom w:val="none" w:sz="0" w:space="0" w:color="auto"/>
        <w:right w:val="none" w:sz="0" w:space="0" w:color="auto"/>
      </w:divBdr>
    </w:div>
    <w:div w:id="1694303149">
      <w:bodyDiv w:val="1"/>
      <w:marLeft w:val="0"/>
      <w:marRight w:val="0"/>
      <w:marTop w:val="0"/>
      <w:marBottom w:val="0"/>
      <w:divBdr>
        <w:top w:val="none" w:sz="0" w:space="0" w:color="auto"/>
        <w:left w:val="none" w:sz="0" w:space="0" w:color="auto"/>
        <w:bottom w:val="none" w:sz="0" w:space="0" w:color="auto"/>
        <w:right w:val="none" w:sz="0" w:space="0" w:color="auto"/>
      </w:divBdr>
    </w:div>
    <w:div w:id="1708408147">
      <w:bodyDiv w:val="1"/>
      <w:marLeft w:val="0"/>
      <w:marRight w:val="0"/>
      <w:marTop w:val="0"/>
      <w:marBottom w:val="0"/>
      <w:divBdr>
        <w:top w:val="none" w:sz="0" w:space="0" w:color="auto"/>
        <w:left w:val="none" w:sz="0" w:space="0" w:color="auto"/>
        <w:bottom w:val="none" w:sz="0" w:space="0" w:color="auto"/>
        <w:right w:val="none" w:sz="0" w:space="0" w:color="auto"/>
      </w:divBdr>
    </w:div>
    <w:div w:id="1717512779">
      <w:bodyDiv w:val="1"/>
      <w:marLeft w:val="0"/>
      <w:marRight w:val="0"/>
      <w:marTop w:val="0"/>
      <w:marBottom w:val="0"/>
      <w:divBdr>
        <w:top w:val="none" w:sz="0" w:space="0" w:color="auto"/>
        <w:left w:val="none" w:sz="0" w:space="0" w:color="auto"/>
        <w:bottom w:val="none" w:sz="0" w:space="0" w:color="auto"/>
        <w:right w:val="none" w:sz="0" w:space="0" w:color="auto"/>
      </w:divBdr>
    </w:div>
    <w:div w:id="1720477351">
      <w:bodyDiv w:val="1"/>
      <w:marLeft w:val="0"/>
      <w:marRight w:val="0"/>
      <w:marTop w:val="0"/>
      <w:marBottom w:val="0"/>
      <w:divBdr>
        <w:top w:val="none" w:sz="0" w:space="0" w:color="auto"/>
        <w:left w:val="none" w:sz="0" w:space="0" w:color="auto"/>
        <w:bottom w:val="none" w:sz="0" w:space="0" w:color="auto"/>
        <w:right w:val="none" w:sz="0" w:space="0" w:color="auto"/>
      </w:divBdr>
    </w:div>
    <w:div w:id="1731725968">
      <w:bodyDiv w:val="1"/>
      <w:marLeft w:val="0"/>
      <w:marRight w:val="0"/>
      <w:marTop w:val="0"/>
      <w:marBottom w:val="0"/>
      <w:divBdr>
        <w:top w:val="none" w:sz="0" w:space="0" w:color="auto"/>
        <w:left w:val="none" w:sz="0" w:space="0" w:color="auto"/>
        <w:bottom w:val="none" w:sz="0" w:space="0" w:color="auto"/>
        <w:right w:val="none" w:sz="0" w:space="0" w:color="auto"/>
      </w:divBdr>
    </w:div>
    <w:div w:id="1733847282">
      <w:bodyDiv w:val="1"/>
      <w:marLeft w:val="0"/>
      <w:marRight w:val="0"/>
      <w:marTop w:val="0"/>
      <w:marBottom w:val="0"/>
      <w:divBdr>
        <w:top w:val="none" w:sz="0" w:space="0" w:color="auto"/>
        <w:left w:val="none" w:sz="0" w:space="0" w:color="auto"/>
        <w:bottom w:val="none" w:sz="0" w:space="0" w:color="auto"/>
        <w:right w:val="none" w:sz="0" w:space="0" w:color="auto"/>
      </w:divBdr>
    </w:div>
    <w:div w:id="1735394020">
      <w:bodyDiv w:val="1"/>
      <w:marLeft w:val="0"/>
      <w:marRight w:val="0"/>
      <w:marTop w:val="0"/>
      <w:marBottom w:val="0"/>
      <w:divBdr>
        <w:top w:val="none" w:sz="0" w:space="0" w:color="auto"/>
        <w:left w:val="none" w:sz="0" w:space="0" w:color="auto"/>
        <w:bottom w:val="none" w:sz="0" w:space="0" w:color="auto"/>
        <w:right w:val="none" w:sz="0" w:space="0" w:color="auto"/>
      </w:divBdr>
    </w:div>
    <w:div w:id="1735472578">
      <w:bodyDiv w:val="1"/>
      <w:marLeft w:val="0"/>
      <w:marRight w:val="0"/>
      <w:marTop w:val="0"/>
      <w:marBottom w:val="0"/>
      <w:divBdr>
        <w:top w:val="none" w:sz="0" w:space="0" w:color="auto"/>
        <w:left w:val="none" w:sz="0" w:space="0" w:color="auto"/>
        <w:bottom w:val="none" w:sz="0" w:space="0" w:color="auto"/>
        <w:right w:val="none" w:sz="0" w:space="0" w:color="auto"/>
      </w:divBdr>
    </w:div>
    <w:div w:id="1736388923">
      <w:bodyDiv w:val="1"/>
      <w:marLeft w:val="0"/>
      <w:marRight w:val="0"/>
      <w:marTop w:val="0"/>
      <w:marBottom w:val="0"/>
      <w:divBdr>
        <w:top w:val="none" w:sz="0" w:space="0" w:color="auto"/>
        <w:left w:val="none" w:sz="0" w:space="0" w:color="auto"/>
        <w:bottom w:val="none" w:sz="0" w:space="0" w:color="auto"/>
        <w:right w:val="none" w:sz="0" w:space="0" w:color="auto"/>
      </w:divBdr>
    </w:div>
    <w:div w:id="1751275510">
      <w:bodyDiv w:val="1"/>
      <w:marLeft w:val="0"/>
      <w:marRight w:val="0"/>
      <w:marTop w:val="0"/>
      <w:marBottom w:val="0"/>
      <w:divBdr>
        <w:top w:val="none" w:sz="0" w:space="0" w:color="auto"/>
        <w:left w:val="none" w:sz="0" w:space="0" w:color="auto"/>
        <w:bottom w:val="none" w:sz="0" w:space="0" w:color="auto"/>
        <w:right w:val="none" w:sz="0" w:space="0" w:color="auto"/>
      </w:divBdr>
    </w:div>
    <w:div w:id="1764761142">
      <w:bodyDiv w:val="1"/>
      <w:marLeft w:val="0"/>
      <w:marRight w:val="0"/>
      <w:marTop w:val="0"/>
      <w:marBottom w:val="0"/>
      <w:divBdr>
        <w:top w:val="none" w:sz="0" w:space="0" w:color="auto"/>
        <w:left w:val="none" w:sz="0" w:space="0" w:color="auto"/>
        <w:bottom w:val="none" w:sz="0" w:space="0" w:color="auto"/>
        <w:right w:val="none" w:sz="0" w:space="0" w:color="auto"/>
      </w:divBdr>
    </w:div>
    <w:div w:id="1768119035">
      <w:bodyDiv w:val="1"/>
      <w:marLeft w:val="0"/>
      <w:marRight w:val="0"/>
      <w:marTop w:val="0"/>
      <w:marBottom w:val="0"/>
      <w:divBdr>
        <w:top w:val="none" w:sz="0" w:space="0" w:color="auto"/>
        <w:left w:val="none" w:sz="0" w:space="0" w:color="auto"/>
        <w:bottom w:val="none" w:sz="0" w:space="0" w:color="auto"/>
        <w:right w:val="none" w:sz="0" w:space="0" w:color="auto"/>
      </w:divBdr>
    </w:div>
    <w:div w:id="1776288766">
      <w:bodyDiv w:val="1"/>
      <w:marLeft w:val="0"/>
      <w:marRight w:val="0"/>
      <w:marTop w:val="0"/>
      <w:marBottom w:val="0"/>
      <w:divBdr>
        <w:top w:val="none" w:sz="0" w:space="0" w:color="auto"/>
        <w:left w:val="none" w:sz="0" w:space="0" w:color="auto"/>
        <w:bottom w:val="none" w:sz="0" w:space="0" w:color="auto"/>
        <w:right w:val="none" w:sz="0" w:space="0" w:color="auto"/>
      </w:divBdr>
    </w:div>
    <w:div w:id="1777944982">
      <w:bodyDiv w:val="1"/>
      <w:marLeft w:val="0"/>
      <w:marRight w:val="0"/>
      <w:marTop w:val="0"/>
      <w:marBottom w:val="0"/>
      <w:divBdr>
        <w:top w:val="none" w:sz="0" w:space="0" w:color="auto"/>
        <w:left w:val="none" w:sz="0" w:space="0" w:color="auto"/>
        <w:bottom w:val="none" w:sz="0" w:space="0" w:color="auto"/>
        <w:right w:val="none" w:sz="0" w:space="0" w:color="auto"/>
      </w:divBdr>
      <w:divsChild>
        <w:div w:id="866262134">
          <w:marLeft w:val="0"/>
          <w:marRight w:val="0"/>
          <w:marTop w:val="0"/>
          <w:marBottom w:val="0"/>
          <w:divBdr>
            <w:top w:val="none" w:sz="0" w:space="0" w:color="auto"/>
            <w:left w:val="none" w:sz="0" w:space="0" w:color="auto"/>
            <w:bottom w:val="none" w:sz="0" w:space="0" w:color="auto"/>
            <w:right w:val="none" w:sz="0" w:space="0" w:color="auto"/>
          </w:divBdr>
          <w:divsChild>
            <w:div w:id="585385233">
              <w:marLeft w:val="0"/>
              <w:marRight w:val="0"/>
              <w:marTop w:val="0"/>
              <w:marBottom w:val="0"/>
              <w:divBdr>
                <w:top w:val="none" w:sz="0" w:space="0" w:color="auto"/>
                <w:left w:val="none" w:sz="0" w:space="0" w:color="auto"/>
                <w:bottom w:val="none" w:sz="0" w:space="0" w:color="auto"/>
                <w:right w:val="none" w:sz="0" w:space="0" w:color="auto"/>
              </w:divBdr>
              <w:divsChild>
                <w:div w:id="5950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1750">
      <w:bodyDiv w:val="1"/>
      <w:marLeft w:val="0"/>
      <w:marRight w:val="0"/>
      <w:marTop w:val="0"/>
      <w:marBottom w:val="0"/>
      <w:divBdr>
        <w:top w:val="none" w:sz="0" w:space="0" w:color="auto"/>
        <w:left w:val="none" w:sz="0" w:space="0" w:color="auto"/>
        <w:bottom w:val="none" w:sz="0" w:space="0" w:color="auto"/>
        <w:right w:val="none" w:sz="0" w:space="0" w:color="auto"/>
      </w:divBdr>
    </w:div>
    <w:div w:id="1797023337">
      <w:bodyDiv w:val="1"/>
      <w:marLeft w:val="0"/>
      <w:marRight w:val="0"/>
      <w:marTop w:val="0"/>
      <w:marBottom w:val="0"/>
      <w:divBdr>
        <w:top w:val="none" w:sz="0" w:space="0" w:color="auto"/>
        <w:left w:val="none" w:sz="0" w:space="0" w:color="auto"/>
        <w:bottom w:val="none" w:sz="0" w:space="0" w:color="auto"/>
        <w:right w:val="none" w:sz="0" w:space="0" w:color="auto"/>
      </w:divBdr>
    </w:div>
    <w:div w:id="1801455773">
      <w:bodyDiv w:val="1"/>
      <w:marLeft w:val="0"/>
      <w:marRight w:val="0"/>
      <w:marTop w:val="0"/>
      <w:marBottom w:val="0"/>
      <w:divBdr>
        <w:top w:val="none" w:sz="0" w:space="0" w:color="auto"/>
        <w:left w:val="none" w:sz="0" w:space="0" w:color="auto"/>
        <w:bottom w:val="none" w:sz="0" w:space="0" w:color="auto"/>
        <w:right w:val="none" w:sz="0" w:space="0" w:color="auto"/>
      </w:divBdr>
    </w:div>
    <w:div w:id="1810513522">
      <w:bodyDiv w:val="1"/>
      <w:marLeft w:val="0"/>
      <w:marRight w:val="0"/>
      <w:marTop w:val="0"/>
      <w:marBottom w:val="0"/>
      <w:divBdr>
        <w:top w:val="none" w:sz="0" w:space="0" w:color="auto"/>
        <w:left w:val="none" w:sz="0" w:space="0" w:color="auto"/>
        <w:bottom w:val="none" w:sz="0" w:space="0" w:color="auto"/>
        <w:right w:val="none" w:sz="0" w:space="0" w:color="auto"/>
      </w:divBdr>
    </w:div>
    <w:div w:id="1821077901">
      <w:bodyDiv w:val="1"/>
      <w:marLeft w:val="0"/>
      <w:marRight w:val="0"/>
      <w:marTop w:val="0"/>
      <w:marBottom w:val="0"/>
      <w:divBdr>
        <w:top w:val="none" w:sz="0" w:space="0" w:color="auto"/>
        <w:left w:val="none" w:sz="0" w:space="0" w:color="auto"/>
        <w:bottom w:val="none" w:sz="0" w:space="0" w:color="auto"/>
        <w:right w:val="none" w:sz="0" w:space="0" w:color="auto"/>
      </w:divBdr>
    </w:div>
    <w:div w:id="1827430284">
      <w:bodyDiv w:val="1"/>
      <w:marLeft w:val="0"/>
      <w:marRight w:val="0"/>
      <w:marTop w:val="0"/>
      <w:marBottom w:val="0"/>
      <w:divBdr>
        <w:top w:val="none" w:sz="0" w:space="0" w:color="auto"/>
        <w:left w:val="none" w:sz="0" w:space="0" w:color="auto"/>
        <w:bottom w:val="none" w:sz="0" w:space="0" w:color="auto"/>
        <w:right w:val="none" w:sz="0" w:space="0" w:color="auto"/>
      </w:divBdr>
    </w:div>
    <w:div w:id="1835564601">
      <w:bodyDiv w:val="1"/>
      <w:marLeft w:val="0"/>
      <w:marRight w:val="0"/>
      <w:marTop w:val="0"/>
      <w:marBottom w:val="0"/>
      <w:divBdr>
        <w:top w:val="none" w:sz="0" w:space="0" w:color="auto"/>
        <w:left w:val="none" w:sz="0" w:space="0" w:color="auto"/>
        <w:bottom w:val="none" w:sz="0" w:space="0" w:color="auto"/>
        <w:right w:val="none" w:sz="0" w:space="0" w:color="auto"/>
      </w:divBdr>
    </w:div>
    <w:div w:id="1861773180">
      <w:bodyDiv w:val="1"/>
      <w:marLeft w:val="0"/>
      <w:marRight w:val="0"/>
      <w:marTop w:val="0"/>
      <w:marBottom w:val="0"/>
      <w:divBdr>
        <w:top w:val="none" w:sz="0" w:space="0" w:color="auto"/>
        <w:left w:val="none" w:sz="0" w:space="0" w:color="auto"/>
        <w:bottom w:val="none" w:sz="0" w:space="0" w:color="auto"/>
        <w:right w:val="none" w:sz="0" w:space="0" w:color="auto"/>
      </w:divBdr>
    </w:div>
    <w:div w:id="1862234362">
      <w:bodyDiv w:val="1"/>
      <w:marLeft w:val="0"/>
      <w:marRight w:val="0"/>
      <w:marTop w:val="0"/>
      <w:marBottom w:val="0"/>
      <w:divBdr>
        <w:top w:val="none" w:sz="0" w:space="0" w:color="auto"/>
        <w:left w:val="none" w:sz="0" w:space="0" w:color="auto"/>
        <w:bottom w:val="none" w:sz="0" w:space="0" w:color="auto"/>
        <w:right w:val="none" w:sz="0" w:space="0" w:color="auto"/>
      </w:divBdr>
    </w:div>
    <w:div w:id="1862474723">
      <w:bodyDiv w:val="1"/>
      <w:marLeft w:val="0"/>
      <w:marRight w:val="0"/>
      <w:marTop w:val="0"/>
      <w:marBottom w:val="0"/>
      <w:divBdr>
        <w:top w:val="none" w:sz="0" w:space="0" w:color="auto"/>
        <w:left w:val="none" w:sz="0" w:space="0" w:color="auto"/>
        <w:bottom w:val="none" w:sz="0" w:space="0" w:color="auto"/>
        <w:right w:val="none" w:sz="0" w:space="0" w:color="auto"/>
      </w:divBdr>
    </w:div>
    <w:div w:id="1864123181">
      <w:bodyDiv w:val="1"/>
      <w:marLeft w:val="0"/>
      <w:marRight w:val="0"/>
      <w:marTop w:val="0"/>
      <w:marBottom w:val="0"/>
      <w:divBdr>
        <w:top w:val="none" w:sz="0" w:space="0" w:color="auto"/>
        <w:left w:val="none" w:sz="0" w:space="0" w:color="auto"/>
        <w:bottom w:val="none" w:sz="0" w:space="0" w:color="auto"/>
        <w:right w:val="none" w:sz="0" w:space="0" w:color="auto"/>
      </w:divBdr>
    </w:div>
    <w:div w:id="1869902615">
      <w:bodyDiv w:val="1"/>
      <w:marLeft w:val="0"/>
      <w:marRight w:val="0"/>
      <w:marTop w:val="0"/>
      <w:marBottom w:val="0"/>
      <w:divBdr>
        <w:top w:val="none" w:sz="0" w:space="0" w:color="auto"/>
        <w:left w:val="none" w:sz="0" w:space="0" w:color="auto"/>
        <w:bottom w:val="none" w:sz="0" w:space="0" w:color="auto"/>
        <w:right w:val="none" w:sz="0" w:space="0" w:color="auto"/>
      </w:divBdr>
    </w:div>
    <w:div w:id="1878423659">
      <w:bodyDiv w:val="1"/>
      <w:marLeft w:val="0"/>
      <w:marRight w:val="0"/>
      <w:marTop w:val="0"/>
      <w:marBottom w:val="0"/>
      <w:divBdr>
        <w:top w:val="none" w:sz="0" w:space="0" w:color="auto"/>
        <w:left w:val="none" w:sz="0" w:space="0" w:color="auto"/>
        <w:bottom w:val="none" w:sz="0" w:space="0" w:color="auto"/>
        <w:right w:val="none" w:sz="0" w:space="0" w:color="auto"/>
      </w:divBdr>
    </w:div>
    <w:div w:id="1879271464">
      <w:bodyDiv w:val="1"/>
      <w:marLeft w:val="0"/>
      <w:marRight w:val="0"/>
      <w:marTop w:val="0"/>
      <w:marBottom w:val="0"/>
      <w:divBdr>
        <w:top w:val="none" w:sz="0" w:space="0" w:color="auto"/>
        <w:left w:val="none" w:sz="0" w:space="0" w:color="auto"/>
        <w:bottom w:val="none" w:sz="0" w:space="0" w:color="auto"/>
        <w:right w:val="none" w:sz="0" w:space="0" w:color="auto"/>
      </w:divBdr>
      <w:divsChild>
        <w:div w:id="1178151461">
          <w:marLeft w:val="0"/>
          <w:marRight w:val="0"/>
          <w:marTop w:val="0"/>
          <w:marBottom w:val="0"/>
          <w:divBdr>
            <w:top w:val="none" w:sz="0" w:space="0" w:color="auto"/>
            <w:left w:val="none" w:sz="0" w:space="0" w:color="auto"/>
            <w:bottom w:val="none" w:sz="0" w:space="0" w:color="auto"/>
            <w:right w:val="none" w:sz="0" w:space="0" w:color="auto"/>
          </w:divBdr>
          <w:divsChild>
            <w:div w:id="1659923782">
              <w:marLeft w:val="0"/>
              <w:marRight w:val="0"/>
              <w:marTop w:val="0"/>
              <w:marBottom w:val="0"/>
              <w:divBdr>
                <w:top w:val="none" w:sz="0" w:space="0" w:color="auto"/>
                <w:left w:val="none" w:sz="0" w:space="0" w:color="auto"/>
                <w:bottom w:val="none" w:sz="0" w:space="0" w:color="auto"/>
                <w:right w:val="none" w:sz="0" w:space="0" w:color="auto"/>
              </w:divBdr>
              <w:divsChild>
                <w:div w:id="1555968750">
                  <w:marLeft w:val="0"/>
                  <w:marRight w:val="0"/>
                  <w:marTop w:val="0"/>
                  <w:marBottom w:val="0"/>
                  <w:divBdr>
                    <w:top w:val="none" w:sz="0" w:space="0" w:color="auto"/>
                    <w:left w:val="none" w:sz="0" w:space="0" w:color="auto"/>
                    <w:bottom w:val="none" w:sz="0" w:space="0" w:color="auto"/>
                    <w:right w:val="none" w:sz="0" w:space="0" w:color="auto"/>
                  </w:divBdr>
                  <w:divsChild>
                    <w:div w:id="947658907">
                      <w:marLeft w:val="0"/>
                      <w:marRight w:val="0"/>
                      <w:marTop w:val="0"/>
                      <w:marBottom w:val="0"/>
                      <w:divBdr>
                        <w:top w:val="none" w:sz="0" w:space="0" w:color="auto"/>
                        <w:left w:val="none" w:sz="0" w:space="0" w:color="auto"/>
                        <w:bottom w:val="none" w:sz="0" w:space="0" w:color="auto"/>
                        <w:right w:val="none" w:sz="0" w:space="0" w:color="auto"/>
                      </w:divBdr>
                      <w:divsChild>
                        <w:div w:id="1869903158">
                          <w:marLeft w:val="0"/>
                          <w:marRight w:val="0"/>
                          <w:marTop w:val="0"/>
                          <w:marBottom w:val="0"/>
                          <w:divBdr>
                            <w:top w:val="none" w:sz="0" w:space="0" w:color="auto"/>
                            <w:left w:val="none" w:sz="0" w:space="0" w:color="auto"/>
                            <w:bottom w:val="none" w:sz="0" w:space="0" w:color="auto"/>
                            <w:right w:val="none" w:sz="0" w:space="0" w:color="auto"/>
                          </w:divBdr>
                          <w:divsChild>
                            <w:div w:id="15622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850929">
      <w:bodyDiv w:val="1"/>
      <w:marLeft w:val="0"/>
      <w:marRight w:val="0"/>
      <w:marTop w:val="0"/>
      <w:marBottom w:val="0"/>
      <w:divBdr>
        <w:top w:val="none" w:sz="0" w:space="0" w:color="auto"/>
        <w:left w:val="none" w:sz="0" w:space="0" w:color="auto"/>
        <w:bottom w:val="none" w:sz="0" w:space="0" w:color="auto"/>
        <w:right w:val="none" w:sz="0" w:space="0" w:color="auto"/>
      </w:divBdr>
    </w:div>
    <w:div w:id="1893149919">
      <w:bodyDiv w:val="1"/>
      <w:marLeft w:val="0"/>
      <w:marRight w:val="0"/>
      <w:marTop w:val="0"/>
      <w:marBottom w:val="0"/>
      <w:divBdr>
        <w:top w:val="none" w:sz="0" w:space="0" w:color="auto"/>
        <w:left w:val="none" w:sz="0" w:space="0" w:color="auto"/>
        <w:bottom w:val="none" w:sz="0" w:space="0" w:color="auto"/>
        <w:right w:val="none" w:sz="0" w:space="0" w:color="auto"/>
      </w:divBdr>
    </w:div>
    <w:div w:id="1905948313">
      <w:bodyDiv w:val="1"/>
      <w:marLeft w:val="0"/>
      <w:marRight w:val="0"/>
      <w:marTop w:val="0"/>
      <w:marBottom w:val="0"/>
      <w:divBdr>
        <w:top w:val="none" w:sz="0" w:space="0" w:color="auto"/>
        <w:left w:val="none" w:sz="0" w:space="0" w:color="auto"/>
        <w:bottom w:val="none" w:sz="0" w:space="0" w:color="auto"/>
        <w:right w:val="none" w:sz="0" w:space="0" w:color="auto"/>
      </w:divBdr>
    </w:div>
    <w:div w:id="1905992261">
      <w:bodyDiv w:val="1"/>
      <w:marLeft w:val="0"/>
      <w:marRight w:val="0"/>
      <w:marTop w:val="0"/>
      <w:marBottom w:val="0"/>
      <w:divBdr>
        <w:top w:val="none" w:sz="0" w:space="0" w:color="auto"/>
        <w:left w:val="none" w:sz="0" w:space="0" w:color="auto"/>
        <w:bottom w:val="none" w:sz="0" w:space="0" w:color="auto"/>
        <w:right w:val="none" w:sz="0" w:space="0" w:color="auto"/>
      </w:divBdr>
    </w:div>
    <w:div w:id="1906332965">
      <w:bodyDiv w:val="1"/>
      <w:marLeft w:val="0"/>
      <w:marRight w:val="0"/>
      <w:marTop w:val="0"/>
      <w:marBottom w:val="0"/>
      <w:divBdr>
        <w:top w:val="none" w:sz="0" w:space="0" w:color="auto"/>
        <w:left w:val="none" w:sz="0" w:space="0" w:color="auto"/>
        <w:bottom w:val="none" w:sz="0" w:space="0" w:color="auto"/>
        <w:right w:val="none" w:sz="0" w:space="0" w:color="auto"/>
      </w:divBdr>
    </w:div>
    <w:div w:id="1910262671">
      <w:bodyDiv w:val="1"/>
      <w:marLeft w:val="0"/>
      <w:marRight w:val="0"/>
      <w:marTop w:val="0"/>
      <w:marBottom w:val="0"/>
      <w:divBdr>
        <w:top w:val="none" w:sz="0" w:space="0" w:color="auto"/>
        <w:left w:val="none" w:sz="0" w:space="0" w:color="auto"/>
        <w:bottom w:val="none" w:sz="0" w:space="0" w:color="auto"/>
        <w:right w:val="none" w:sz="0" w:space="0" w:color="auto"/>
      </w:divBdr>
    </w:div>
    <w:div w:id="1916821388">
      <w:bodyDiv w:val="1"/>
      <w:marLeft w:val="0"/>
      <w:marRight w:val="0"/>
      <w:marTop w:val="0"/>
      <w:marBottom w:val="0"/>
      <w:divBdr>
        <w:top w:val="none" w:sz="0" w:space="0" w:color="auto"/>
        <w:left w:val="none" w:sz="0" w:space="0" w:color="auto"/>
        <w:bottom w:val="none" w:sz="0" w:space="0" w:color="auto"/>
        <w:right w:val="none" w:sz="0" w:space="0" w:color="auto"/>
      </w:divBdr>
    </w:div>
    <w:div w:id="1951817161">
      <w:bodyDiv w:val="1"/>
      <w:marLeft w:val="0"/>
      <w:marRight w:val="0"/>
      <w:marTop w:val="0"/>
      <w:marBottom w:val="0"/>
      <w:divBdr>
        <w:top w:val="none" w:sz="0" w:space="0" w:color="auto"/>
        <w:left w:val="none" w:sz="0" w:space="0" w:color="auto"/>
        <w:bottom w:val="none" w:sz="0" w:space="0" w:color="auto"/>
        <w:right w:val="none" w:sz="0" w:space="0" w:color="auto"/>
      </w:divBdr>
    </w:div>
    <w:div w:id="1954902938">
      <w:bodyDiv w:val="1"/>
      <w:marLeft w:val="0"/>
      <w:marRight w:val="0"/>
      <w:marTop w:val="0"/>
      <w:marBottom w:val="0"/>
      <w:divBdr>
        <w:top w:val="none" w:sz="0" w:space="0" w:color="auto"/>
        <w:left w:val="none" w:sz="0" w:space="0" w:color="auto"/>
        <w:bottom w:val="none" w:sz="0" w:space="0" w:color="auto"/>
        <w:right w:val="none" w:sz="0" w:space="0" w:color="auto"/>
      </w:divBdr>
    </w:div>
    <w:div w:id="1955625011">
      <w:bodyDiv w:val="1"/>
      <w:marLeft w:val="0"/>
      <w:marRight w:val="0"/>
      <w:marTop w:val="0"/>
      <w:marBottom w:val="0"/>
      <w:divBdr>
        <w:top w:val="none" w:sz="0" w:space="0" w:color="auto"/>
        <w:left w:val="none" w:sz="0" w:space="0" w:color="auto"/>
        <w:bottom w:val="none" w:sz="0" w:space="0" w:color="auto"/>
        <w:right w:val="none" w:sz="0" w:space="0" w:color="auto"/>
      </w:divBdr>
    </w:div>
    <w:div w:id="1964186788">
      <w:bodyDiv w:val="1"/>
      <w:marLeft w:val="0"/>
      <w:marRight w:val="0"/>
      <w:marTop w:val="0"/>
      <w:marBottom w:val="0"/>
      <w:divBdr>
        <w:top w:val="none" w:sz="0" w:space="0" w:color="auto"/>
        <w:left w:val="none" w:sz="0" w:space="0" w:color="auto"/>
        <w:bottom w:val="none" w:sz="0" w:space="0" w:color="auto"/>
        <w:right w:val="none" w:sz="0" w:space="0" w:color="auto"/>
      </w:divBdr>
    </w:div>
    <w:div w:id="1978877836">
      <w:bodyDiv w:val="1"/>
      <w:marLeft w:val="0"/>
      <w:marRight w:val="0"/>
      <w:marTop w:val="0"/>
      <w:marBottom w:val="0"/>
      <w:divBdr>
        <w:top w:val="none" w:sz="0" w:space="0" w:color="auto"/>
        <w:left w:val="none" w:sz="0" w:space="0" w:color="auto"/>
        <w:bottom w:val="none" w:sz="0" w:space="0" w:color="auto"/>
        <w:right w:val="none" w:sz="0" w:space="0" w:color="auto"/>
      </w:divBdr>
      <w:divsChild>
        <w:div w:id="132915022">
          <w:marLeft w:val="0"/>
          <w:marRight w:val="0"/>
          <w:marTop w:val="0"/>
          <w:marBottom w:val="0"/>
          <w:divBdr>
            <w:top w:val="none" w:sz="0" w:space="0" w:color="auto"/>
            <w:left w:val="none" w:sz="0" w:space="0" w:color="auto"/>
            <w:bottom w:val="none" w:sz="0" w:space="0" w:color="auto"/>
            <w:right w:val="none" w:sz="0" w:space="0" w:color="auto"/>
          </w:divBdr>
          <w:divsChild>
            <w:div w:id="559101405">
              <w:marLeft w:val="0"/>
              <w:marRight w:val="0"/>
              <w:marTop w:val="0"/>
              <w:marBottom w:val="0"/>
              <w:divBdr>
                <w:top w:val="none" w:sz="0" w:space="0" w:color="auto"/>
                <w:left w:val="none" w:sz="0" w:space="0" w:color="auto"/>
                <w:bottom w:val="none" w:sz="0" w:space="0" w:color="auto"/>
                <w:right w:val="none" w:sz="0" w:space="0" w:color="auto"/>
              </w:divBdr>
              <w:divsChild>
                <w:div w:id="16085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7086">
      <w:bodyDiv w:val="1"/>
      <w:marLeft w:val="0"/>
      <w:marRight w:val="0"/>
      <w:marTop w:val="0"/>
      <w:marBottom w:val="0"/>
      <w:divBdr>
        <w:top w:val="none" w:sz="0" w:space="0" w:color="auto"/>
        <w:left w:val="none" w:sz="0" w:space="0" w:color="auto"/>
        <w:bottom w:val="none" w:sz="0" w:space="0" w:color="auto"/>
        <w:right w:val="none" w:sz="0" w:space="0" w:color="auto"/>
      </w:divBdr>
    </w:div>
    <w:div w:id="1993176848">
      <w:bodyDiv w:val="1"/>
      <w:marLeft w:val="0"/>
      <w:marRight w:val="0"/>
      <w:marTop w:val="0"/>
      <w:marBottom w:val="0"/>
      <w:divBdr>
        <w:top w:val="none" w:sz="0" w:space="0" w:color="auto"/>
        <w:left w:val="none" w:sz="0" w:space="0" w:color="auto"/>
        <w:bottom w:val="none" w:sz="0" w:space="0" w:color="auto"/>
        <w:right w:val="none" w:sz="0" w:space="0" w:color="auto"/>
      </w:divBdr>
      <w:divsChild>
        <w:div w:id="2112897916">
          <w:marLeft w:val="0"/>
          <w:marRight w:val="0"/>
          <w:marTop w:val="0"/>
          <w:marBottom w:val="0"/>
          <w:divBdr>
            <w:top w:val="none" w:sz="0" w:space="0" w:color="auto"/>
            <w:left w:val="none" w:sz="0" w:space="0" w:color="auto"/>
            <w:bottom w:val="none" w:sz="0" w:space="0" w:color="auto"/>
            <w:right w:val="none" w:sz="0" w:space="0" w:color="auto"/>
          </w:divBdr>
          <w:divsChild>
            <w:div w:id="123930381">
              <w:marLeft w:val="0"/>
              <w:marRight w:val="0"/>
              <w:marTop w:val="0"/>
              <w:marBottom w:val="0"/>
              <w:divBdr>
                <w:top w:val="none" w:sz="0" w:space="0" w:color="auto"/>
                <w:left w:val="none" w:sz="0" w:space="0" w:color="auto"/>
                <w:bottom w:val="none" w:sz="0" w:space="0" w:color="auto"/>
                <w:right w:val="none" w:sz="0" w:space="0" w:color="auto"/>
              </w:divBdr>
              <w:divsChild>
                <w:div w:id="1128165427">
                  <w:marLeft w:val="0"/>
                  <w:marRight w:val="0"/>
                  <w:marTop w:val="0"/>
                  <w:marBottom w:val="0"/>
                  <w:divBdr>
                    <w:top w:val="none" w:sz="0" w:space="0" w:color="auto"/>
                    <w:left w:val="none" w:sz="0" w:space="0" w:color="auto"/>
                    <w:bottom w:val="none" w:sz="0" w:space="0" w:color="auto"/>
                    <w:right w:val="none" w:sz="0" w:space="0" w:color="auto"/>
                  </w:divBdr>
                  <w:divsChild>
                    <w:div w:id="18237610">
                      <w:marLeft w:val="0"/>
                      <w:marRight w:val="0"/>
                      <w:marTop w:val="0"/>
                      <w:marBottom w:val="0"/>
                      <w:divBdr>
                        <w:top w:val="none" w:sz="0" w:space="0" w:color="auto"/>
                        <w:left w:val="none" w:sz="0" w:space="0" w:color="auto"/>
                        <w:bottom w:val="none" w:sz="0" w:space="0" w:color="auto"/>
                        <w:right w:val="none" w:sz="0" w:space="0" w:color="auto"/>
                      </w:divBdr>
                      <w:divsChild>
                        <w:div w:id="1572622301">
                          <w:marLeft w:val="0"/>
                          <w:marRight w:val="0"/>
                          <w:marTop w:val="0"/>
                          <w:marBottom w:val="0"/>
                          <w:divBdr>
                            <w:top w:val="none" w:sz="0" w:space="0" w:color="auto"/>
                            <w:left w:val="none" w:sz="0" w:space="0" w:color="auto"/>
                            <w:bottom w:val="none" w:sz="0" w:space="0" w:color="auto"/>
                            <w:right w:val="none" w:sz="0" w:space="0" w:color="auto"/>
                          </w:divBdr>
                          <w:divsChild>
                            <w:div w:id="19978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694614">
      <w:bodyDiv w:val="1"/>
      <w:marLeft w:val="0"/>
      <w:marRight w:val="0"/>
      <w:marTop w:val="0"/>
      <w:marBottom w:val="0"/>
      <w:divBdr>
        <w:top w:val="none" w:sz="0" w:space="0" w:color="auto"/>
        <w:left w:val="none" w:sz="0" w:space="0" w:color="auto"/>
        <w:bottom w:val="none" w:sz="0" w:space="0" w:color="auto"/>
        <w:right w:val="none" w:sz="0" w:space="0" w:color="auto"/>
      </w:divBdr>
    </w:div>
    <w:div w:id="2003385956">
      <w:bodyDiv w:val="1"/>
      <w:marLeft w:val="0"/>
      <w:marRight w:val="0"/>
      <w:marTop w:val="0"/>
      <w:marBottom w:val="0"/>
      <w:divBdr>
        <w:top w:val="none" w:sz="0" w:space="0" w:color="auto"/>
        <w:left w:val="none" w:sz="0" w:space="0" w:color="auto"/>
        <w:bottom w:val="none" w:sz="0" w:space="0" w:color="auto"/>
        <w:right w:val="none" w:sz="0" w:space="0" w:color="auto"/>
      </w:divBdr>
    </w:div>
    <w:div w:id="2005546341">
      <w:bodyDiv w:val="1"/>
      <w:marLeft w:val="0"/>
      <w:marRight w:val="0"/>
      <w:marTop w:val="0"/>
      <w:marBottom w:val="0"/>
      <w:divBdr>
        <w:top w:val="none" w:sz="0" w:space="0" w:color="auto"/>
        <w:left w:val="none" w:sz="0" w:space="0" w:color="auto"/>
        <w:bottom w:val="none" w:sz="0" w:space="0" w:color="auto"/>
        <w:right w:val="none" w:sz="0" w:space="0" w:color="auto"/>
      </w:divBdr>
    </w:div>
    <w:div w:id="2005551166">
      <w:bodyDiv w:val="1"/>
      <w:marLeft w:val="0"/>
      <w:marRight w:val="0"/>
      <w:marTop w:val="0"/>
      <w:marBottom w:val="0"/>
      <w:divBdr>
        <w:top w:val="none" w:sz="0" w:space="0" w:color="auto"/>
        <w:left w:val="none" w:sz="0" w:space="0" w:color="auto"/>
        <w:bottom w:val="none" w:sz="0" w:space="0" w:color="auto"/>
        <w:right w:val="none" w:sz="0" w:space="0" w:color="auto"/>
      </w:divBdr>
    </w:div>
    <w:div w:id="2007510182">
      <w:bodyDiv w:val="1"/>
      <w:marLeft w:val="0"/>
      <w:marRight w:val="0"/>
      <w:marTop w:val="0"/>
      <w:marBottom w:val="0"/>
      <w:divBdr>
        <w:top w:val="none" w:sz="0" w:space="0" w:color="auto"/>
        <w:left w:val="none" w:sz="0" w:space="0" w:color="auto"/>
        <w:bottom w:val="none" w:sz="0" w:space="0" w:color="auto"/>
        <w:right w:val="none" w:sz="0" w:space="0" w:color="auto"/>
      </w:divBdr>
      <w:divsChild>
        <w:div w:id="84156505">
          <w:marLeft w:val="0"/>
          <w:marRight w:val="0"/>
          <w:marTop w:val="0"/>
          <w:marBottom w:val="0"/>
          <w:divBdr>
            <w:top w:val="none" w:sz="0" w:space="0" w:color="auto"/>
            <w:left w:val="none" w:sz="0" w:space="0" w:color="auto"/>
            <w:bottom w:val="none" w:sz="0" w:space="0" w:color="auto"/>
            <w:right w:val="none" w:sz="0" w:space="0" w:color="auto"/>
          </w:divBdr>
          <w:divsChild>
            <w:div w:id="877546541">
              <w:marLeft w:val="0"/>
              <w:marRight w:val="0"/>
              <w:marTop w:val="0"/>
              <w:marBottom w:val="0"/>
              <w:divBdr>
                <w:top w:val="none" w:sz="0" w:space="0" w:color="auto"/>
                <w:left w:val="none" w:sz="0" w:space="0" w:color="auto"/>
                <w:bottom w:val="none" w:sz="0" w:space="0" w:color="auto"/>
                <w:right w:val="none" w:sz="0" w:space="0" w:color="auto"/>
              </w:divBdr>
              <w:divsChild>
                <w:div w:id="237711091">
                  <w:marLeft w:val="0"/>
                  <w:marRight w:val="0"/>
                  <w:marTop w:val="0"/>
                  <w:marBottom w:val="0"/>
                  <w:divBdr>
                    <w:top w:val="none" w:sz="0" w:space="0" w:color="auto"/>
                    <w:left w:val="none" w:sz="0" w:space="0" w:color="auto"/>
                    <w:bottom w:val="none" w:sz="0" w:space="0" w:color="auto"/>
                    <w:right w:val="none" w:sz="0" w:space="0" w:color="auto"/>
                  </w:divBdr>
                </w:div>
              </w:divsChild>
            </w:div>
            <w:div w:id="1770587807">
              <w:marLeft w:val="0"/>
              <w:marRight w:val="0"/>
              <w:marTop w:val="0"/>
              <w:marBottom w:val="0"/>
              <w:divBdr>
                <w:top w:val="none" w:sz="0" w:space="0" w:color="auto"/>
                <w:left w:val="none" w:sz="0" w:space="0" w:color="auto"/>
                <w:bottom w:val="none" w:sz="0" w:space="0" w:color="auto"/>
                <w:right w:val="none" w:sz="0" w:space="0" w:color="auto"/>
              </w:divBdr>
              <w:divsChild>
                <w:div w:id="1751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160">
          <w:marLeft w:val="0"/>
          <w:marRight w:val="0"/>
          <w:marTop w:val="0"/>
          <w:marBottom w:val="0"/>
          <w:divBdr>
            <w:top w:val="none" w:sz="0" w:space="0" w:color="auto"/>
            <w:left w:val="none" w:sz="0" w:space="0" w:color="auto"/>
            <w:bottom w:val="none" w:sz="0" w:space="0" w:color="auto"/>
            <w:right w:val="none" w:sz="0" w:space="0" w:color="auto"/>
          </w:divBdr>
          <w:divsChild>
            <w:div w:id="1586451333">
              <w:marLeft w:val="0"/>
              <w:marRight w:val="0"/>
              <w:marTop w:val="0"/>
              <w:marBottom w:val="0"/>
              <w:divBdr>
                <w:top w:val="none" w:sz="0" w:space="0" w:color="auto"/>
                <w:left w:val="none" w:sz="0" w:space="0" w:color="auto"/>
                <w:bottom w:val="none" w:sz="0" w:space="0" w:color="auto"/>
                <w:right w:val="none" w:sz="0" w:space="0" w:color="auto"/>
              </w:divBdr>
              <w:divsChild>
                <w:div w:id="2037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7219">
      <w:bodyDiv w:val="1"/>
      <w:marLeft w:val="0"/>
      <w:marRight w:val="0"/>
      <w:marTop w:val="0"/>
      <w:marBottom w:val="0"/>
      <w:divBdr>
        <w:top w:val="none" w:sz="0" w:space="0" w:color="auto"/>
        <w:left w:val="none" w:sz="0" w:space="0" w:color="auto"/>
        <w:bottom w:val="none" w:sz="0" w:space="0" w:color="auto"/>
        <w:right w:val="none" w:sz="0" w:space="0" w:color="auto"/>
      </w:divBdr>
    </w:div>
    <w:div w:id="2009865711">
      <w:bodyDiv w:val="1"/>
      <w:marLeft w:val="0"/>
      <w:marRight w:val="0"/>
      <w:marTop w:val="0"/>
      <w:marBottom w:val="0"/>
      <w:divBdr>
        <w:top w:val="none" w:sz="0" w:space="0" w:color="auto"/>
        <w:left w:val="none" w:sz="0" w:space="0" w:color="auto"/>
        <w:bottom w:val="none" w:sz="0" w:space="0" w:color="auto"/>
        <w:right w:val="none" w:sz="0" w:space="0" w:color="auto"/>
      </w:divBdr>
    </w:div>
    <w:div w:id="2012291840">
      <w:bodyDiv w:val="1"/>
      <w:marLeft w:val="0"/>
      <w:marRight w:val="0"/>
      <w:marTop w:val="0"/>
      <w:marBottom w:val="0"/>
      <w:divBdr>
        <w:top w:val="none" w:sz="0" w:space="0" w:color="auto"/>
        <w:left w:val="none" w:sz="0" w:space="0" w:color="auto"/>
        <w:bottom w:val="none" w:sz="0" w:space="0" w:color="auto"/>
        <w:right w:val="none" w:sz="0" w:space="0" w:color="auto"/>
      </w:divBdr>
    </w:div>
    <w:div w:id="2013220376">
      <w:bodyDiv w:val="1"/>
      <w:marLeft w:val="0"/>
      <w:marRight w:val="0"/>
      <w:marTop w:val="0"/>
      <w:marBottom w:val="0"/>
      <w:divBdr>
        <w:top w:val="none" w:sz="0" w:space="0" w:color="auto"/>
        <w:left w:val="none" w:sz="0" w:space="0" w:color="auto"/>
        <w:bottom w:val="none" w:sz="0" w:space="0" w:color="auto"/>
        <w:right w:val="none" w:sz="0" w:space="0" w:color="auto"/>
      </w:divBdr>
    </w:div>
    <w:div w:id="2015372640">
      <w:bodyDiv w:val="1"/>
      <w:marLeft w:val="0"/>
      <w:marRight w:val="0"/>
      <w:marTop w:val="0"/>
      <w:marBottom w:val="0"/>
      <w:divBdr>
        <w:top w:val="none" w:sz="0" w:space="0" w:color="auto"/>
        <w:left w:val="none" w:sz="0" w:space="0" w:color="auto"/>
        <w:bottom w:val="none" w:sz="0" w:space="0" w:color="auto"/>
        <w:right w:val="none" w:sz="0" w:space="0" w:color="auto"/>
      </w:divBdr>
    </w:div>
    <w:div w:id="2017077190">
      <w:bodyDiv w:val="1"/>
      <w:marLeft w:val="0"/>
      <w:marRight w:val="0"/>
      <w:marTop w:val="0"/>
      <w:marBottom w:val="0"/>
      <w:divBdr>
        <w:top w:val="none" w:sz="0" w:space="0" w:color="auto"/>
        <w:left w:val="none" w:sz="0" w:space="0" w:color="auto"/>
        <w:bottom w:val="none" w:sz="0" w:space="0" w:color="auto"/>
        <w:right w:val="none" w:sz="0" w:space="0" w:color="auto"/>
      </w:divBdr>
      <w:divsChild>
        <w:div w:id="445275392">
          <w:marLeft w:val="0"/>
          <w:marRight w:val="0"/>
          <w:marTop w:val="0"/>
          <w:marBottom w:val="0"/>
          <w:divBdr>
            <w:top w:val="none" w:sz="0" w:space="0" w:color="auto"/>
            <w:left w:val="none" w:sz="0" w:space="0" w:color="auto"/>
            <w:bottom w:val="none" w:sz="0" w:space="0" w:color="auto"/>
            <w:right w:val="none" w:sz="0" w:space="0" w:color="auto"/>
          </w:divBdr>
          <w:divsChild>
            <w:div w:id="469830881">
              <w:marLeft w:val="0"/>
              <w:marRight w:val="0"/>
              <w:marTop w:val="0"/>
              <w:marBottom w:val="0"/>
              <w:divBdr>
                <w:top w:val="none" w:sz="0" w:space="0" w:color="auto"/>
                <w:left w:val="none" w:sz="0" w:space="0" w:color="auto"/>
                <w:bottom w:val="none" w:sz="0" w:space="0" w:color="auto"/>
                <w:right w:val="none" w:sz="0" w:space="0" w:color="auto"/>
              </w:divBdr>
              <w:divsChild>
                <w:div w:id="5441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2707">
          <w:marLeft w:val="0"/>
          <w:marRight w:val="0"/>
          <w:marTop w:val="0"/>
          <w:marBottom w:val="0"/>
          <w:divBdr>
            <w:top w:val="none" w:sz="0" w:space="0" w:color="auto"/>
            <w:left w:val="none" w:sz="0" w:space="0" w:color="auto"/>
            <w:bottom w:val="none" w:sz="0" w:space="0" w:color="auto"/>
            <w:right w:val="none" w:sz="0" w:space="0" w:color="auto"/>
          </w:divBdr>
          <w:divsChild>
            <w:div w:id="715393150">
              <w:marLeft w:val="0"/>
              <w:marRight w:val="0"/>
              <w:marTop w:val="0"/>
              <w:marBottom w:val="0"/>
              <w:divBdr>
                <w:top w:val="none" w:sz="0" w:space="0" w:color="auto"/>
                <w:left w:val="none" w:sz="0" w:space="0" w:color="auto"/>
                <w:bottom w:val="none" w:sz="0" w:space="0" w:color="auto"/>
                <w:right w:val="none" w:sz="0" w:space="0" w:color="auto"/>
              </w:divBdr>
              <w:divsChild>
                <w:div w:id="14845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8583">
      <w:bodyDiv w:val="1"/>
      <w:marLeft w:val="0"/>
      <w:marRight w:val="0"/>
      <w:marTop w:val="0"/>
      <w:marBottom w:val="0"/>
      <w:divBdr>
        <w:top w:val="none" w:sz="0" w:space="0" w:color="auto"/>
        <w:left w:val="none" w:sz="0" w:space="0" w:color="auto"/>
        <w:bottom w:val="none" w:sz="0" w:space="0" w:color="auto"/>
        <w:right w:val="none" w:sz="0" w:space="0" w:color="auto"/>
      </w:divBdr>
    </w:div>
    <w:div w:id="2030135825">
      <w:bodyDiv w:val="1"/>
      <w:marLeft w:val="0"/>
      <w:marRight w:val="0"/>
      <w:marTop w:val="0"/>
      <w:marBottom w:val="0"/>
      <w:divBdr>
        <w:top w:val="none" w:sz="0" w:space="0" w:color="auto"/>
        <w:left w:val="none" w:sz="0" w:space="0" w:color="auto"/>
        <w:bottom w:val="none" w:sz="0" w:space="0" w:color="auto"/>
        <w:right w:val="none" w:sz="0" w:space="0" w:color="auto"/>
      </w:divBdr>
    </w:div>
    <w:div w:id="2037655557">
      <w:bodyDiv w:val="1"/>
      <w:marLeft w:val="0"/>
      <w:marRight w:val="0"/>
      <w:marTop w:val="0"/>
      <w:marBottom w:val="0"/>
      <w:divBdr>
        <w:top w:val="none" w:sz="0" w:space="0" w:color="auto"/>
        <w:left w:val="none" w:sz="0" w:space="0" w:color="auto"/>
        <w:bottom w:val="none" w:sz="0" w:space="0" w:color="auto"/>
        <w:right w:val="none" w:sz="0" w:space="0" w:color="auto"/>
      </w:divBdr>
      <w:divsChild>
        <w:div w:id="1778718585">
          <w:marLeft w:val="0"/>
          <w:marRight w:val="0"/>
          <w:marTop w:val="0"/>
          <w:marBottom w:val="0"/>
          <w:divBdr>
            <w:top w:val="none" w:sz="0" w:space="0" w:color="auto"/>
            <w:left w:val="none" w:sz="0" w:space="0" w:color="auto"/>
            <w:bottom w:val="none" w:sz="0" w:space="0" w:color="auto"/>
            <w:right w:val="none" w:sz="0" w:space="0" w:color="auto"/>
          </w:divBdr>
        </w:div>
        <w:div w:id="2048097946">
          <w:marLeft w:val="0"/>
          <w:marRight w:val="0"/>
          <w:marTop w:val="0"/>
          <w:marBottom w:val="0"/>
          <w:divBdr>
            <w:top w:val="none" w:sz="0" w:space="0" w:color="auto"/>
            <w:left w:val="none" w:sz="0" w:space="0" w:color="auto"/>
            <w:bottom w:val="none" w:sz="0" w:space="0" w:color="auto"/>
            <w:right w:val="none" w:sz="0" w:space="0" w:color="auto"/>
          </w:divBdr>
        </w:div>
      </w:divsChild>
    </w:div>
    <w:div w:id="2055501184">
      <w:bodyDiv w:val="1"/>
      <w:marLeft w:val="0"/>
      <w:marRight w:val="0"/>
      <w:marTop w:val="0"/>
      <w:marBottom w:val="0"/>
      <w:divBdr>
        <w:top w:val="none" w:sz="0" w:space="0" w:color="auto"/>
        <w:left w:val="none" w:sz="0" w:space="0" w:color="auto"/>
        <w:bottom w:val="none" w:sz="0" w:space="0" w:color="auto"/>
        <w:right w:val="none" w:sz="0" w:space="0" w:color="auto"/>
      </w:divBdr>
      <w:divsChild>
        <w:div w:id="1143735239">
          <w:marLeft w:val="0"/>
          <w:marRight w:val="0"/>
          <w:marTop w:val="0"/>
          <w:marBottom w:val="0"/>
          <w:divBdr>
            <w:top w:val="none" w:sz="0" w:space="0" w:color="auto"/>
            <w:left w:val="none" w:sz="0" w:space="0" w:color="auto"/>
            <w:bottom w:val="none" w:sz="0" w:space="0" w:color="auto"/>
            <w:right w:val="none" w:sz="0" w:space="0" w:color="auto"/>
          </w:divBdr>
          <w:divsChild>
            <w:div w:id="881552093">
              <w:marLeft w:val="0"/>
              <w:marRight w:val="0"/>
              <w:marTop w:val="0"/>
              <w:marBottom w:val="0"/>
              <w:divBdr>
                <w:top w:val="none" w:sz="0" w:space="0" w:color="auto"/>
                <w:left w:val="none" w:sz="0" w:space="0" w:color="auto"/>
                <w:bottom w:val="none" w:sz="0" w:space="0" w:color="auto"/>
                <w:right w:val="none" w:sz="0" w:space="0" w:color="auto"/>
              </w:divBdr>
              <w:divsChild>
                <w:div w:id="8738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22342">
      <w:bodyDiv w:val="1"/>
      <w:marLeft w:val="0"/>
      <w:marRight w:val="0"/>
      <w:marTop w:val="0"/>
      <w:marBottom w:val="0"/>
      <w:divBdr>
        <w:top w:val="none" w:sz="0" w:space="0" w:color="auto"/>
        <w:left w:val="none" w:sz="0" w:space="0" w:color="auto"/>
        <w:bottom w:val="none" w:sz="0" w:space="0" w:color="auto"/>
        <w:right w:val="none" w:sz="0" w:space="0" w:color="auto"/>
      </w:divBdr>
    </w:div>
    <w:div w:id="2075472283">
      <w:bodyDiv w:val="1"/>
      <w:marLeft w:val="0"/>
      <w:marRight w:val="0"/>
      <w:marTop w:val="0"/>
      <w:marBottom w:val="0"/>
      <w:divBdr>
        <w:top w:val="none" w:sz="0" w:space="0" w:color="auto"/>
        <w:left w:val="none" w:sz="0" w:space="0" w:color="auto"/>
        <w:bottom w:val="none" w:sz="0" w:space="0" w:color="auto"/>
        <w:right w:val="none" w:sz="0" w:space="0" w:color="auto"/>
      </w:divBdr>
    </w:div>
    <w:div w:id="2076396209">
      <w:bodyDiv w:val="1"/>
      <w:marLeft w:val="0"/>
      <w:marRight w:val="0"/>
      <w:marTop w:val="0"/>
      <w:marBottom w:val="0"/>
      <w:divBdr>
        <w:top w:val="none" w:sz="0" w:space="0" w:color="auto"/>
        <w:left w:val="none" w:sz="0" w:space="0" w:color="auto"/>
        <w:bottom w:val="none" w:sz="0" w:space="0" w:color="auto"/>
        <w:right w:val="none" w:sz="0" w:space="0" w:color="auto"/>
      </w:divBdr>
    </w:div>
    <w:div w:id="2097704137">
      <w:bodyDiv w:val="1"/>
      <w:marLeft w:val="0"/>
      <w:marRight w:val="0"/>
      <w:marTop w:val="0"/>
      <w:marBottom w:val="0"/>
      <w:divBdr>
        <w:top w:val="none" w:sz="0" w:space="0" w:color="auto"/>
        <w:left w:val="none" w:sz="0" w:space="0" w:color="auto"/>
        <w:bottom w:val="none" w:sz="0" w:space="0" w:color="auto"/>
        <w:right w:val="none" w:sz="0" w:space="0" w:color="auto"/>
      </w:divBdr>
    </w:div>
    <w:div w:id="2099518413">
      <w:bodyDiv w:val="1"/>
      <w:marLeft w:val="0"/>
      <w:marRight w:val="0"/>
      <w:marTop w:val="0"/>
      <w:marBottom w:val="0"/>
      <w:divBdr>
        <w:top w:val="none" w:sz="0" w:space="0" w:color="auto"/>
        <w:left w:val="none" w:sz="0" w:space="0" w:color="auto"/>
        <w:bottom w:val="none" w:sz="0" w:space="0" w:color="auto"/>
        <w:right w:val="none" w:sz="0" w:space="0" w:color="auto"/>
      </w:divBdr>
    </w:div>
    <w:div w:id="2107117061">
      <w:bodyDiv w:val="1"/>
      <w:marLeft w:val="0"/>
      <w:marRight w:val="0"/>
      <w:marTop w:val="0"/>
      <w:marBottom w:val="0"/>
      <w:divBdr>
        <w:top w:val="none" w:sz="0" w:space="0" w:color="auto"/>
        <w:left w:val="none" w:sz="0" w:space="0" w:color="auto"/>
        <w:bottom w:val="none" w:sz="0" w:space="0" w:color="auto"/>
        <w:right w:val="none" w:sz="0" w:space="0" w:color="auto"/>
      </w:divBdr>
    </w:div>
    <w:div w:id="2111315858">
      <w:bodyDiv w:val="1"/>
      <w:marLeft w:val="0"/>
      <w:marRight w:val="0"/>
      <w:marTop w:val="0"/>
      <w:marBottom w:val="0"/>
      <w:divBdr>
        <w:top w:val="none" w:sz="0" w:space="0" w:color="auto"/>
        <w:left w:val="none" w:sz="0" w:space="0" w:color="auto"/>
        <w:bottom w:val="none" w:sz="0" w:space="0" w:color="auto"/>
        <w:right w:val="none" w:sz="0" w:space="0" w:color="auto"/>
      </w:divBdr>
    </w:div>
    <w:div w:id="2117213179">
      <w:bodyDiv w:val="1"/>
      <w:marLeft w:val="0"/>
      <w:marRight w:val="0"/>
      <w:marTop w:val="0"/>
      <w:marBottom w:val="0"/>
      <w:divBdr>
        <w:top w:val="none" w:sz="0" w:space="0" w:color="auto"/>
        <w:left w:val="none" w:sz="0" w:space="0" w:color="auto"/>
        <w:bottom w:val="none" w:sz="0" w:space="0" w:color="auto"/>
        <w:right w:val="none" w:sz="0" w:space="0" w:color="auto"/>
      </w:divBdr>
    </w:div>
    <w:div w:id="2128498426">
      <w:bodyDiv w:val="1"/>
      <w:marLeft w:val="0"/>
      <w:marRight w:val="0"/>
      <w:marTop w:val="0"/>
      <w:marBottom w:val="0"/>
      <w:divBdr>
        <w:top w:val="none" w:sz="0" w:space="0" w:color="auto"/>
        <w:left w:val="none" w:sz="0" w:space="0" w:color="auto"/>
        <w:bottom w:val="none" w:sz="0" w:space="0" w:color="auto"/>
        <w:right w:val="none" w:sz="0" w:space="0" w:color="auto"/>
      </w:divBdr>
    </w:div>
    <w:div w:id="2129883547">
      <w:bodyDiv w:val="1"/>
      <w:marLeft w:val="0"/>
      <w:marRight w:val="0"/>
      <w:marTop w:val="0"/>
      <w:marBottom w:val="0"/>
      <w:divBdr>
        <w:top w:val="none" w:sz="0" w:space="0" w:color="auto"/>
        <w:left w:val="none" w:sz="0" w:space="0" w:color="auto"/>
        <w:bottom w:val="none" w:sz="0" w:space="0" w:color="auto"/>
        <w:right w:val="none" w:sz="0" w:space="0" w:color="auto"/>
      </w:divBdr>
    </w:div>
    <w:div w:id="2133593491">
      <w:bodyDiv w:val="1"/>
      <w:marLeft w:val="0"/>
      <w:marRight w:val="0"/>
      <w:marTop w:val="0"/>
      <w:marBottom w:val="0"/>
      <w:divBdr>
        <w:top w:val="none" w:sz="0" w:space="0" w:color="auto"/>
        <w:left w:val="none" w:sz="0" w:space="0" w:color="auto"/>
        <w:bottom w:val="none" w:sz="0" w:space="0" w:color="auto"/>
        <w:right w:val="none" w:sz="0" w:space="0" w:color="auto"/>
      </w:divBdr>
    </w:div>
    <w:div w:id="2134320954">
      <w:bodyDiv w:val="1"/>
      <w:marLeft w:val="0"/>
      <w:marRight w:val="0"/>
      <w:marTop w:val="0"/>
      <w:marBottom w:val="0"/>
      <w:divBdr>
        <w:top w:val="none" w:sz="0" w:space="0" w:color="auto"/>
        <w:left w:val="none" w:sz="0" w:space="0" w:color="auto"/>
        <w:bottom w:val="none" w:sz="0" w:space="0" w:color="auto"/>
        <w:right w:val="none" w:sz="0" w:space="0" w:color="auto"/>
      </w:divBdr>
    </w:div>
    <w:div w:id="2136369679">
      <w:bodyDiv w:val="1"/>
      <w:marLeft w:val="0"/>
      <w:marRight w:val="0"/>
      <w:marTop w:val="0"/>
      <w:marBottom w:val="0"/>
      <w:divBdr>
        <w:top w:val="none" w:sz="0" w:space="0" w:color="auto"/>
        <w:left w:val="none" w:sz="0" w:space="0" w:color="auto"/>
        <w:bottom w:val="none" w:sz="0" w:space="0" w:color="auto"/>
        <w:right w:val="none" w:sz="0" w:space="0" w:color="auto"/>
      </w:divBdr>
    </w:div>
    <w:div w:id="2145002767">
      <w:bodyDiv w:val="1"/>
      <w:marLeft w:val="0"/>
      <w:marRight w:val="0"/>
      <w:marTop w:val="0"/>
      <w:marBottom w:val="0"/>
      <w:divBdr>
        <w:top w:val="none" w:sz="0" w:space="0" w:color="auto"/>
        <w:left w:val="none" w:sz="0" w:space="0" w:color="auto"/>
        <w:bottom w:val="none" w:sz="0" w:space="0" w:color="auto"/>
        <w:right w:val="none" w:sz="0" w:space="0" w:color="auto"/>
      </w:divBdr>
    </w:div>
    <w:div w:id="214561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ky6wFiF5vMk" TargetMode="External"/><Relationship Id="rId18" Type="http://schemas.openxmlformats.org/officeDocument/2006/relationships/hyperlink" Target="https://www.youtube.com/watch?v=pDky0NPvzZ8" TargetMode="External"/><Relationship Id="rId26" Type="http://schemas.microsoft.com/office/2011/relationships/commentsExtended" Target="commentsExtended.xml"/><Relationship Id="rId39" Type="http://schemas.openxmlformats.org/officeDocument/2006/relationships/image" Target="media/image15.jpeg"/><Relationship Id="rId21" Type="http://schemas.openxmlformats.org/officeDocument/2006/relationships/hyperlink" Target="https://www.youtube.com/watch?v=Gdprnr_NXmE" TargetMode="External"/><Relationship Id="rId34" Type="http://schemas.openxmlformats.org/officeDocument/2006/relationships/image" Target="media/image11.jpe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hyperlink" Target="https://rctd.uic.cu/rctd/article/view/205" TargetMode="External"/><Relationship Id="rId68" Type="http://schemas.openxmlformats.org/officeDocument/2006/relationships/hyperlink" Target="https://www.youtube.com/watch?v=ky6wFiF5vMk" TargetMode="External"/><Relationship Id="rId76" Type="http://schemas.openxmlformats.org/officeDocument/2006/relationships/hyperlink" Target="https://www.youtube.com/watch?v=Gdprnr_NXmE" TargetMode="External"/><Relationship Id="rId84" Type="http://schemas.microsoft.com/office/2020/10/relationships/intelligence" Target="intelligence2.xml"/><Relationship Id="rId7" Type="http://schemas.openxmlformats.org/officeDocument/2006/relationships/image" Target="media/image2.jpg"/><Relationship Id="rId71" Type="http://schemas.openxmlformats.org/officeDocument/2006/relationships/hyperlink" Target="https://www.youtube.com/watch?v=pvMMFzlZG9M" TargetMode="External"/><Relationship Id="rId2" Type="http://schemas.openxmlformats.org/officeDocument/2006/relationships/numbering" Target="numbering.xml"/><Relationship Id="rId16" Type="http://schemas.openxmlformats.org/officeDocument/2006/relationships/hyperlink" Target="https://www.youtube.com/watch?v=pvMMFzlZG9M" TargetMode="External"/><Relationship Id="rId29" Type="http://schemas.openxmlformats.org/officeDocument/2006/relationships/image" Target="media/image6.jpeg"/><Relationship Id="rId11" Type="http://schemas.openxmlformats.org/officeDocument/2006/relationships/hyperlink" Target="https://www.youtube.com/watch?v=HhC75IonpOU" TargetMode="Externa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hyperlink" Target="https://www.imss.gob.mx/imssdigital" TargetMode="External"/><Relationship Id="rId66" Type="http://schemas.openxmlformats.org/officeDocument/2006/relationships/hyperlink" Target="https://www.youtube.com/watch?v=HhC75IonpOU" TargetMode="External"/><Relationship Id="rId74" Type="http://schemas.openxmlformats.org/officeDocument/2006/relationships/hyperlink" Target="https://www.ibm.com/mx-es/topics/api" TargetMode="External"/><Relationship Id="rId79" Type="http://schemas.openxmlformats.org/officeDocument/2006/relationships/hyperlink" Target="mailto:majimenez@ipn.mx" TargetMode="External"/><Relationship Id="rId5" Type="http://schemas.openxmlformats.org/officeDocument/2006/relationships/webSettings" Target="webSettings.xml"/><Relationship Id="rId61" Type="http://schemas.openxmlformats.org/officeDocument/2006/relationships/image" Target="media/image36.jpeg"/><Relationship Id="rId82" Type="http://schemas.microsoft.com/office/2011/relationships/people" Target="people.xml"/><Relationship Id="rId10" Type="http://schemas.openxmlformats.org/officeDocument/2006/relationships/hyperlink" Target="https://www.youtube.com/watch?v=DT2NEBCAPHw" TargetMode="External"/><Relationship Id="rId19" Type="http://schemas.openxmlformats.org/officeDocument/2006/relationships/hyperlink" Target="https://www.ibm.com/mx-es/topics/api" TargetMode="External"/><Relationship Id="rId31" Type="http://schemas.openxmlformats.org/officeDocument/2006/relationships/image" Target="media/image8.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jpeg"/><Relationship Id="rId65" Type="http://schemas.openxmlformats.org/officeDocument/2006/relationships/hyperlink" Target="https://www.youtube.com/watch?v=DT2NEBCAPHw" TargetMode="External"/><Relationship Id="rId73" Type="http://schemas.openxmlformats.org/officeDocument/2006/relationships/hyperlink" Target="https://www.youtube.com/watch?v=pDky0NPvzZ8" TargetMode="External"/><Relationship Id="rId78" Type="http://schemas.openxmlformats.org/officeDocument/2006/relationships/hyperlink" Target="mailto:egonzalezro@ipn.mx"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youtube.com/watch?v=FJuq_lrM5Cc" TargetMode="External"/><Relationship Id="rId22" Type="http://schemas.openxmlformats.org/officeDocument/2006/relationships/hyperlink" Target="mailto:pgomez@ipn.mx" TargetMode="External"/><Relationship Id="rId27" Type="http://schemas.microsoft.com/office/2016/09/relationships/commentsIds" Target="commentsIds.xm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hyperlink" Target="https://dialnet.unirioja.es/servlet/articulo?codigo=8960216" TargetMode="External"/><Relationship Id="rId69" Type="http://schemas.openxmlformats.org/officeDocument/2006/relationships/hyperlink" Target="https://www.youtube.com/watch?v=FJuq_lrM5Cc" TargetMode="External"/><Relationship Id="rId77" Type="http://schemas.openxmlformats.org/officeDocument/2006/relationships/hyperlink" Target="mailto:pgomezm@ipn.mx" TargetMode="External"/><Relationship Id="rId8" Type="http://schemas.openxmlformats.org/officeDocument/2006/relationships/image" Target="media/image3.png"/><Relationship Id="rId51" Type="http://schemas.openxmlformats.org/officeDocument/2006/relationships/image" Target="media/image27.jpeg"/><Relationship Id="rId72" Type="http://schemas.openxmlformats.org/officeDocument/2006/relationships/hyperlink" Target="https://www.youtube.com/watch?v=50RbVujPPGs" TargetMode="External"/><Relationship Id="rId80" Type="http://schemas.openxmlformats.org/officeDocument/2006/relationships/hyperlink" Target="https://creativecommons.org/licenses/by-nc-nd/4.0/?ref=chooser-v1" TargetMode="External"/><Relationship Id="rId3" Type="http://schemas.openxmlformats.org/officeDocument/2006/relationships/styles" Target="styles.xml"/><Relationship Id="rId12" Type="http://schemas.openxmlformats.org/officeDocument/2006/relationships/hyperlink" Target="https://www.youtube.com/watch?v=VnMSagtx2ww&amp;t=12s" TargetMode="External"/><Relationship Id="rId17" Type="http://schemas.openxmlformats.org/officeDocument/2006/relationships/hyperlink" Target="https://www.youtube.com/watch?v=50RbVujPPGs" TargetMode="External"/><Relationship Id="rId25" Type="http://schemas.openxmlformats.org/officeDocument/2006/relationships/comments" Target="comments.xml"/><Relationship Id="rId33" Type="http://schemas.openxmlformats.org/officeDocument/2006/relationships/image" Target="media/image10.jpe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4.jpeg"/><Relationship Id="rId67" Type="http://schemas.openxmlformats.org/officeDocument/2006/relationships/hyperlink" Target="https://www.youtube.com/watch?v=VnMSagtx2ww&amp;t=12s" TargetMode="External"/><Relationship Id="rId20" Type="http://schemas.openxmlformats.org/officeDocument/2006/relationships/hyperlink" Target="https://www.youtube.com/watch?v=-BhQEntPrF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jpg"/><Relationship Id="rId70" Type="http://schemas.openxmlformats.org/officeDocument/2006/relationships/hyperlink" Target="https://www.youtube.com/watch?v=6D25A8_50Jk" TargetMode="External"/><Relationship Id="rId75" Type="http://schemas.openxmlformats.org/officeDocument/2006/relationships/hyperlink" Target="https://www.youtube.com/watch?v=-BhQEntPrF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youtube.com/watch?v=6D25A8_50Jk" TargetMode="External"/><Relationship Id="rId23" Type="http://schemas.openxmlformats.org/officeDocument/2006/relationships/hyperlink" Target="mailto:egonzalezro@ipn.mx" TargetMode="External"/><Relationship Id="rId28" Type="http://schemas.microsoft.com/office/2018/08/relationships/commentsExtensible" Target="commentsExtensible.xml"/><Relationship Id="rId36" Type="http://schemas.openxmlformats.org/officeDocument/2006/relationships/hyperlink" Target="https://www.shutterstock.com/es/image-vector/cloud-based-erp-system-illustration-2471693491" TargetMode="External"/><Relationship Id="rId49" Type="http://schemas.openxmlformats.org/officeDocument/2006/relationships/image" Target="media/image25.png"/><Relationship Id="rId57"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F22E0-E442-4EE3-8B7B-2FC85B3E6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2926</TotalTime>
  <Pages>83</Pages>
  <Words>19413</Words>
  <Characters>106777</Characters>
  <Application>Microsoft Office Word</Application>
  <DocSecurity>0</DocSecurity>
  <Lines>889</Lines>
  <Paragraphs>251</Paragraphs>
  <ScaleCrop>false</ScaleCrop>
  <Company/>
  <LinksUpToDate>false</LinksUpToDate>
  <CharactersWithSpaces>125939</CharactersWithSpaces>
  <SharedDoc>false</SharedDoc>
  <HLinks>
    <vt:vector size="210" baseType="variant">
      <vt:variant>
        <vt:i4>1966087</vt:i4>
      </vt:variant>
      <vt:variant>
        <vt:i4>102</vt:i4>
      </vt:variant>
      <vt:variant>
        <vt:i4>0</vt:i4>
      </vt:variant>
      <vt:variant>
        <vt:i4>5</vt:i4>
      </vt:variant>
      <vt:variant>
        <vt:lpwstr>https://creativecommons.org/licenses/by-nc-nd/4.0/?ref=chooser-v1</vt:lpwstr>
      </vt:variant>
      <vt:variant>
        <vt:lpwstr/>
      </vt:variant>
      <vt:variant>
        <vt:i4>3735667</vt:i4>
      </vt:variant>
      <vt:variant>
        <vt:i4>99</vt:i4>
      </vt:variant>
      <vt:variant>
        <vt:i4>0</vt:i4>
      </vt:variant>
      <vt:variant>
        <vt:i4>5</vt:i4>
      </vt:variant>
      <vt:variant>
        <vt:lpwstr>https://www.sites.upiicsa.ipn.mx/uteycv/requerimientos/</vt:lpwstr>
      </vt:variant>
      <vt:variant>
        <vt:lpwstr/>
      </vt:variant>
      <vt:variant>
        <vt:i4>7733340</vt:i4>
      </vt:variant>
      <vt:variant>
        <vt:i4>96</vt:i4>
      </vt:variant>
      <vt:variant>
        <vt:i4>0</vt:i4>
      </vt:variant>
      <vt:variant>
        <vt:i4>5</vt:i4>
      </vt:variant>
      <vt:variant>
        <vt:lpwstr>mailto:majimenez@ipn.mx</vt:lpwstr>
      </vt:variant>
      <vt:variant>
        <vt:lpwstr/>
      </vt:variant>
      <vt:variant>
        <vt:i4>65579</vt:i4>
      </vt:variant>
      <vt:variant>
        <vt:i4>93</vt:i4>
      </vt:variant>
      <vt:variant>
        <vt:i4>0</vt:i4>
      </vt:variant>
      <vt:variant>
        <vt:i4>5</vt:i4>
      </vt:variant>
      <vt:variant>
        <vt:lpwstr>mailto:egonzalezro@ipn.mx</vt:lpwstr>
      </vt:variant>
      <vt:variant>
        <vt:lpwstr/>
      </vt:variant>
      <vt:variant>
        <vt:i4>2031652</vt:i4>
      </vt:variant>
      <vt:variant>
        <vt:i4>90</vt:i4>
      </vt:variant>
      <vt:variant>
        <vt:i4>0</vt:i4>
      </vt:variant>
      <vt:variant>
        <vt:i4>5</vt:i4>
      </vt:variant>
      <vt:variant>
        <vt:lpwstr>mailto:pgomezm@ipn.mx</vt:lpwstr>
      </vt:variant>
      <vt:variant>
        <vt:lpwstr/>
      </vt:variant>
      <vt:variant>
        <vt:i4>3670033</vt:i4>
      </vt:variant>
      <vt:variant>
        <vt:i4>87</vt:i4>
      </vt:variant>
      <vt:variant>
        <vt:i4>0</vt:i4>
      </vt:variant>
      <vt:variant>
        <vt:i4>5</vt:i4>
      </vt:variant>
      <vt:variant>
        <vt:lpwstr>https://www.youtube.com/watch?v=Gdprnr_NXmE</vt:lpwstr>
      </vt:variant>
      <vt:variant>
        <vt:lpwstr/>
      </vt:variant>
      <vt:variant>
        <vt:i4>3407977</vt:i4>
      </vt:variant>
      <vt:variant>
        <vt:i4>84</vt:i4>
      </vt:variant>
      <vt:variant>
        <vt:i4>0</vt:i4>
      </vt:variant>
      <vt:variant>
        <vt:i4>5</vt:i4>
      </vt:variant>
      <vt:variant>
        <vt:lpwstr>https://www.youtube.com/watch?v=-BhQEntPrFE</vt:lpwstr>
      </vt:variant>
      <vt:variant>
        <vt:lpwstr/>
      </vt:variant>
      <vt:variant>
        <vt:i4>720961</vt:i4>
      </vt:variant>
      <vt:variant>
        <vt:i4>81</vt:i4>
      </vt:variant>
      <vt:variant>
        <vt:i4>0</vt:i4>
      </vt:variant>
      <vt:variant>
        <vt:i4>5</vt:i4>
      </vt:variant>
      <vt:variant>
        <vt:lpwstr>https://www.ibm.com/mx-es/topics/api</vt:lpwstr>
      </vt:variant>
      <vt:variant>
        <vt:lpwstr/>
      </vt:variant>
      <vt:variant>
        <vt:i4>2097262</vt:i4>
      </vt:variant>
      <vt:variant>
        <vt:i4>78</vt:i4>
      </vt:variant>
      <vt:variant>
        <vt:i4>0</vt:i4>
      </vt:variant>
      <vt:variant>
        <vt:i4>5</vt:i4>
      </vt:variant>
      <vt:variant>
        <vt:lpwstr>https://www.youtube.com/watch?v=pDky0NPvzZ8</vt:lpwstr>
      </vt:variant>
      <vt:variant>
        <vt:lpwstr/>
      </vt:variant>
      <vt:variant>
        <vt:i4>7274596</vt:i4>
      </vt:variant>
      <vt:variant>
        <vt:i4>75</vt:i4>
      </vt:variant>
      <vt:variant>
        <vt:i4>0</vt:i4>
      </vt:variant>
      <vt:variant>
        <vt:i4>5</vt:i4>
      </vt:variant>
      <vt:variant>
        <vt:lpwstr>https://www.youtube.com/watch?v=50RbVujPPGs</vt:lpwstr>
      </vt:variant>
      <vt:variant>
        <vt:lpwstr/>
      </vt:variant>
      <vt:variant>
        <vt:i4>8192063</vt:i4>
      </vt:variant>
      <vt:variant>
        <vt:i4>72</vt:i4>
      </vt:variant>
      <vt:variant>
        <vt:i4>0</vt:i4>
      </vt:variant>
      <vt:variant>
        <vt:i4>5</vt:i4>
      </vt:variant>
      <vt:variant>
        <vt:lpwstr>https://www.youtube.com/watch?v=pvMMFzlZG9M</vt:lpwstr>
      </vt:variant>
      <vt:variant>
        <vt:lpwstr/>
      </vt:variant>
      <vt:variant>
        <vt:i4>6881349</vt:i4>
      </vt:variant>
      <vt:variant>
        <vt:i4>69</vt:i4>
      </vt:variant>
      <vt:variant>
        <vt:i4>0</vt:i4>
      </vt:variant>
      <vt:variant>
        <vt:i4>5</vt:i4>
      </vt:variant>
      <vt:variant>
        <vt:lpwstr>https://www.youtube.com/watch?v=6D25A8_50Jk</vt:lpwstr>
      </vt:variant>
      <vt:variant>
        <vt:lpwstr/>
      </vt:variant>
      <vt:variant>
        <vt:i4>2490436</vt:i4>
      </vt:variant>
      <vt:variant>
        <vt:i4>66</vt:i4>
      </vt:variant>
      <vt:variant>
        <vt:i4>0</vt:i4>
      </vt:variant>
      <vt:variant>
        <vt:i4>5</vt:i4>
      </vt:variant>
      <vt:variant>
        <vt:lpwstr>https://www.youtube.com/watch?v=FJuq_lrM5Cc</vt:lpwstr>
      </vt:variant>
      <vt:variant>
        <vt:lpwstr/>
      </vt:variant>
      <vt:variant>
        <vt:i4>6291556</vt:i4>
      </vt:variant>
      <vt:variant>
        <vt:i4>63</vt:i4>
      </vt:variant>
      <vt:variant>
        <vt:i4>0</vt:i4>
      </vt:variant>
      <vt:variant>
        <vt:i4>5</vt:i4>
      </vt:variant>
      <vt:variant>
        <vt:lpwstr>https://www.youtube.com/watch?v=ky6wFiF5vMk</vt:lpwstr>
      </vt:variant>
      <vt:variant>
        <vt:lpwstr/>
      </vt:variant>
      <vt:variant>
        <vt:i4>196673</vt:i4>
      </vt:variant>
      <vt:variant>
        <vt:i4>60</vt:i4>
      </vt:variant>
      <vt:variant>
        <vt:i4>0</vt:i4>
      </vt:variant>
      <vt:variant>
        <vt:i4>5</vt:i4>
      </vt:variant>
      <vt:variant>
        <vt:lpwstr>https://www.youtube.com/watch?v=VnMSagtx2ww&amp;t=12s</vt:lpwstr>
      </vt:variant>
      <vt:variant>
        <vt:lpwstr/>
      </vt:variant>
      <vt:variant>
        <vt:i4>6815854</vt:i4>
      </vt:variant>
      <vt:variant>
        <vt:i4>57</vt:i4>
      </vt:variant>
      <vt:variant>
        <vt:i4>0</vt:i4>
      </vt:variant>
      <vt:variant>
        <vt:i4>5</vt:i4>
      </vt:variant>
      <vt:variant>
        <vt:lpwstr>https://www.youtube.com/watch?v=HhC75IonpOU</vt:lpwstr>
      </vt:variant>
      <vt:variant>
        <vt:lpwstr/>
      </vt:variant>
      <vt:variant>
        <vt:i4>3014767</vt:i4>
      </vt:variant>
      <vt:variant>
        <vt:i4>54</vt:i4>
      </vt:variant>
      <vt:variant>
        <vt:i4>0</vt:i4>
      </vt:variant>
      <vt:variant>
        <vt:i4>5</vt:i4>
      </vt:variant>
      <vt:variant>
        <vt:lpwstr>https://www.youtube.com/watch?v=DT2NEBCAPHw</vt:lpwstr>
      </vt:variant>
      <vt:variant>
        <vt:lpwstr/>
      </vt:variant>
      <vt:variant>
        <vt:i4>3801204</vt:i4>
      </vt:variant>
      <vt:variant>
        <vt:i4>51</vt:i4>
      </vt:variant>
      <vt:variant>
        <vt:i4>0</vt:i4>
      </vt:variant>
      <vt:variant>
        <vt:i4>5</vt:i4>
      </vt:variant>
      <vt:variant>
        <vt:lpwstr>https://dialnet.unirioja.es/servlet/articulo?codigo=8960216</vt:lpwstr>
      </vt:variant>
      <vt:variant>
        <vt:lpwstr/>
      </vt:variant>
      <vt:variant>
        <vt:i4>5505031</vt:i4>
      </vt:variant>
      <vt:variant>
        <vt:i4>48</vt:i4>
      </vt:variant>
      <vt:variant>
        <vt:i4>0</vt:i4>
      </vt:variant>
      <vt:variant>
        <vt:i4>5</vt:i4>
      </vt:variant>
      <vt:variant>
        <vt:lpwstr>https://rctd.uic.cu/rctd/article/view/205</vt:lpwstr>
      </vt:variant>
      <vt:variant>
        <vt:lpwstr/>
      </vt:variant>
      <vt:variant>
        <vt:i4>7208992</vt:i4>
      </vt:variant>
      <vt:variant>
        <vt:i4>45</vt:i4>
      </vt:variant>
      <vt:variant>
        <vt:i4>0</vt:i4>
      </vt:variant>
      <vt:variant>
        <vt:i4>5</vt:i4>
      </vt:variant>
      <vt:variant>
        <vt:lpwstr>https://www.imss.gob.mx/imssdigital</vt:lpwstr>
      </vt:variant>
      <vt:variant>
        <vt:lpwstr/>
      </vt:variant>
      <vt:variant>
        <vt:i4>3407978</vt:i4>
      </vt:variant>
      <vt:variant>
        <vt:i4>42</vt:i4>
      </vt:variant>
      <vt:variant>
        <vt:i4>0</vt:i4>
      </vt:variant>
      <vt:variant>
        <vt:i4>5</vt:i4>
      </vt:variant>
      <vt:variant>
        <vt:lpwstr>https://www.shutterstock.com/es/image-vector/cloud-based-erp-system-illustration-2471693491</vt:lpwstr>
      </vt:variant>
      <vt:variant>
        <vt:lpwstr/>
      </vt:variant>
      <vt:variant>
        <vt:i4>65579</vt:i4>
      </vt:variant>
      <vt:variant>
        <vt:i4>39</vt:i4>
      </vt:variant>
      <vt:variant>
        <vt:i4>0</vt:i4>
      </vt:variant>
      <vt:variant>
        <vt:i4>5</vt:i4>
      </vt:variant>
      <vt:variant>
        <vt:lpwstr>mailto:egonzalezro@ipn.mx</vt:lpwstr>
      </vt:variant>
      <vt:variant>
        <vt:lpwstr/>
      </vt:variant>
      <vt:variant>
        <vt:i4>8257616</vt:i4>
      </vt:variant>
      <vt:variant>
        <vt:i4>36</vt:i4>
      </vt:variant>
      <vt:variant>
        <vt:i4>0</vt:i4>
      </vt:variant>
      <vt:variant>
        <vt:i4>5</vt:i4>
      </vt:variant>
      <vt:variant>
        <vt:lpwstr>mailto:pgomez@ipn.mx</vt:lpwstr>
      </vt:variant>
      <vt:variant>
        <vt:lpwstr/>
      </vt:variant>
      <vt:variant>
        <vt:i4>3670033</vt:i4>
      </vt:variant>
      <vt:variant>
        <vt:i4>33</vt:i4>
      </vt:variant>
      <vt:variant>
        <vt:i4>0</vt:i4>
      </vt:variant>
      <vt:variant>
        <vt:i4>5</vt:i4>
      </vt:variant>
      <vt:variant>
        <vt:lpwstr>https://www.youtube.com/watch?v=Gdprnr_NXmE</vt:lpwstr>
      </vt:variant>
      <vt:variant>
        <vt:lpwstr/>
      </vt:variant>
      <vt:variant>
        <vt:i4>3407977</vt:i4>
      </vt:variant>
      <vt:variant>
        <vt:i4>30</vt:i4>
      </vt:variant>
      <vt:variant>
        <vt:i4>0</vt:i4>
      </vt:variant>
      <vt:variant>
        <vt:i4>5</vt:i4>
      </vt:variant>
      <vt:variant>
        <vt:lpwstr>https://www.youtube.com/watch?v=-BhQEntPrFE</vt:lpwstr>
      </vt:variant>
      <vt:variant>
        <vt:lpwstr/>
      </vt:variant>
      <vt:variant>
        <vt:i4>720961</vt:i4>
      </vt:variant>
      <vt:variant>
        <vt:i4>27</vt:i4>
      </vt:variant>
      <vt:variant>
        <vt:i4>0</vt:i4>
      </vt:variant>
      <vt:variant>
        <vt:i4>5</vt:i4>
      </vt:variant>
      <vt:variant>
        <vt:lpwstr>https://www.ibm.com/mx-es/topics/api</vt:lpwstr>
      </vt:variant>
      <vt:variant>
        <vt:lpwstr/>
      </vt:variant>
      <vt:variant>
        <vt:i4>2097262</vt:i4>
      </vt:variant>
      <vt:variant>
        <vt:i4>24</vt:i4>
      </vt:variant>
      <vt:variant>
        <vt:i4>0</vt:i4>
      </vt:variant>
      <vt:variant>
        <vt:i4>5</vt:i4>
      </vt:variant>
      <vt:variant>
        <vt:lpwstr>https://www.youtube.com/watch?v=pDky0NPvzZ8</vt:lpwstr>
      </vt:variant>
      <vt:variant>
        <vt:lpwstr/>
      </vt:variant>
      <vt:variant>
        <vt:i4>7274596</vt:i4>
      </vt:variant>
      <vt:variant>
        <vt:i4>21</vt:i4>
      </vt:variant>
      <vt:variant>
        <vt:i4>0</vt:i4>
      </vt:variant>
      <vt:variant>
        <vt:i4>5</vt:i4>
      </vt:variant>
      <vt:variant>
        <vt:lpwstr>https://www.youtube.com/watch?v=50RbVujPPGs</vt:lpwstr>
      </vt:variant>
      <vt:variant>
        <vt:lpwstr/>
      </vt:variant>
      <vt:variant>
        <vt:i4>8192063</vt:i4>
      </vt:variant>
      <vt:variant>
        <vt:i4>18</vt:i4>
      </vt:variant>
      <vt:variant>
        <vt:i4>0</vt:i4>
      </vt:variant>
      <vt:variant>
        <vt:i4>5</vt:i4>
      </vt:variant>
      <vt:variant>
        <vt:lpwstr>https://www.youtube.com/watch?v=pvMMFzlZG9M</vt:lpwstr>
      </vt:variant>
      <vt:variant>
        <vt:lpwstr/>
      </vt:variant>
      <vt:variant>
        <vt:i4>6881349</vt:i4>
      </vt:variant>
      <vt:variant>
        <vt:i4>15</vt:i4>
      </vt:variant>
      <vt:variant>
        <vt:i4>0</vt:i4>
      </vt:variant>
      <vt:variant>
        <vt:i4>5</vt:i4>
      </vt:variant>
      <vt:variant>
        <vt:lpwstr>https://www.youtube.com/watch?v=6D25A8_50Jk</vt:lpwstr>
      </vt:variant>
      <vt:variant>
        <vt:lpwstr/>
      </vt:variant>
      <vt:variant>
        <vt:i4>2490436</vt:i4>
      </vt:variant>
      <vt:variant>
        <vt:i4>12</vt:i4>
      </vt:variant>
      <vt:variant>
        <vt:i4>0</vt:i4>
      </vt:variant>
      <vt:variant>
        <vt:i4>5</vt:i4>
      </vt:variant>
      <vt:variant>
        <vt:lpwstr>https://www.youtube.com/watch?v=FJuq_lrM5Cc</vt:lpwstr>
      </vt:variant>
      <vt:variant>
        <vt:lpwstr/>
      </vt:variant>
      <vt:variant>
        <vt:i4>6291556</vt:i4>
      </vt:variant>
      <vt:variant>
        <vt:i4>9</vt:i4>
      </vt:variant>
      <vt:variant>
        <vt:i4>0</vt:i4>
      </vt:variant>
      <vt:variant>
        <vt:i4>5</vt:i4>
      </vt:variant>
      <vt:variant>
        <vt:lpwstr>https://www.youtube.com/watch?v=ky6wFiF5vMk</vt:lpwstr>
      </vt:variant>
      <vt:variant>
        <vt:lpwstr/>
      </vt:variant>
      <vt:variant>
        <vt:i4>196673</vt:i4>
      </vt:variant>
      <vt:variant>
        <vt:i4>6</vt:i4>
      </vt:variant>
      <vt:variant>
        <vt:i4>0</vt:i4>
      </vt:variant>
      <vt:variant>
        <vt:i4>5</vt:i4>
      </vt:variant>
      <vt:variant>
        <vt:lpwstr>https://www.youtube.com/watch?v=VnMSagtx2ww&amp;t=12s</vt:lpwstr>
      </vt:variant>
      <vt:variant>
        <vt:lpwstr/>
      </vt:variant>
      <vt:variant>
        <vt:i4>6815854</vt:i4>
      </vt:variant>
      <vt:variant>
        <vt:i4>3</vt:i4>
      </vt:variant>
      <vt:variant>
        <vt:i4>0</vt:i4>
      </vt:variant>
      <vt:variant>
        <vt:i4>5</vt:i4>
      </vt:variant>
      <vt:variant>
        <vt:lpwstr>https://www.youtube.com/watch?v=HhC75IonpOU</vt:lpwstr>
      </vt:variant>
      <vt:variant>
        <vt:lpwstr/>
      </vt:variant>
      <vt:variant>
        <vt:i4>3014767</vt:i4>
      </vt:variant>
      <vt:variant>
        <vt:i4>0</vt:i4>
      </vt:variant>
      <vt:variant>
        <vt:i4>0</vt:i4>
      </vt:variant>
      <vt:variant>
        <vt:i4>5</vt:i4>
      </vt:variant>
      <vt:variant>
        <vt:lpwstr>https://www.youtube.com/watch?v=DT2NEBCAPHw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Pilar Gomez Miranda</dc:creator>
  <cp:keywords/>
  <dc:description/>
  <cp:lastModifiedBy>Carlos Andrei Barrera Gonzalez</cp:lastModifiedBy>
  <cp:revision>1532</cp:revision>
  <cp:lastPrinted>2025-01-14T02:48:00Z</cp:lastPrinted>
  <dcterms:created xsi:type="dcterms:W3CDTF">2025-01-29T23:04:00Z</dcterms:created>
  <dcterms:modified xsi:type="dcterms:W3CDTF">2025-03-31T18:40:00Z</dcterms:modified>
</cp:coreProperties>
</file>